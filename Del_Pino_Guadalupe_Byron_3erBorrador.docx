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7550D9" w14:textId="77777777" w:rsidR="003C134C" w:rsidRPr="00881F30" w:rsidRDefault="00416DCB" w:rsidP="00DE403F">
      <w:pPr>
        <w:ind w:left="708" w:hanging="708"/>
        <w:rPr>
          <w:color w:val="000000" w:themeColor="text1"/>
        </w:rPr>
      </w:pPr>
      <w:r w:rsidRPr="00881F30">
        <w:rPr>
          <w:noProof/>
          <w:color w:val="000000" w:themeColor="text1"/>
          <w:lang w:eastAsia="es-EC"/>
        </w:rPr>
        <w:drawing>
          <wp:inline distT="0" distB="0" distL="0" distR="0" wp14:anchorId="582A23DF" wp14:editId="63AF15C6">
            <wp:extent cx="3257550" cy="885825"/>
            <wp:effectExtent l="0" t="0" r="0" b="0"/>
            <wp:docPr id="1"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5" descr="C:\Users\enavarro\Downloads\unir_hor.jpg"/>
                    <pic:cNvPicPr>
                      <a:picLocks noChangeAspect="1" noChangeArrowheads="1"/>
                    </pic:cNvPicPr>
                  </pic:nvPicPr>
                  <pic:blipFill>
                    <a:blip r:embed="rId8"/>
                    <a:srcRect b="19140"/>
                    <a:stretch>
                      <a:fillRect/>
                    </a:stretch>
                  </pic:blipFill>
                  <pic:spPr bwMode="auto">
                    <a:xfrm>
                      <a:off x="0" y="0"/>
                      <a:ext cx="3257550" cy="885825"/>
                    </a:xfrm>
                    <a:prstGeom prst="rect">
                      <a:avLst/>
                    </a:prstGeom>
                  </pic:spPr>
                </pic:pic>
              </a:graphicData>
            </a:graphic>
          </wp:inline>
        </w:drawing>
      </w:r>
    </w:p>
    <w:p w14:paraId="07AB5AAB" w14:textId="77777777" w:rsidR="003C134C" w:rsidRPr="00881F30" w:rsidRDefault="003C134C">
      <w:pPr>
        <w:rPr>
          <w:color w:val="000000" w:themeColor="text1"/>
        </w:rPr>
      </w:pPr>
      <w:bookmarkStart w:id="0" w:name="_GoBack"/>
      <w:bookmarkEnd w:id="0"/>
    </w:p>
    <w:p w14:paraId="53C210AF" w14:textId="77777777" w:rsidR="003C134C" w:rsidRPr="00881F30" w:rsidRDefault="00416DCB">
      <w:pPr>
        <w:rPr>
          <w:color w:val="000000" w:themeColor="text1"/>
        </w:rPr>
      </w:pPr>
      <w:r w:rsidRPr="00881F30">
        <w:rPr>
          <w:noProof/>
          <w:color w:val="000000" w:themeColor="text1"/>
          <w:lang w:eastAsia="es-EC"/>
        </w:rPr>
        <mc:AlternateContent>
          <mc:Choice Requires="wps">
            <w:drawing>
              <wp:anchor distT="0" distB="0" distL="118745" distR="118745" simplePos="0" relativeHeight="251654144" behindDoc="0" locked="0" layoutInCell="1" allowOverlap="1" wp14:anchorId="4EE33F1F" wp14:editId="03AE472A">
                <wp:simplePos x="0" y="0"/>
                <wp:positionH relativeFrom="margin">
                  <wp:align>center</wp:align>
                </wp:positionH>
                <wp:positionV relativeFrom="page">
                  <wp:posOffset>2477135</wp:posOffset>
                </wp:positionV>
                <wp:extent cx="5010150" cy="5334635"/>
                <wp:effectExtent l="0" t="0" r="0" b="0"/>
                <wp:wrapSquare wrapText="bothSides"/>
                <wp:docPr id="2" name="Marco1"/>
                <wp:cNvGraphicFramePr/>
                <a:graphic xmlns:a="http://schemas.openxmlformats.org/drawingml/2006/main">
                  <a:graphicData uri="http://schemas.microsoft.com/office/word/2010/wordprocessingShape">
                    <wps:wsp>
                      <wps:cNvSpPr/>
                      <wps:spPr>
                        <a:xfrm>
                          <a:off x="0" y="0"/>
                          <a:ext cx="5009400" cy="5334120"/>
                        </a:xfrm>
                        <a:prstGeom prst="rect">
                          <a:avLst/>
                        </a:prstGeom>
                        <a:noFill/>
                        <a:ln>
                          <a:noFill/>
                        </a:ln>
                      </wps:spPr>
                      <wps:style>
                        <a:lnRef idx="0">
                          <a:scrgbClr r="0" g="0" b="0"/>
                        </a:lnRef>
                        <a:fillRef idx="0">
                          <a:scrgbClr r="0" g="0" b="0"/>
                        </a:fillRef>
                        <a:effectRef idx="0">
                          <a:scrgbClr r="0" g="0" b="0"/>
                        </a:effectRef>
                        <a:fontRef idx="minor"/>
                      </wps:style>
                      <wps:txbx>
                        <w:txbxContent>
                          <w:tbl>
                            <w:tblPr>
                              <w:tblW w:w="5000" w:type="pct"/>
                              <w:jc w:val="center"/>
                              <w:tblBorders>
                                <w:left w:val="single" w:sz="18" w:space="0" w:color="4F81BD"/>
                              </w:tblBorders>
                              <w:tblCellMar>
                                <w:top w:w="216" w:type="dxa"/>
                                <w:left w:w="84" w:type="dxa"/>
                                <w:bottom w:w="216" w:type="dxa"/>
                                <w:right w:w="115" w:type="dxa"/>
                              </w:tblCellMar>
                              <w:tblLook w:val="04A0" w:firstRow="1" w:lastRow="0" w:firstColumn="1" w:lastColumn="0" w:noHBand="0" w:noVBand="1"/>
                            </w:tblPr>
                            <w:tblGrid>
                              <w:gridCol w:w="7868"/>
                            </w:tblGrid>
                            <w:tr w:rsidR="00C12B38" w:rsidRPr="00881F30" w14:paraId="5AA8B30E" w14:textId="77777777">
                              <w:trPr>
                                <w:trHeight w:val="12"/>
                                <w:jc w:val="center"/>
                              </w:trPr>
                              <w:tc>
                                <w:tcPr>
                                  <w:tcW w:w="7891" w:type="dxa"/>
                                  <w:tcBorders>
                                    <w:left w:val="single" w:sz="18" w:space="0" w:color="4F81BD"/>
                                  </w:tcBorders>
                                  <w:shd w:val="clear" w:color="auto" w:fill="auto"/>
                                </w:tcPr>
                                <w:p w14:paraId="1DEBF438" w14:textId="3AF21AF6" w:rsidR="00C12B38" w:rsidRPr="00881F30" w:rsidRDefault="00C12B38">
                                  <w:pPr>
                                    <w:pStyle w:val="Sinespaciado"/>
                                    <w:rPr>
                                      <w:color w:val="auto"/>
                                      <w:lang w:val="es-EC"/>
                                    </w:rPr>
                                  </w:pPr>
                                  <w:r w:rsidRPr="00881F30">
                                    <w:rPr>
                                      <w:rFonts w:ascii="Georgia" w:hAnsi="Georgia" w:cs="Tahoma"/>
                                      <w:b/>
                                      <w:color w:val="auto"/>
                                      <w:sz w:val="28"/>
                                      <w:szCs w:val="28"/>
                                      <w:lang w:val="es-ES"/>
                                    </w:rPr>
                                    <w:t xml:space="preserve">Universidad Internacional de La Rioja                                                   </w:t>
                                  </w:r>
                                </w:p>
                                <w:p w14:paraId="0004DBF8" w14:textId="77777777" w:rsidR="00C12B38" w:rsidRPr="00881F30" w:rsidRDefault="00C12B38">
                                  <w:pPr>
                                    <w:pStyle w:val="Sinespaciado"/>
                                    <w:rPr>
                                      <w:rFonts w:ascii="Georgia" w:hAnsi="Georgia" w:cs="Tahoma"/>
                                      <w:b/>
                                      <w:color w:val="auto"/>
                                      <w:sz w:val="28"/>
                                      <w:szCs w:val="28"/>
                                      <w:lang w:val="es-ES"/>
                                    </w:rPr>
                                  </w:pPr>
                                </w:p>
                                <w:p w14:paraId="5577617B" w14:textId="77777777" w:rsidR="00C12B38" w:rsidRPr="00881F30" w:rsidRDefault="00C12B38">
                                  <w:pPr>
                                    <w:pStyle w:val="Sinespaciado"/>
                                    <w:rPr>
                                      <w:color w:val="auto"/>
                                      <w:lang w:val="es-EC"/>
                                    </w:rPr>
                                  </w:pPr>
                                  <w:r w:rsidRPr="00881F30">
                                    <w:rPr>
                                      <w:rFonts w:ascii="Georgia" w:hAnsi="Georgia" w:cs="Tahoma"/>
                                      <w:b/>
                                      <w:color w:val="auto"/>
                                      <w:sz w:val="32"/>
                                      <w:szCs w:val="32"/>
                                      <w:lang w:val="es-ES"/>
                                    </w:rPr>
                                    <w:t>Escuela Superior de Ingeniería y Tecnología</w:t>
                                  </w:r>
                                </w:p>
                                <w:p w14:paraId="5FE381DA" w14:textId="77777777" w:rsidR="00C12B38" w:rsidRPr="00881F30" w:rsidRDefault="00C12B38">
                                  <w:pPr>
                                    <w:pStyle w:val="Sinespaciado"/>
                                    <w:rPr>
                                      <w:rFonts w:ascii="Georgia" w:hAnsi="Georgia" w:cs="Tahoma"/>
                                      <w:b/>
                                      <w:color w:val="auto"/>
                                      <w:sz w:val="28"/>
                                      <w:szCs w:val="28"/>
                                      <w:lang w:val="es-ES"/>
                                    </w:rPr>
                                  </w:pPr>
                                </w:p>
                                <w:p w14:paraId="35F96B8D" w14:textId="77777777" w:rsidR="00C12B38" w:rsidRPr="00881F30" w:rsidRDefault="00C12B38">
                                  <w:pPr>
                                    <w:pStyle w:val="Sinespaciado"/>
                                    <w:rPr>
                                      <w:rFonts w:ascii="Georgia" w:hAnsi="Georgia" w:cs="Tahoma"/>
                                      <w:b/>
                                      <w:color w:val="auto"/>
                                      <w:sz w:val="28"/>
                                      <w:szCs w:val="28"/>
                                      <w:lang w:val="es-ES"/>
                                    </w:rPr>
                                  </w:pPr>
                                </w:p>
                                <w:p w14:paraId="3C9FD484" w14:textId="7FF11481" w:rsidR="00C12B38" w:rsidRPr="00881F30" w:rsidRDefault="00C12B38">
                                  <w:pPr>
                                    <w:pStyle w:val="Sinespaciado"/>
                                    <w:rPr>
                                      <w:color w:val="auto"/>
                                      <w:lang w:val="es-EC"/>
                                    </w:rPr>
                                  </w:pPr>
                                  <w:r w:rsidRPr="00881F30">
                                    <w:rPr>
                                      <w:rFonts w:ascii="Georgia" w:hAnsi="Georgia" w:cs="Tahoma"/>
                                      <w:b/>
                                      <w:color w:val="auto"/>
                                      <w:sz w:val="28"/>
                                      <w:szCs w:val="28"/>
                                      <w:lang w:val="es-ES"/>
                                    </w:rPr>
                                    <w:t>Máster Universitario en Análisis y Visualización de Datos Masivos</w:t>
                                  </w:r>
                                </w:p>
                              </w:tc>
                            </w:tr>
                            <w:tr w:rsidR="00C12B38" w:rsidRPr="00881F30" w14:paraId="6EC9CEE8" w14:textId="77777777">
                              <w:trPr>
                                <w:trHeight w:val="278"/>
                                <w:jc w:val="center"/>
                              </w:trPr>
                              <w:tc>
                                <w:tcPr>
                                  <w:tcW w:w="7891" w:type="dxa"/>
                                  <w:tcBorders>
                                    <w:left w:val="single" w:sz="18" w:space="0" w:color="4F81BD"/>
                                  </w:tcBorders>
                                  <w:shd w:val="clear" w:color="auto" w:fill="auto"/>
                                </w:tcPr>
                                <w:p w14:paraId="14E9F788" w14:textId="77777777" w:rsidR="00C12B38" w:rsidRPr="00881F30" w:rsidRDefault="00C12B38">
                                  <w:pPr>
                                    <w:pStyle w:val="Sinespaciado"/>
                                    <w:rPr>
                                      <w:rFonts w:ascii="Georgia" w:hAnsi="Georgia" w:cs="Tahoma"/>
                                      <w:b/>
                                      <w:color w:val="auto"/>
                                      <w:sz w:val="28"/>
                                      <w:szCs w:val="28"/>
                                      <w:lang w:val="es-ES"/>
                                    </w:rPr>
                                  </w:pPr>
                                </w:p>
                              </w:tc>
                            </w:tr>
                            <w:tr w:rsidR="00C12B38" w:rsidRPr="00881F30" w14:paraId="3ACD3ED1" w14:textId="77777777">
                              <w:trPr>
                                <w:trHeight w:val="1579"/>
                                <w:jc w:val="center"/>
                              </w:trPr>
                              <w:tc>
                                <w:tcPr>
                                  <w:tcW w:w="7891" w:type="dxa"/>
                                  <w:tcBorders>
                                    <w:left w:val="single" w:sz="18" w:space="0" w:color="4F81BD"/>
                                  </w:tcBorders>
                                  <w:shd w:val="clear" w:color="auto" w:fill="auto"/>
                                  <w:tcMar>
                                    <w:top w:w="0" w:type="dxa"/>
                                    <w:left w:w="-22" w:type="dxa"/>
                                    <w:bottom w:w="0" w:type="dxa"/>
                                    <w:right w:w="108" w:type="dxa"/>
                                  </w:tcMar>
                                </w:tcPr>
                                <w:p w14:paraId="4F138474" w14:textId="77777777" w:rsidR="00C12B38" w:rsidRPr="00881F30" w:rsidRDefault="00C12B38">
                                  <w:pPr>
                                    <w:pStyle w:val="Sinespaciado"/>
                                    <w:rPr>
                                      <w:color w:val="auto"/>
                                      <w:lang w:val="es-EC"/>
                                    </w:rPr>
                                  </w:pPr>
                                  <w:bookmarkStart w:id="1" w:name="__UnoMark__1729_1759398762"/>
                                  <w:bookmarkEnd w:id="1"/>
                                  <w:r w:rsidRPr="00881F30">
                                    <w:rPr>
                                      <w:rFonts w:ascii="Cambria" w:hAnsi="Cambria"/>
                                      <w:color w:val="0070C0"/>
                                      <w:sz w:val="80"/>
                                      <w:szCs w:val="80"/>
                                      <w:lang w:val="es-ES"/>
                                    </w:rPr>
                                    <w:t>Captura y procesamiento de información sobre declaración tributaria Ecuador 2020-2022</w:t>
                                  </w:r>
                                </w:p>
                              </w:tc>
                            </w:tr>
                          </w:tbl>
                          <w:p w14:paraId="6EEFA83F" w14:textId="77777777" w:rsidR="00C12B38" w:rsidRPr="00881F30" w:rsidRDefault="00C12B38">
                            <w:pPr>
                              <w:pStyle w:val="Contenidodelmarco"/>
                              <w:rPr>
                                <w:color w:val="auto"/>
                              </w:rPr>
                            </w:pPr>
                          </w:p>
                        </w:txbxContent>
                      </wps:txbx>
                      <wps:bodyPr lIns="0" tIns="0" rIns="0" bIns="0">
                        <a:spAutoFit/>
                      </wps:bodyPr>
                    </wps:wsp>
                  </a:graphicData>
                </a:graphic>
                <wp14:sizeRelH relativeFrom="margin">
                  <wp14:pctWidth>87000</wp14:pctWidth>
                </wp14:sizeRelH>
              </wp:anchor>
            </w:drawing>
          </mc:Choice>
          <mc:Fallback>
            <w:pict>
              <v:rect w14:anchorId="4EE33F1F" id="Marco1" o:spid="_x0000_s1026" style="position:absolute;left:0;text-align:left;margin-left:0;margin-top:195.05pt;width:394.5pt;height:420.05pt;z-index:251654144;visibility:visible;mso-wrap-style:square;mso-width-percent:870;mso-wrap-distance-left:9.35pt;mso-wrap-distance-top:0;mso-wrap-distance-right:9.35pt;mso-wrap-distance-bottom:0;mso-position-horizontal:center;mso-position-horizontal-relative:margin;mso-position-vertical:absolute;mso-position-vertical-relative:page;mso-width-percent:87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" filled="f" stroked="f">
                <v:textbox style="mso-fit-shape-to-text:t" inset="0,0,0,0">
                  <w:txbxContent>
                    <w:tbl>
                      <w:tblPr>
                        <w:tblW w:w="5000" w:type="pct"/>
                        <w:jc w:val="center"/>
                        <w:tblBorders>
                          <w:left w:val="single" w:sz="18" w:space="0" w:color="4F81BD"/>
                        </w:tblBorders>
                        <w:tblCellMar>
                          <w:top w:w="216" w:type="dxa"/>
                          <w:left w:w="84" w:type="dxa"/>
                          <w:bottom w:w="216" w:type="dxa"/>
                          <w:right w:w="115" w:type="dxa"/>
                        </w:tblCellMar>
                        <w:tblLook w:val="04A0" w:firstRow="1" w:lastRow="0" w:firstColumn="1" w:lastColumn="0" w:noHBand="0" w:noVBand="1"/>
                      </w:tblPr>
                      <w:tblGrid>
                        <w:gridCol w:w="7868"/>
                      </w:tblGrid>
                      <w:tr w:rsidR="00C12B38" w:rsidRPr="00881F30" w14:paraId="5AA8B30E" w14:textId="77777777">
                        <w:trPr>
                          <w:trHeight w:val="12"/>
                          <w:jc w:val="center"/>
                        </w:trPr>
                        <w:tc>
                          <w:tcPr>
                            <w:tcW w:w="7891" w:type="dxa"/>
                            <w:tcBorders>
                              <w:left w:val="single" w:sz="18" w:space="0" w:color="4F81BD"/>
                            </w:tcBorders>
                            <w:shd w:val="clear" w:color="auto" w:fill="auto"/>
                          </w:tcPr>
                          <w:p w14:paraId="1DEBF438" w14:textId="3AF21AF6" w:rsidR="00C12B38" w:rsidRPr="00881F30" w:rsidRDefault="00C12B38">
                            <w:pPr>
                              <w:pStyle w:val="Sinespaciado"/>
                              <w:rPr>
                                <w:color w:val="auto"/>
                                <w:lang w:val="es-EC"/>
                              </w:rPr>
                            </w:pPr>
                            <w:r w:rsidRPr="00881F30">
                              <w:rPr>
                                <w:rFonts w:ascii="Georgia" w:hAnsi="Georgia" w:cs="Tahoma"/>
                                <w:b/>
                                <w:color w:val="auto"/>
                                <w:sz w:val="28"/>
                                <w:szCs w:val="28"/>
                                <w:lang w:val="es-ES"/>
                              </w:rPr>
                              <w:t xml:space="preserve">Universidad Internacional de La Rioja                                                   </w:t>
                            </w:r>
                          </w:p>
                          <w:p w14:paraId="0004DBF8" w14:textId="77777777" w:rsidR="00C12B38" w:rsidRPr="00881F30" w:rsidRDefault="00C12B38">
                            <w:pPr>
                              <w:pStyle w:val="Sinespaciado"/>
                              <w:rPr>
                                <w:rFonts w:ascii="Georgia" w:hAnsi="Georgia" w:cs="Tahoma"/>
                                <w:b/>
                                <w:color w:val="auto"/>
                                <w:sz w:val="28"/>
                                <w:szCs w:val="28"/>
                                <w:lang w:val="es-ES"/>
                              </w:rPr>
                            </w:pPr>
                          </w:p>
                          <w:p w14:paraId="5577617B" w14:textId="77777777" w:rsidR="00C12B38" w:rsidRPr="00881F30" w:rsidRDefault="00C12B38">
                            <w:pPr>
                              <w:pStyle w:val="Sinespaciado"/>
                              <w:rPr>
                                <w:color w:val="auto"/>
                                <w:lang w:val="es-EC"/>
                              </w:rPr>
                            </w:pPr>
                            <w:r w:rsidRPr="00881F30">
                              <w:rPr>
                                <w:rFonts w:ascii="Georgia" w:hAnsi="Georgia" w:cs="Tahoma"/>
                                <w:b/>
                                <w:color w:val="auto"/>
                                <w:sz w:val="32"/>
                                <w:szCs w:val="32"/>
                                <w:lang w:val="es-ES"/>
                              </w:rPr>
                              <w:t>Escuela Superior de Ingeniería y Tecnología</w:t>
                            </w:r>
                          </w:p>
                          <w:p w14:paraId="5FE381DA" w14:textId="77777777" w:rsidR="00C12B38" w:rsidRPr="00881F30" w:rsidRDefault="00C12B38">
                            <w:pPr>
                              <w:pStyle w:val="Sinespaciado"/>
                              <w:rPr>
                                <w:rFonts w:ascii="Georgia" w:hAnsi="Georgia" w:cs="Tahoma"/>
                                <w:b/>
                                <w:color w:val="auto"/>
                                <w:sz w:val="28"/>
                                <w:szCs w:val="28"/>
                                <w:lang w:val="es-ES"/>
                              </w:rPr>
                            </w:pPr>
                          </w:p>
                          <w:p w14:paraId="35F96B8D" w14:textId="77777777" w:rsidR="00C12B38" w:rsidRPr="00881F30" w:rsidRDefault="00C12B38">
                            <w:pPr>
                              <w:pStyle w:val="Sinespaciado"/>
                              <w:rPr>
                                <w:rFonts w:ascii="Georgia" w:hAnsi="Georgia" w:cs="Tahoma"/>
                                <w:b/>
                                <w:color w:val="auto"/>
                                <w:sz w:val="28"/>
                                <w:szCs w:val="28"/>
                                <w:lang w:val="es-ES"/>
                              </w:rPr>
                            </w:pPr>
                          </w:p>
                          <w:p w14:paraId="3C9FD484" w14:textId="7FF11481" w:rsidR="00C12B38" w:rsidRPr="00881F30" w:rsidRDefault="00C12B38">
                            <w:pPr>
                              <w:pStyle w:val="Sinespaciado"/>
                              <w:rPr>
                                <w:color w:val="auto"/>
                                <w:lang w:val="es-EC"/>
                              </w:rPr>
                            </w:pPr>
                            <w:r w:rsidRPr="00881F30">
                              <w:rPr>
                                <w:rFonts w:ascii="Georgia" w:hAnsi="Georgia" w:cs="Tahoma"/>
                                <w:b/>
                                <w:color w:val="auto"/>
                                <w:sz w:val="28"/>
                                <w:szCs w:val="28"/>
                                <w:lang w:val="es-ES"/>
                              </w:rPr>
                              <w:t>Máster Universitario en Análisis y Visualización de Datos Masivos</w:t>
                            </w:r>
                          </w:p>
                        </w:tc>
                      </w:tr>
                      <w:tr w:rsidR="00C12B38" w:rsidRPr="00881F30" w14:paraId="6EC9CEE8" w14:textId="77777777">
                        <w:trPr>
                          <w:trHeight w:val="278"/>
                          <w:jc w:val="center"/>
                        </w:trPr>
                        <w:tc>
                          <w:tcPr>
                            <w:tcW w:w="7891" w:type="dxa"/>
                            <w:tcBorders>
                              <w:left w:val="single" w:sz="18" w:space="0" w:color="4F81BD"/>
                            </w:tcBorders>
                            <w:shd w:val="clear" w:color="auto" w:fill="auto"/>
                          </w:tcPr>
                          <w:p w14:paraId="14E9F788" w14:textId="77777777" w:rsidR="00C12B38" w:rsidRPr="00881F30" w:rsidRDefault="00C12B38">
                            <w:pPr>
                              <w:pStyle w:val="Sinespaciado"/>
                              <w:rPr>
                                <w:rFonts w:ascii="Georgia" w:hAnsi="Georgia" w:cs="Tahoma"/>
                                <w:b/>
                                <w:color w:val="auto"/>
                                <w:sz w:val="28"/>
                                <w:szCs w:val="28"/>
                                <w:lang w:val="es-ES"/>
                              </w:rPr>
                            </w:pPr>
                          </w:p>
                        </w:tc>
                      </w:tr>
                      <w:tr w:rsidR="00C12B38" w:rsidRPr="00881F30" w14:paraId="3ACD3ED1" w14:textId="77777777">
                        <w:trPr>
                          <w:trHeight w:val="1579"/>
                          <w:jc w:val="center"/>
                        </w:trPr>
                        <w:tc>
                          <w:tcPr>
                            <w:tcW w:w="7891" w:type="dxa"/>
                            <w:tcBorders>
                              <w:left w:val="single" w:sz="18" w:space="0" w:color="4F81BD"/>
                            </w:tcBorders>
                            <w:shd w:val="clear" w:color="auto" w:fill="auto"/>
                            <w:tcMar>
                              <w:top w:w="0" w:type="dxa"/>
                              <w:left w:w="-22" w:type="dxa"/>
                              <w:bottom w:w="0" w:type="dxa"/>
                              <w:right w:w="108" w:type="dxa"/>
                            </w:tcMar>
                          </w:tcPr>
                          <w:p w14:paraId="4F138474" w14:textId="77777777" w:rsidR="00C12B38" w:rsidRPr="00881F30" w:rsidRDefault="00C12B38">
                            <w:pPr>
                              <w:pStyle w:val="Sinespaciado"/>
                              <w:rPr>
                                <w:color w:val="auto"/>
                                <w:lang w:val="es-EC"/>
                              </w:rPr>
                            </w:pPr>
                            <w:bookmarkStart w:id="2" w:name="__UnoMark__1729_1759398762"/>
                            <w:bookmarkEnd w:id="2"/>
                            <w:r w:rsidRPr="00881F30">
                              <w:rPr>
                                <w:rFonts w:ascii="Cambria" w:hAnsi="Cambria"/>
                                <w:color w:val="0070C0"/>
                                <w:sz w:val="80"/>
                                <w:szCs w:val="80"/>
                                <w:lang w:val="es-ES"/>
                              </w:rPr>
                              <w:t>Captura y procesamiento de información sobre declaración tributaria Ecuador 2020-2022</w:t>
                            </w:r>
                          </w:p>
                        </w:tc>
                      </w:tr>
                    </w:tbl>
                    <w:p w14:paraId="6EEFA83F" w14:textId="77777777" w:rsidR="00C12B38" w:rsidRPr="00881F30" w:rsidRDefault="00C12B38">
                      <w:pPr>
                        <w:pStyle w:val="Contenidodelmarco"/>
                        <w:rPr>
                          <w:color w:val="auto"/>
                        </w:rPr>
                      </w:pPr>
                    </w:p>
                  </w:txbxContent>
                </v:textbox>
                <w10:wrap type="square" anchorx="margin" anchory="page"/>
              </v:rect>
            </w:pict>
          </mc:Fallback>
        </mc:AlternateContent>
      </w:r>
    </w:p>
    <w:p w14:paraId="5706FD1D" w14:textId="77777777" w:rsidR="003C134C" w:rsidRPr="00881F30" w:rsidRDefault="003C134C">
      <w:pPr>
        <w:rPr>
          <w:color w:val="000000" w:themeColor="text1"/>
        </w:rPr>
      </w:pPr>
    </w:p>
    <w:p w14:paraId="42291ED2" w14:textId="77777777" w:rsidR="003C134C" w:rsidRPr="00881F30" w:rsidRDefault="003C134C">
      <w:pPr>
        <w:rPr>
          <w:color w:val="000000" w:themeColor="text1"/>
        </w:rPr>
      </w:pPr>
    </w:p>
    <w:p w14:paraId="3E903D99" w14:textId="77777777" w:rsidR="003C134C" w:rsidRPr="00881F30" w:rsidRDefault="003C134C">
      <w:pPr>
        <w:rPr>
          <w:color w:val="000000" w:themeColor="text1"/>
        </w:rPr>
      </w:pPr>
    </w:p>
    <w:p w14:paraId="3E97F238" w14:textId="77777777" w:rsidR="003C134C" w:rsidRPr="00881F30" w:rsidRDefault="003C134C">
      <w:pPr>
        <w:rPr>
          <w:color w:val="000000" w:themeColor="text1"/>
        </w:rPr>
      </w:pPr>
    </w:p>
    <w:p w14:paraId="66342DCD" w14:textId="77777777" w:rsidR="003C134C" w:rsidRPr="00881F30" w:rsidRDefault="003C134C">
      <w:pPr>
        <w:rPr>
          <w:color w:val="000000" w:themeColor="text1"/>
        </w:rPr>
      </w:pPr>
    </w:p>
    <w:p w14:paraId="7ACDFB0B" w14:textId="77777777" w:rsidR="003C134C" w:rsidRPr="00881F30" w:rsidRDefault="003C134C">
      <w:pPr>
        <w:rPr>
          <w:color w:val="000000" w:themeColor="text1"/>
        </w:rPr>
      </w:pPr>
    </w:p>
    <w:p w14:paraId="4B24D293" w14:textId="77777777" w:rsidR="003C134C" w:rsidRPr="00881F30" w:rsidRDefault="003C134C">
      <w:pPr>
        <w:rPr>
          <w:color w:val="000000" w:themeColor="text1"/>
        </w:rPr>
      </w:pPr>
    </w:p>
    <w:p w14:paraId="5EAF3BB9" w14:textId="77777777" w:rsidR="003C134C" w:rsidRPr="00881F30" w:rsidRDefault="003C134C">
      <w:pPr>
        <w:rPr>
          <w:color w:val="000000" w:themeColor="text1"/>
        </w:rPr>
      </w:pPr>
    </w:p>
    <w:p w14:paraId="03931EBF" w14:textId="77777777" w:rsidR="003C134C" w:rsidRPr="00881F30" w:rsidRDefault="003C134C">
      <w:pPr>
        <w:rPr>
          <w:color w:val="000000" w:themeColor="text1"/>
        </w:rPr>
      </w:pPr>
    </w:p>
    <w:p w14:paraId="3E0F4680" w14:textId="77777777" w:rsidR="003C134C" w:rsidRPr="00881F30" w:rsidRDefault="003C134C">
      <w:pPr>
        <w:rPr>
          <w:color w:val="000000" w:themeColor="text1"/>
        </w:rPr>
      </w:pPr>
    </w:p>
    <w:p w14:paraId="6B10706B" w14:textId="77777777" w:rsidR="003C134C" w:rsidRPr="00881F30" w:rsidRDefault="003C134C">
      <w:pPr>
        <w:rPr>
          <w:rFonts w:ascii="Georgia" w:hAnsi="Georgia"/>
          <w:b/>
          <w:color w:val="000000" w:themeColor="text1"/>
        </w:rPr>
      </w:pPr>
    </w:p>
    <w:p w14:paraId="70B5A37E" w14:textId="77777777" w:rsidR="003C134C" w:rsidRPr="00881F30" w:rsidRDefault="003C134C">
      <w:pPr>
        <w:rPr>
          <w:rFonts w:ascii="Georgia" w:hAnsi="Georgia"/>
          <w:b/>
          <w:color w:val="000000" w:themeColor="text1"/>
        </w:rPr>
      </w:pPr>
    </w:p>
    <w:p w14:paraId="034E04E6" w14:textId="77777777" w:rsidR="003C134C" w:rsidRPr="00881F30" w:rsidRDefault="003C134C">
      <w:pPr>
        <w:rPr>
          <w:rFonts w:ascii="Georgia" w:hAnsi="Georgia"/>
          <w:b/>
          <w:color w:val="000000" w:themeColor="text1"/>
        </w:rPr>
      </w:pPr>
    </w:p>
    <w:p w14:paraId="631EA339" w14:textId="77777777" w:rsidR="003C134C" w:rsidRPr="00881F30" w:rsidRDefault="003C134C">
      <w:pPr>
        <w:rPr>
          <w:rFonts w:ascii="Georgia" w:hAnsi="Georgia"/>
          <w:b/>
          <w:color w:val="000000" w:themeColor="text1"/>
        </w:rPr>
      </w:pPr>
    </w:p>
    <w:p w14:paraId="2968C057" w14:textId="77777777" w:rsidR="003C134C" w:rsidRPr="00881F30" w:rsidRDefault="003C134C">
      <w:pPr>
        <w:rPr>
          <w:rFonts w:ascii="Georgia" w:hAnsi="Georgia"/>
          <w:b/>
          <w:color w:val="000000" w:themeColor="text1"/>
        </w:rPr>
      </w:pPr>
    </w:p>
    <w:p w14:paraId="32A79309" w14:textId="77777777" w:rsidR="003C134C" w:rsidRPr="00881F30" w:rsidRDefault="00416DCB">
      <w:pPr>
        <w:rPr>
          <w:rFonts w:ascii="Georgia" w:hAnsi="Georgia"/>
          <w:b/>
          <w:color w:val="000000" w:themeColor="text1"/>
        </w:rPr>
      </w:pPr>
      <w:r w:rsidRPr="00881F30">
        <w:rPr>
          <w:rFonts w:ascii="Georgia" w:hAnsi="Georgia"/>
          <w:b/>
          <w:color w:val="000000" w:themeColor="text1"/>
        </w:rPr>
        <w:t xml:space="preserve">Trabajo Fin de Máster </w:t>
      </w:r>
    </w:p>
    <w:p w14:paraId="61C09A68" w14:textId="77777777" w:rsidR="003C134C" w:rsidRPr="00881F30" w:rsidRDefault="00416DCB">
      <w:pPr>
        <w:rPr>
          <w:rFonts w:ascii="Georgia" w:hAnsi="Georgia"/>
          <w:color w:val="000000" w:themeColor="text1"/>
        </w:rPr>
      </w:pPr>
      <w:r w:rsidRPr="00881F30">
        <w:rPr>
          <w:rFonts w:ascii="Georgia" w:hAnsi="Georgia"/>
          <w:b/>
          <w:color w:val="000000" w:themeColor="text1"/>
        </w:rPr>
        <w:t xml:space="preserve">Tipo de trabajo: </w:t>
      </w:r>
      <w:r w:rsidRPr="00881F30">
        <w:rPr>
          <w:rFonts w:ascii="Georgia" w:hAnsi="Georgia"/>
          <w:color w:val="000000" w:themeColor="text1"/>
        </w:rPr>
        <w:t>Desarrollo Software</w:t>
      </w:r>
    </w:p>
    <w:p w14:paraId="34F07554" w14:textId="77777777" w:rsidR="003C134C" w:rsidRPr="00881F30" w:rsidRDefault="00416DCB">
      <w:pPr>
        <w:rPr>
          <w:rFonts w:ascii="Georgia" w:hAnsi="Georgia"/>
          <w:color w:val="000000" w:themeColor="text1"/>
        </w:rPr>
      </w:pPr>
      <w:r w:rsidRPr="00881F30">
        <w:rPr>
          <w:rFonts w:ascii="Georgia" w:hAnsi="Georgia"/>
          <w:b/>
          <w:color w:val="000000" w:themeColor="text1"/>
        </w:rPr>
        <w:t>Presentado por:</w:t>
      </w:r>
      <w:r w:rsidRPr="00881F30">
        <w:rPr>
          <w:rFonts w:ascii="Georgia" w:hAnsi="Georgia"/>
          <w:color w:val="000000" w:themeColor="text1"/>
        </w:rPr>
        <w:t xml:space="preserve"> Del Pino Guadalupe, Byron</w:t>
      </w:r>
    </w:p>
    <w:p w14:paraId="07D1E06D" w14:textId="77777777" w:rsidR="003C134C" w:rsidRPr="00881F30" w:rsidRDefault="00416DCB">
      <w:pPr>
        <w:rPr>
          <w:rFonts w:ascii="Georgia" w:hAnsi="Georgia"/>
          <w:color w:val="000000" w:themeColor="text1"/>
        </w:rPr>
      </w:pPr>
      <w:r w:rsidRPr="00881F30">
        <w:rPr>
          <w:rFonts w:ascii="Georgia" w:hAnsi="Georgia"/>
          <w:b/>
          <w:color w:val="000000" w:themeColor="text1"/>
        </w:rPr>
        <w:t>Director/a:</w:t>
      </w:r>
      <w:r w:rsidRPr="00881F30">
        <w:rPr>
          <w:rFonts w:ascii="Georgia" w:hAnsi="Georgia"/>
          <w:color w:val="000000" w:themeColor="text1"/>
        </w:rPr>
        <w:t xml:space="preserve"> Martí,  Julio Marcelo</w:t>
      </w:r>
      <w:r w:rsidRPr="00881F30">
        <w:rPr>
          <w:color w:val="000000" w:themeColor="text1"/>
        </w:rPr>
        <w:br w:type="page"/>
      </w:r>
    </w:p>
    <w:p w14:paraId="199B5EF6" w14:textId="77777777" w:rsidR="003C134C" w:rsidRPr="00881F30" w:rsidRDefault="00416DCB">
      <w:pPr>
        <w:spacing w:line="276" w:lineRule="auto"/>
        <w:jc w:val="center"/>
        <w:rPr>
          <w:color w:val="000000" w:themeColor="text1"/>
        </w:rPr>
      </w:pPr>
      <w:r w:rsidRPr="00881F30">
        <w:rPr>
          <w:b/>
          <w:color w:val="000000" w:themeColor="text1"/>
          <w:sz w:val="36"/>
          <w:szCs w:val="36"/>
        </w:rPr>
        <w:lastRenderedPageBreak/>
        <w:t>Resumen</w:t>
      </w:r>
    </w:p>
    <w:p w14:paraId="701DB8BE" w14:textId="77777777" w:rsidR="00447424" w:rsidRDefault="00416DCB">
      <w:pPr>
        <w:rPr>
          <w:rFonts w:cs="Arial"/>
          <w:color w:val="000000" w:themeColor="text1"/>
          <w:lang w:val="es-ES"/>
        </w:rPr>
      </w:pPr>
      <w:r w:rsidRPr="00881F30">
        <w:rPr>
          <w:rFonts w:cs="Arial"/>
          <w:color w:val="000000" w:themeColor="text1"/>
          <w:lang w:val="es-ES"/>
        </w:rPr>
        <w:t xml:space="preserve">En la sociedad actual, con el advenimiento de nuevas tecnologías computacionales y el </w:t>
      </w:r>
      <w:r w:rsidRPr="00D67FE2">
        <w:rPr>
          <w:rFonts w:cs="Arial"/>
          <w:i/>
          <w:color w:val="000000" w:themeColor="text1"/>
          <w:lang w:val="es-ES"/>
        </w:rPr>
        <w:t>Big Data</w:t>
      </w:r>
      <w:r w:rsidRPr="00881F30">
        <w:rPr>
          <w:rFonts w:cs="Arial"/>
          <w:color w:val="000000" w:themeColor="text1"/>
          <w:lang w:val="es-ES"/>
        </w:rPr>
        <w:t>, organizaciones de todo tipo y tamaño buscan implementar soluciones basadas en los datos para la toma de decisiones que faciliten las estrategias del negoci</w:t>
      </w:r>
      <w:r w:rsidR="00760622">
        <w:rPr>
          <w:rFonts w:cs="Arial"/>
          <w:color w:val="000000" w:themeColor="text1"/>
          <w:lang w:val="es-ES"/>
        </w:rPr>
        <w:t xml:space="preserve">o o mejoras en su rendimiento. El análisis de datos en tiempo real permite una toma de decisiones oportuna, que para el caso de declaraciones de impuestos constituyen una obligación para la identificación de patrones o conductas como la elusión y evasión fiscal, o aquellos sectores que requieren de correctas políticas gubernamentales para impulsar su crecimiento económico que coadyuven a una mayor recaudación fiscal. </w:t>
      </w:r>
      <w:r w:rsidRPr="00881F30">
        <w:rPr>
          <w:rFonts w:cs="Arial"/>
          <w:color w:val="000000" w:themeColor="text1"/>
          <w:lang w:val="es-ES"/>
        </w:rPr>
        <w:t>El objetivo de este proyecto es el diseño y construcción de una arquitectura que capture y procese datos de declaraciones de impuestos en tiempo real, consolidándolos con fuentes históricas agregadas, y su representación en cuadros de mando que permitan la toma de decisiones.</w:t>
      </w:r>
      <w:r w:rsidR="00760622">
        <w:rPr>
          <w:rFonts w:cs="Arial"/>
          <w:color w:val="000000" w:themeColor="text1"/>
          <w:lang w:val="es-ES"/>
        </w:rPr>
        <w:t xml:space="preserve"> Finalmente se implementa dos modelos </w:t>
      </w:r>
      <w:r w:rsidR="00D67FE2">
        <w:rPr>
          <w:rFonts w:cs="Arial"/>
          <w:color w:val="000000" w:themeColor="text1"/>
          <w:lang w:val="es-ES"/>
        </w:rPr>
        <w:t>de</w:t>
      </w:r>
      <w:r w:rsidR="00D67FE2" w:rsidRPr="00D67FE2">
        <w:rPr>
          <w:rFonts w:cs="Arial"/>
          <w:i/>
          <w:color w:val="000000" w:themeColor="text1"/>
          <w:lang w:val="es-ES"/>
        </w:rPr>
        <w:t xml:space="preserve"> Machine Learning </w:t>
      </w:r>
      <w:r w:rsidR="00760622">
        <w:rPr>
          <w:rFonts w:cs="Arial"/>
          <w:color w:val="000000" w:themeColor="text1"/>
          <w:lang w:val="es-ES"/>
        </w:rPr>
        <w:t xml:space="preserve">de clusterización para la identificación de grupos de </w:t>
      </w:r>
      <w:r w:rsidR="00D67FE2">
        <w:rPr>
          <w:rFonts w:cs="Arial"/>
          <w:color w:val="000000" w:themeColor="text1"/>
          <w:lang w:val="es-ES"/>
        </w:rPr>
        <w:t>cantones que,</w:t>
      </w:r>
      <w:r w:rsidR="00760622">
        <w:rPr>
          <w:rFonts w:cs="Arial"/>
          <w:color w:val="000000" w:themeColor="text1"/>
          <w:lang w:val="es-ES"/>
        </w:rPr>
        <w:t xml:space="preserve"> a través de sus distintas </w:t>
      </w:r>
      <w:r w:rsidR="00D67FE2">
        <w:rPr>
          <w:rFonts w:cs="Arial"/>
          <w:color w:val="000000" w:themeColor="text1"/>
          <w:lang w:val="es-ES"/>
        </w:rPr>
        <w:t>realidades,</w:t>
      </w:r>
      <w:r w:rsidR="00760622">
        <w:rPr>
          <w:rFonts w:cs="Arial"/>
          <w:color w:val="000000" w:themeColor="text1"/>
          <w:lang w:val="es-ES"/>
        </w:rPr>
        <w:t xml:space="preserve"> se determine el grado de afectación que la pandemia del COVID-19 pudo afectar en sus declaraciones de impuestos.</w:t>
      </w:r>
    </w:p>
    <w:p w14:paraId="0898CA65" w14:textId="4F74AB7A" w:rsidR="00447424" w:rsidRDefault="00447424">
      <w:pPr>
        <w:rPr>
          <w:rFonts w:cs="Arial"/>
          <w:b/>
          <w:color w:val="000000" w:themeColor="text1"/>
          <w:lang w:val="es-ES"/>
        </w:rPr>
      </w:pPr>
      <w:r w:rsidRPr="00447424">
        <w:rPr>
          <w:rFonts w:cs="Arial"/>
          <w:b/>
          <w:color w:val="000000" w:themeColor="text1"/>
          <w:lang w:val="es-ES"/>
        </w:rPr>
        <w:t>Palabras Clave:</w:t>
      </w:r>
    </w:p>
    <w:p w14:paraId="49E3382B" w14:textId="29271E11" w:rsidR="00447424" w:rsidRPr="00447424" w:rsidRDefault="00447424">
      <w:pPr>
        <w:rPr>
          <w:rFonts w:cs="Arial"/>
          <w:color w:val="000000" w:themeColor="text1"/>
          <w:lang w:val="es-ES"/>
        </w:rPr>
      </w:pPr>
      <w:r w:rsidRPr="00447424">
        <w:rPr>
          <w:rFonts w:cs="Arial"/>
          <w:i/>
          <w:color w:val="000000" w:themeColor="text1"/>
          <w:lang w:val="es-ES"/>
        </w:rPr>
        <w:t>Big Data</w:t>
      </w:r>
      <w:r>
        <w:rPr>
          <w:rFonts w:cs="Arial"/>
          <w:color w:val="000000" w:themeColor="text1"/>
          <w:lang w:val="es-ES"/>
        </w:rPr>
        <w:t>,</w:t>
      </w:r>
      <w:r w:rsidRPr="00447424">
        <w:rPr>
          <w:rFonts w:cs="Arial"/>
          <w:i/>
          <w:color w:val="000000" w:themeColor="text1"/>
          <w:lang w:val="es-ES"/>
        </w:rPr>
        <w:t xml:space="preserve"> Machine Learning</w:t>
      </w:r>
      <w:r>
        <w:rPr>
          <w:rFonts w:cs="Arial"/>
          <w:color w:val="000000" w:themeColor="text1"/>
          <w:lang w:val="es-ES"/>
        </w:rPr>
        <w:t>,</w:t>
      </w:r>
      <w:r w:rsidRPr="00447424">
        <w:rPr>
          <w:rFonts w:cs="Arial"/>
          <w:i/>
          <w:color w:val="000000" w:themeColor="text1"/>
          <w:lang w:val="es-ES"/>
        </w:rPr>
        <w:t xml:space="preserve"> Dashboard</w:t>
      </w:r>
      <w:r>
        <w:rPr>
          <w:rFonts w:cs="Arial"/>
          <w:color w:val="000000" w:themeColor="text1"/>
          <w:lang w:val="es-ES"/>
        </w:rPr>
        <w:t xml:space="preserve">, </w:t>
      </w:r>
      <w:r w:rsidRPr="00447424">
        <w:rPr>
          <w:rFonts w:cs="Arial"/>
          <w:color w:val="000000" w:themeColor="text1"/>
          <w:lang w:val="es-ES"/>
        </w:rPr>
        <w:t>Tiempo Real</w:t>
      </w:r>
      <w:r>
        <w:rPr>
          <w:rFonts w:cs="Arial"/>
          <w:color w:val="000000" w:themeColor="text1"/>
          <w:lang w:val="es-ES"/>
        </w:rPr>
        <w:t xml:space="preserve">, Declaraciones de Impuestos </w:t>
      </w:r>
    </w:p>
    <w:p w14:paraId="316A81F0" w14:textId="77777777" w:rsidR="00447424" w:rsidRPr="00447424" w:rsidRDefault="00447424">
      <w:pPr>
        <w:rPr>
          <w:rFonts w:cs="Arial"/>
          <w:color w:val="000000" w:themeColor="text1"/>
          <w:lang w:val="es-ES"/>
        </w:rPr>
      </w:pPr>
    </w:p>
    <w:p w14:paraId="4A783C8D" w14:textId="77777777" w:rsidR="003C134C" w:rsidRPr="00881F30" w:rsidRDefault="003C134C">
      <w:pPr>
        <w:rPr>
          <w:rFonts w:cs="Arial"/>
          <w:color w:val="000000" w:themeColor="text1"/>
          <w:lang w:val="es-ES"/>
        </w:rPr>
      </w:pPr>
    </w:p>
    <w:p w14:paraId="01B7D5C0" w14:textId="77777777" w:rsidR="003C134C" w:rsidRPr="00881F30" w:rsidRDefault="003C134C">
      <w:pPr>
        <w:rPr>
          <w:rFonts w:cs="Arial"/>
          <w:color w:val="000000" w:themeColor="text1"/>
          <w:lang w:val="es-ES"/>
        </w:rPr>
      </w:pPr>
    </w:p>
    <w:p w14:paraId="048FE924" w14:textId="77777777" w:rsidR="003C134C" w:rsidRPr="00881F30" w:rsidRDefault="003C134C">
      <w:pPr>
        <w:rPr>
          <w:rFonts w:cs="Arial"/>
          <w:color w:val="000000" w:themeColor="text1"/>
          <w:lang w:val="es-ES"/>
        </w:rPr>
      </w:pPr>
    </w:p>
    <w:p w14:paraId="1FEFBB03" w14:textId="77777777" w:rsidR="003C134C" w:rsidRPr="00881F30" w:rsidRDefault="003C134C">
      <w:pPr>
        <w:rPr>
          <w:rFonts w:cs="Arial"/>
          <w:color w:val="000000" w:themeColor="text1"/>
          <w:lang w:val="es-ES"/>
        </w:rPr>
      </w:pPr>
    </w:p>
    <w:p w14:paraId="4AE61DA6" w14:textId="77777777" w:rsidR="003C134C" w:rsidRPr="00881F30" w:rsidRDefault="003C134C">
      <w:pPr>
        <w:rPr>
          <w:rFonts w:cs="Arial"/>
          <w:color w:val="000000" w:themeColor="text1"/>
          <w:lang w:val="es-ES"/>
        </w:rPr>
      </w:pPr>
    </w:p>
    <w:p w14:paraId="790C4367" w14:textId="77777777" w:rsidR="003C134C" w:rsidRPr="00881F30" w:rsidRDefault="003C134C">
      <w:pPr>
        <w:rPr>
          <w:rFonts w:cs="Arial"/>
          <w:color w:val="000000" w:themeColor="text1"/>
          <w:lang w:val="es-ES"/>
        </w:rPr>
      </w:pPr>
    </w:p>
    <w:p w14:paraId="6682C3B2" w14:textId="77777777" w:rsidR="003C134C" w:rsidRPr="00881F30" w:rsidRDefault="003C134C">
      <w:pPr>
        <w:rPr>
          <w:rFonts w:cs="Arial"/>
          <w:color w:val="000000" w:themeColor="text1"/>
          <w:lang w:val="es-ES"/>
        </w:rPr>
      </w:pPr>
    </w:p>
    <w:p w14:paraId="419A787A" w14:textId="77777777" w:rsidR="003C134C" w:rsidRPr="00881F30" w:rsidRDefault="003C134C">
      <w:pPr>
        <w:rPr>
          <w:rFonts w:cs="Arial"/>
          <w:color w:val="000000" w:themeColor="text1"/>
          <w:lang w:val="es-ES"/>
        </w:rPr>
      </w:pPr>
    </w:p>
    <w:p w14:paraId="5E0CC0FA" w14:textId="77777777" w:rsidR="003C134C" w:rsidRPr="00881F30" w:rsidRDefault="003C134C">
      <w:pPr>
        <w:rPr>
          <w:rFonts w:cs="Arial"/>
          <w:color w:val="000000" w:themeColor="text1"/>
          <w:lang w:val="es-ES"/>
        </w:rPr>
      </w:pPr>
    </w:p>
    <w:p w14:paraId="5E2EEEC1" w14:textId="4064BD1A" w:rsidR="003C134C" w:rsidRPr="00881F30" w:rsidRDefault="003C134C" w:rsidP="00760622">
      <w:pPr>
        <w:rPr>
          <w:b/>
          <w:color w:val="000000" w:themeColor="text1"/>
          <w:sz w:val="36"/>
          <w:szCs w:val="36"/>
        </w:rPr>
      </w:pPr>
    </w:p>
    <w:p w14:paraId="5843F773" w14:textId="58926F38" w:rsidR="00E01FD8" w:rsidRDefault="00416DCB" w:rsidP="00FC2BF0">
      <w:pPr>
        <w:jc w:val="center"/>
        <w:rPr>
          <w:b/>
          <w:color w:val="000000" w:themeColor="text1"/>
          <w:sz w:val="36"/>
          <w:szCs w:val="36"/>
        </w:rPr>
      </w:pPr>
      <w:r w:rsidRPr="00881F30">
        <w:rPr>
          <w:b/>
          <w:color w:val="000000" w:themeColor="text1"/>
          <w:sz w:val="36"/>
          <w:szCs w:val="36"/>
        </w:rPr>
        <w:lastRenderedPageBreak/>
        <w:t>Abstract</w:t>
      </w:r>
    </w:p>
    <w:p w14:paraId="46D97E06" w14:textId="6B42E2D1" w:rsidR="00FC2BF0" w:rsidRPr="00FC2BF0" w:rsidRDefault="00FC2BF0" w:rsidP="00FC2BF0">
      <w:pPr>
        <w:rPr>
          <w:color w:val="000000" w:themeColor="text1"/>
        </w:rPr>
      </w:pPr>
      <w:r w:rsidRPr="00FC2BF0">
        <w:rPr>
          <w:color w:val="000000" w:themeColor="text1"/>
        </w:rPr>
        <w:t xml:space="preserve">In today's society, with the advent of new computing technologies and Big Data, </w:t>
      </w:r>
      <w:r>
        <w:rPr>
          <w:color w:val="000000" w:themeColor="text1"/>
        </w:rPr>
        <w:t xml:space="preserve">diferent types and sizes of organisations </w:t>
      </w:r>
      <w:r w:rsidRPr="00FC2BF0">
        <w:rPr>
          <w:color w:val="000000" w:themeColor="text1"/>
        </w:rPr>
        <w:t>seek to implement data-driven solutions for decision-making</w:t>
      </w:r>
      <w:r>
        <w:rPr>
          <w:color w:val="000000" w:themeColor="text1"/>
        </w:rPr>
        <w:t xml:space="preserve"> in order to either </w:t>
      </w:r>
      <w:r w:rsidRPr="00FC2BF0">
        <w:rPr>
          <w:color w:val="000000" w:themeColor="text1"/>
        </w:rPr>
        <w:t xml:space="preserve">facilitate business strategies or improve performance. Real-time data analysis allows timely decision-making, which in the case of tax returns is </w:t>
      </w:r>
      <w:r>
        <w:rPr>
          <w:color w:val="000000" w:themeColor="text1"/>
        </w:rPr>
        <w:t xml:space="preserve"> compulsory</w:t>
      </w:r>
      <w:r w:rsidRPr="00FC2BF0">
        <w:rPr>
          <w:color w:val="000000" w:themeColor="text1"/>
        </w:rPr>
        <w:t xml:space="preserve"> to identify patterns or behaviors such as </w:t>
      </w:r>
      <w:r w:rsidR="00447424">
        <w:rPr>
          <w:color w:val="000000" w:themeColor="text1"/>
        </w:rPr>
        <w:t xml:space="preserve">tax </w:t>
      </w:r>
      <w:r w:rsidRPr="00FC2BF0">
        <w:rPr>
          <w:color w:val="000000" w:themeColor="text1"/>
        </w:rPr>
        <w:t xml:space="preserve">avoidance and </w:t>
      </w:r>
      <w:r w:rsidR="00447424">
        <w:rPr>
          <w:color w:val="000000" w:themeColor="text1"/>
        </w:rPr>
        <w:t xml:space="preserve">tax </w:t>
      </w:r>
      <w:r>
        <w:rPr>
          <w:color w:val="000000" w:themeColor="text1"/>
        </w:rPr>
        <w:t>evasi</w:t>
      </w:r>
      <w:r w:rsidR="00447424">
        <w:rPr>
          <w:color w:val="000000" w:themeColor="text1"/>
        </w:rPr>
        <w:t>o</w:t>
      </w:r>
      <w:r>
        <w:rPr>
          <w:color w:val="000000" w:themeColor="text1"/>
        </w:rPr>
        <w:t>n</w:t>
      </w:r>
      <w:r w:rsidRPr="00FC2BF0">
        <w:rPr>
          <w:color w:val="000000" w:themeColor="text1"/>
        </w:rPr>
        <w:t>, or those sectors that require correct government policies to promote economic growth that contribute to</w:t>
      </w:r>
      <w:r>
        <w:rPr>
          <w:color w:val="000000" w:themeColor="text1"/>
        </w:rPr>
        <w:t xml:space="preserve"> a</w:t>
      </w:r>
      <w:r w:rsidRPr="00FC2BF0">
        <w:rPr>
          <w:color w:val="000000" w:themeColor="text1"/>
        </w:rPr>
        <w:t xml:space="preserve"> greater tax collection. The objective of this project is the design and construction of an architecture that captures and processes tax return data in real time, consolidating it with aggregated historical sources, and its representation in dashboards that allow</w:t>
      </w:r>
      <w:r>
        <w:rPr>
          <w:color w:val="000000" w:themeColor="text1"/>
        </w:rPr>
        <w:t>s</w:t>
      </w:r>
      <w:r w:rsidRPr="00FC2BF0">
        <w:rPr>
          <w:color w:val="000000" w:themeColor="text1"/>
        </w:rPr>
        <w:t xml:space="preserve"> decision making. Finally, two clustering Machine Learning models are implemented for the identification of groups of cantons that, through their different realities, determine the degree of affectation that the COVID-19 pandemic could affect their tax returns.</w:t>
      </w:r>
    </w:p>
    <w:p w14:paraId="2A4E54E1" w14:textId="4B46CA12" w:rsidR="003C134C" w:rsidRDefault="00416DCB">
      <w:pPr>
        <w:spacing w:beforeAutospacing="1" w:afterAutospacing="1"/>
        <w:rPr>
          <w:rFonts w:cs="Arial"/>
          <w:b/>
          <w:color w:val="000000" w:themeColor="text1"/>
          <w:lang w:val="es-ES"/>
        </w:rPr>
      </w:pPr>
      <w:r w:rsidRPr="00881F30">
        <w:rPr>
          <w:rFonts w:cs="Arial"/>
          <w:b/>
          <w:color w:val="000000" w:themeColor="text1"/>
          <w:lang w:val="es-ES"/>
        </w:rPr>
        <w:t xml:space="preserve">Keywords: </w:t>
      </w:r>
    </w:p>
    <w:p w14:paraId="1E95E78A" w14:textId="763D6646" w:rsidR="00447424" w:rsidRPr="00447424" w:rsidRDefault="00447424" w:rsidP="00447424">
      <w:pPr>
        <w:rPr>
          <w:rFonts w:cs="Arial"/>
          <w:color w:val="000000" w:themeColor="text1"/>
          <w:lang w:val="es-ES"/>
        </w:rPr>
      </w:pPr>
      <w:r w:rsidRPr="00447424">
        <w:rPr>
          <w:rFonts w:cs="Arial"/>
          <w:color w:val="000000" w:themeColor="text1"/>
          <w:lang w:val="es-ES"/>
        </w:rPr>
        <w:t xml:space="preserve">Big Data, Machine Learning, Dashboard, </w:t>
      </w:r>
      <w:r w:rsidRPr="00447424">
        <w:rPr>
          <w:rFonts w:cs="Arial"/>
          <w:color w:val="000000" w:themeColor="text1"/>
          <w:lang w:val="es-ES"/>
        </w:rPr>
        <w:t>RealTime</w:t>
      </w:r>
      <w:r w:rsidRPr="00447424">
        <w:rPr>
          <w:rFonts w:cs="Arial"/>
          <w:color w:val="000000" w:themeColor="text1"/>
          <w:lang w:val="es-ES"/>
        </w:rPr>
        <w:t xml:space="preserve">, </w:t>
      </w:r>
      <w:r w:rsidRPr="00447424">
        <w:rPr>
          <w:rFonts w:cs="Arial"/>
          <w:color w:val="000000" w:themeColor="text1"/>
          <w:lang w:val="es-ES"/>
        </w:rPr>
        <w:t>Tax return</w:t>
      </w:r>
      <w:r w:rsidRPr="00447424">
        <w:rPr>
          <w:rFonts w:cs="Arial"/>
          <w:color w:val="000000" w:themeColor="text1"/>
          <w:lang w:val="es-ES"/>
        </w:rPr>
        <w:t xml:space="preserve"> </w:t>
      </w:r>
    </w:p>
    <w:p w14:paraId="75C2F1E6" w14:textId="77777777" w:rsidR="00447424" w:rsidRPr="00881F30" w:rsidRDefault="00447424">
      <w:pPr>
        <w:spacing w:beforeAutospacing="1" w:afterAutospacing="1"/>
        <w:rPr>
          <w:color w:val="000000" w:themeColor="text1"/>
        </w:rPr>
      </w:pPr>
    </w:p>
    <w:p w14:paraId="1A1B0EB0" w14:textId="77777777" w:rsidR="003C134C" w:rsidRPr="00881F30" w:rsidRDefault="00416DCB">
      <w:pPr>
        <w:spacing w:line="276" w:lineRule="auto"/>
        <w:jc w:val="left"/>
        <w:rPr>
          <w:color w:val="000000" w:themeColor="text1"/>
        </w:rPr>
      </w:pPr>
      <w:r w:rsidRPr="00881F30">
        <w:rPr>
          <w:color w:val="000000" w:themeColor="text1"/>
        </w:rPr>
        <w:br w:type="page"/>
      </w:r>
    </w:p>
    <w:p w14:paraId="1B0F2C57" w14:textId="77777777" w:rsidR="003C134C" w:rsidRPr="00881F30" w:rsidRDefault="00416DCB">
      <w:pPr>
        <w:jc w:val="center"/>
        <w:rPr>
          <w:color w:val="000000" w:themeColor="text1"/>
        </w:rPr>
      </w:pPr>
      <w:r w:rsidRPr="00881F30">
        <w:rPr>
          <w:b/>
          <w:color w:val="000000" w:themeColor="text1"/>
          <w:sz w:val="36"/>
          <w:szCs w:val="36"/>
        </w:rPr>
        <w:lastRenderedPageBreak/>
        <w:t>Índice de contenidos</w:t>
      </w:r>
    </w:p>
    <w:p w14:paraId="0CAD93B7" w14:textId="11AA68F0" w:rsidR="00C030B8" w:rsidRDefault="00416DCB">
      <w:pPr>
        <w:pStyle w:val="TDC1"/>
        <w:tabs>
          <w:tab w:val="right" w:leader="dot" w:pos="9060"/>
        </w:tabs>
        <w:rPr>
          <w:rFonts w:asciiTheme="minorHAnsi" w:eastAsiaTheme="minorEastAsia" w:hAnsiTheme="minorHAnsi" w:cstheme="minorBidi"/>
          <w:noProof/>
          <w:color w:val="auto"/>
          <w:lang w:val="es-EC" w:eastAsia="es-EC"/>
        </w:rPr>
      </w:pPr>
      <w:r w:rsidRPr="00881F30">
        <w:rPr>
          <w:color w:val="000000" w:themeColor="text1"/>
        </w:rPr>
        <w:fldChar w:fldCharType="begin"/>
      </w:r>
      <w:r w:rsidRPr="00881F30">
        <w:rPr>
          <w:rStyle w:val="Enlacedelndice"/>
          <w:webHidden/>
          <w:color w:val="000000" w:themeColor="text1"/>
        </w:rPr>
        <w:instrText>TOC \z \o "1-4" \u \h</w:instrText>
      </w:r>
      <w:r w:rsidRPr="00881F30">
        <w:rPr>
          <w:rStyle w:val="Enlacedelndice"/>
        </w:rPr>
        <w:fldChar w:fldCharType="separate"/>
      </w:r>
      <w:hyperlink w:anchor="_Toc106016331" w:history="1">
        <w:r w:rsidR="00C030B8" w:rsidRPr="00007586">
          <w:rPr>
            <w:rStyle w:val="Hipervnculo"/>
            <w:noProof/>
            <w:lang w:bidi="en-US"/>
          </w:rPr>
          <w:t>1. Introducción</w:t>
        </w:r>
        <w:r w:rsidR="00C030B8">
          <w:rPr>
            <w:noProof/>
            <w:webHidden/>
          </w:rPr>
          <w:tab/>
        </w:r>
        <w:r w:rsidR="00C030B8">
          <w:rPr>
            <w:noProof/>
            <w:webHidden/>
          </w:rPr>
          <w:fldChar w:fldCharType="begin"/>
        </w:r>
        <w:r w:rsidR="00C030B8">
          <w:rPr>
            <w:noProof/>
            <w:webHidden/>
          </w:rPr>
          <w:instrText xml:space="preserve"> PAGEREF _Toc106016331 \h </w:instrText>
        </w:r>
        <w:r w:rsidR="00C030B8">
          <w:rPr>
            <w:noProof/>
            <w:webHidden/>
          </w:rPr>
        </w:r>
        <w:r w:rsidR="00C030B8">
          <w:rPr>
            <w:noProof/>
            <w:webHidden/>
          </w:rPr>
          <w:fldChar w:fldCharType="separate"/>
        </w:r>
        <w:r w:rsidR="00C030B8">
          <w:rPr>
            <w:noProof/>
            <w:webHidden/>
          </w:rPr>
          <w:t>9</w:t>
        </w:r>
        <w:r w:rsidR="00C030B8">
          <w:rPr>
            <w:noProof/>
            <w:webHidden/>
          </w:rPr>
          <w:fldChar w:fldCharType="end"/>
        </w:r>
      </w:hyperlink>
    </w:p>
    <w:p w14:paraId="7A088EBF" w14:textId="5B1836A7" w:rsidR="00C030B8" w:rsidRDefault="00C030B8">
      <w:pPr>
        <w:pStyle w:val="TDC2"/>
        <w:tabs>
          <w:tab w:val="right" w:leader="dot" w:pos="9060"/>
        </w:tabs>
        <w:rPr>
          <w:rFonts w:asciiTheme="minorHAnsi" w:eastAsiaTheme="minorEastAsia" w:hAnsiTheme="minorHAnsi" w:cstheme="minorBidi"/>
          <w:noProof/>
          <w:color w:val="auto"/>
          <w:lang w:val="es-EC" w:eastAsia="es-EC"/>
        </w:rPr>
      </w:pPr>
      <w:hyperlink w:anchor="_Toc106016332" w:history="1">
        <w:r w:rsidRPr="00007586">
          <w:rPr>
            <w:rStyle w:val="Hipervnculo"/>
            <w:noProof/>
          </w:rPr>
          <w:t>1.1 Justificación</w:t>
        </w:r>
        <w:r>
          <w:rPr>
            <w:noProof/>
            <w:webHidden/>
          </w:rPr>
          <w:tab/>
        </w:r>
        <w:r>
          <w:rPr>
            <w:noProof/>
            <w:webHidden/>
          </w:rPr>
          <w:fldChar w:fldCharType="begin"/>
        </w:r>
        <w:r>
          <w:rPr>
            <w:noProof/>
            <w:webHidden/>
          </w:rPr>
          <w:instrText xml:space="preserve"> PAGEREF _Toc106016332 \h </w:instrText>
        </w:r>
        <w:r>
          <w:rPr>
            <w:noProof/>
            <w:webHidden/>
          </w:rPr>
        </w:r>
        <w:r>
          <w:rPr>
            <w:noProof/>
            <w:webHidden/>
          </w:rPr>
          <w:fldChar w:fldCharType="separate"/>
        </w:r>
        <w:r>
          <w:rPr>
            <w:noProof/>
            <w:webHidden/>
          </w:rPr>
          <w:t>9</w:t>
        </w:r>
        <w:r>
          <w:rPr>
            <w:noProof/>
            <w:webHidden/>
          </w:rPr>
          <w:fldChar w:fldCharType="end"/>
        </w:r>
      </w:hyperlink>
    </w:p>
    <w:p w14:paraId="3559293A" w14:textId="0240B178" w:rsidR="00C030B8" w:rsidRDefault="00C030B8">
      <w:pPr>
        <w:pStyle w:val="TDC2"/>
        <w:tabs>
          <w:tab w:val="right" w:leader="dot" w:pos="9060"/>
        </w:tabs>
        <w:rPr>
          <w:rFonts w:asciiTheme="minorHAnsi" w:eastAsiaTheme="minorEastAsia" w:hAnsiTheme="minorHAnsi" w:cstheme="minorBidi"/>
          <w:noProof/>
          <w:color w:val="auto"/>
          <w:lang w:val="es-EC" w:eastAsia="es-EC"/>
        </w:rPr>
      </w:pPr>
      <w:hyperlink w:anchor="_Toc106016333" w:history="1">
        <w:r w:rsidRPr="00007586">
          <w:rPr>
            <w:rStyle w:val="Hipervnculo"/>
            <w:noProof/>
          </w:rPr>
          <w:t>1.2 Planteamiento del trabajo</w:t>
        </w:r>
        <w:r>
          <w:rPr>
            <w:noProof/>
            <w:webHidden/>
          </w:rPr>
          <w:tab/>
        </w:r>
        <w:r>
          <w:rPr>
            <w:noProof/>
            <w:webHidden/>
          </w:rPr>
          <w:fldChar w:fldCharType="begin"/>
        </w:r>
        <w:r>
          <w:rPr>
            <w:noProof/>
            <w:webHidden/>
          </w:rPr>
          <w:instrText xml:space="preserve"> PAGEREF _Toc106016333 \h </w:instrText>
        </w:r>
        <w:r>
          <w:rPr>
            <w:noProof/>
            <w:webHidden/>
          </w:rPr>
        </w:r>
        <w:r>
          <w:rPr>
            <w:noProof/>
            <w:webHidden/>
          </w:rPr>
          <w:fldChar w:fldCharType="separate"/>
        </w:r>
        <w:r>
          <w:rPr>
            <w:noProof/>
            <w:webHidden/>
          </w:rPr>
          <w:t>10</w:t>
        </w:r>
        <w:r>
          <w:rPr>
            <w:noProof/>
            <w:webHidden/>
          </w:rPr>
          <w:fldChar w:fldCharType="end"/>
        </w:r>
      </w:hyperlink>
    </w:p>
    <w:p w14:paraId="388F6904" w14:textId="3E19C2A9" w:rsidR="00C030B8" w:rsidRDefault="00C030B8">
      <w:pPr>
        <w:pStyle w:val="TDC2"/>
        <w:tabs>
          <w:tab w:val="right" w:leader="dot" w:pos="9060"/>
        </w:tabs>
        <w:rPr>
          <w:rFonts w:asciiTheme="minorHAnsi" w:eastAsiaTheme="minorEastAsia" w:hAnsiTheme="minorHAnsi" w:cstheme="minorBidi"/>
          <w:noProof/>
          <w:color w:val="auto"/>
          <w:lang w:val="es-EC" w:eastAsia="es-EC"/>
        </w:rPr>
      </w:pPr>
      <w:hyperlink w:anchor="_Toc106016334" w:history="1">
        <w:r w:rsidRPr="00007586">
          <w:rPr>
            <w:rStyle w:val="Hipervnculo"/>
            <w:noProof/>
          </w:rPr>
          <w:t>1.3 Estructura de la memoria</w:t>
        </w:r>
        <w:r>
          <w:rPr>
            <w:noProof/>
            <w:webHidden/>
          </w:rPr>
          <w:tab/>
        </w:r>
        <w:r>
          <w:rPr>
            <w:noProof/>
            <w:webHidden/>
          </w:rPr>
          <w:fldChar w:fldCharType="begin"/>
        </w:r>
        <w:r>
          <w:rPr>
            <w:noProof/>
            <w:webHidden/>
          </w:rPr>
          <w:instrText xml:space="preserve"> PAGEREF _Toc106016334 \h </w:instrText>
        </w:r>
        <w:r>
          <w:rPr>
            <w:noProof/>
            <w:webHidden/>
          </w:rPr>
        </w:r>
        <w:r>
          <w:rPr>
            <w:noProof/>
            <w:webHidden/>
          </w:rPr>
          <w:fldChar w:fldCharType="separate"/>
        </w:r>
        <w:r>
          <w:rPr>
            <w:noProof/>
            <w:webHidden/>
          </w:rPr>
          <w:t>12</w:t>
        </w:r>
        <w:r>
          <w:rPr>
            <w:noProof/>
            <w:webHidden/>
          </w:rPr>
          <w:fldChar w:fldCharType="end"/>
        </w:r>
      </w:hyperlink>
    </w:p>
    <w:p w14:paraId="70BC9B36" w14:textId="70AA9A5B" w:rsidR="00C030B8" w:rsidRDefault="00C030B8">
      <w:pPr>
        <w:pStyle w:val="TDC1"/>
        <w:tabs>
          <w:tab w:val="right" w:leader="dot" w:pos="9060"/>
        </w:tabs>
        <w:rPr>
          <w:rFonts w:asciiTheme="minorHAnsi" w:eastAsiaTheme="minorEastAsia" w:hAnsiTheme="minorHAnsi" w:cstheme="minorBidi"/>
          <w:noProof/>
          <w:color w:val="auto"/>
          <w:lang w:val="es-EC" w:eastAsia="es-EC"/>
        </w:rPr>
      </w:pPr>
      <w:hyperlink w:anchor="_Toc106016335" w:history="1">
        <w:r w:rsidRPr="00007586">
          <w:rPr>
            <w:rStyle w:val="Hipervnculo"/>
            <w:noProof/>
            <w:lang w:bidi="en-US"/>
          </w:rPr>
          <w:t>2. Contexto y estado del arte</w:t>
        </w:r>
        <w:r>
          <w:rPr>
            <w:noProof/>
            <w:webHidden/>
          </w:rPr>
          <w:tab/>
        </w:r>
        <w:r>
          <w:rPr>
            <w:noProof/>
            <w:webHidden/>
          </w:rPr>
          <w:fldChar w:fldCharType="begin"/>
        </w:r>
        <w:r>
          <w:rPr>
            <w:noProof/>
            <w:webHidden/>
          </w:rPr>
          <w:instrText xml:space="preserve"> PAGEREF _Toc106016335 \h </w:instrText>
        </w:r>
        <w:r>
          <w:rPr>
            <w:noProof/>
            <w:webHidden/>
          </w:rPr>
        </w:r>
        <w:r>
          <w:rPr>
            <w:noProof/>
            <w:webHidden/>
          </w:rPr>
          <w:fldChar w:fldCharType="separate"/>
        </w:r>
        <w:r>
          <w:rPr>
            <w:noProof/>
            <w:webHidden/>
          </w:rPr>
          <w:t>13</w:t>
        </w:r>
        <w:r>
          <w:rPr>
            <w:noProof/>
            <w:webHidden/>
          </w:rPr>
          <w:fldChar w:fldCharType="end"/>
        </w:r>
      </w:hyperlink>
    </w:p>
    <w:p w14:paraId="0E9B61E1" w14:textId="56F015DD" w:rsidR="00C030B8" w:rsidRDefault="00C030B8">
      <w:pPr>
        <w:pStyle w:val="TDC2"/>
        <w:tabs>
          <w:tab w:val="right" w:leader="dot" w:pos="9060"/>
        </w:tabs>
        <w:rPr>
          <w:rFonts w:asciiTheme="minorHAnsi" w:eastAsiaTheme="minorEastAsia" w:hAnsiTheme="minorHAnsi" w:cstheme="minorBidi"/>
          <w:noProof/>
          <w:color w:val="auto"/>
          <w:lang w:val="es-EC" w:eastAsia="es-EC"/>
        </w:rPr>
      </w:pPr>
      <w:hyperlink w:anchor="_Toc106016336" w:history="1">
        <w:r w:rsidRPr="00007586">
          <w:rPr>
            <w:rStyle w:val="Hipervnculo"/>
            <w:noProof/>
          </w:rPr>
          <w:t>2.1. Arquitecturas para el procesamiento de datos</w:t>
        </w:r>
        <w:r>
          <w:rPr>
            <w:noProof/>
            <w:webHidden/>
          </w:rPr>
          <w:tab/>
        </w:r>
        <w:r>
          <w:rPr>
            <w:noProof/>
            <w:webHidden/>
          </w:rPr>
          <w:fldChar w:fldCharType="begin"/>
        </w:r>
        <w:r>
          <w:rPr>
            <w:noProof/>
            <w:webHidden/>
          </w:rPr>
          <w:instrText xml:space="preserve"> PAGEREF _Toc106016336 \h </w:instrText>
        </w:r>
        <w:r>
          <w:rPr>
            <w:noProof/>
            <w:webHidden/>
          </w:rPr>
        </w:r>
        <w:r>
          <w:rPr>
            <w:noProof/>
            <w:webHidden/>
          </w:rPr>
          <w:fldChar w:fldCharType="separate"/>
        </w:r>
        <w:r>
          <w:rPr>
            <w:noProof/>
            <w:webHidden/>
          </w:rPr>
          <w:t>13</w:t>
        </w:r>
        <w:r>
          <w:rPr>
            <w:noProof/>
            <w:webHidden/>
          </w:rPr>
          <w:fldChar w:fldCharType="end"/>
        </w:r>
      </w:hyperlink>
    </w:p>
    <w:p w14:paraId="7A06A091" w14:textId="3EE1132D" w:rsidR="00C030B8" w:rsidRDefault="00C030B8">
      <w:pPr>
        <w:pStyle w:val="TDC3"/>
        <w:tabs>
          <w:tab w:val="right" w:leader="dot" w:pos="9060"/>
        </w:tabs>
        <w:rPr>
          <w:rFonts w:asciiTheme="minorHAnsi" w:eastAsiaTheme="minorEastAsia" w:hAnsiTheme="minorHAnsi" w:cstheme="minorBidi"/>
          <w:noProof/>
          <w:color w:val="auto"/>
          <w:lang w:val="es-EC" w:eastAsia="es-EC"/>
        </w:rPr>
      </w:pPr>
      <w:hyperlink w:anchor="_Toc106016337" w:history="1">
        <w:r w:rsidRPr="00007586">
          <w:rPr>
            <w:rStyle w:val="Hipervnculo"/>
            <w:noProof/>
          </w:rPr>
          <w:t>2.1.1 Arquitectura Lambda</w:t>
        </w:r>
        <w:r>
          <w:rPr>
            <w:noProof/>
            <w:webHidden/>
          </w:rPr>
          <w:tab/>
        </w:r>
        <w:r>
          <w:rPr>
            <w:noProof/>
            <w:webHidden/>
          </w:rPr>
          <w:fldChar w:fldCharType="begin"/>
        </w:r>
        <w:r>
          <w:rPr>
            <w:noProof/>
            <w:webHidden/>
          </w:rPr>
          <w:instrText xml:space="preserve"> PAGEREF _Toc106016337 \h </w:instrText>
        </w:r>
        <w:r>
          <w:rPr>
            <w:noProof/>
            <w:webHidden/>
          </w:rPr>
        </w:r>
        <w:r>
          <w:rPr>
            <w:noProof/>
            <w:webHidden/>
          </w:rPr>
          <w:fldChar w:fldCharType="separate"/>
        </w:r>
        <w:r>
          <w:rPr>
            <w:noProof/>
            <w:webHidden/>
          </w:rPr>
          <w:t>13</w:t>
        </w:r>
        <w:r>
          <w:rPr>
            <w:noProof/>
            <w:webHidden/>
          </w:rPr>
          <w:fldChar w:fldCharType="end"/>
        </w:r>
      </w:hyperlink>
    </w:p>
    <w:p w14:paraId="6B4AE4D7" w14:textId="124BC52A" w:rsidR="00C030B8" w:rsidRDefault="00C030B8">
      <w:pPr>
        <w:pStyle w:val="TDC3"/>
        <w:tabs>
          <w:tab w:val="right" w:leader="dot" w:pos="9060"/>
        </w:tabs>
        <w:rPr>
          <w:rFonts w:asciiTheme="minorHAnsi" w:eastAsiaTheme="minorEastAsia" w:hAnsiTheme="minorHAnsi" w:cstheme="minorBidi"/>
          <w:noProof/>
          <w:color w:val="auto"/>
          <w:lang w:val="es-EC" w:eastAsia="es-EC"/>
        </w:rPr>
      </w:pPr>
      <w:hyperlink w:anchor="_Toc106016338" w:history="1">
        <w:r w:rsidRPr="00007586">
          <w:rPr>
            <w:rStyle w:val="Hipervnculo"/>
            <w:noProof/>
          </w:rPr>
          <w:t>2.1.2 Arquitectura Kappa</w:t>
        </w:r>
        <w:r>
          <w:rPr>
            <w:noProof/>
            <w:webHidden/>
          </w:rPr>
          <w:tab/>
        </w:r>
        <w:r>
          <w:rPr>
            <w:noProof/>
            <w:webHidden/>
          </w:rPr>
          <w:fldChar w:fldCharType="begin"/>
        </w:r>
        <w:r>
          <w:rPr>
            <w:noProof/>
            <w:webHidden/>
          </w:rPr>
          <w:instrText xml:space="preserve"> PAGEREF _Toc106016338 \h </w:instrText>
        </w:r>
        <w:r>
          <w:rPr>
            <w:noProof/>
            <w:webHidden/>
          </w:rPr>
        </w:r>
        <w:r>
          <w:rPr>
            <w:noProof/>
            <w:webHidden/>
          </w:rPr>
          <w:fldChar w:fldCharType="separate"/>
        </w:r>
        <w:r>
          <w:rPr>
            <w:noProof/>
            <w:webHidden/>
          </w:rPr>
          <w:t>14</w:t>
        </w:r>
        <w:r>
          <w:rPr>
            <w:noProof/>
            <w:webHidden/>
          </w:rPr>
          <w:fldChar w:fldCharType="end"/>
        </w:r>
      </w:hyperlink>
    </w:p>
    <w:p w14:paraId="333A0A36" w14:textId="78A77865" w:rsidR="00C030B8" w:rsidRDefault="00C030B8">
      <w:pPr>
        <w:pStyle w:val="TDC2"/>
        <w:tabs>
          <w:tab w:val="right" w:leader="dot" w:pos="9060"/>
        </w:tabs>
        <w:rPr>
          <w:rFonts w:asciiTheme="minorHAnsi" w:eastAsiaTheme="minorEastAsia" w:hAnsiTheme="minorHAnsi" w:cstheme="minorBidi"/>
          <w:noProof/>
          <w:color w:val="auto"/>
          <w:lang w:val="es-EC" w:eastAsia="es-EC"/>
        </w:rPr>
      </w:pPr>
      <w:hyperlink w:anchor="_Toc106016339" w:history="1">
        <w:r w:rsidRPr="00007586">
          <w:rPr>
            <w:rStyle w:val="Hipervnculo"/>
            <w:noProof/>
          </w:rPr>
          <w:t>2.2. Bases de Datos NoSQL</w:t>
        </w:r>
        <w:r>
          <w:rPr>
            <w:noProof/>
            <w:webHidden/>
          </w:rPr>
          <w:tab/>
        </w:r>
        <w:r>
          <w:rPr>
            <w:noProof/>
            <w:webHidden/>
          </w:rPr>
          <w:fldChar w:fldCharType="begin"/>
        </w:r>
        <w:r>
          <w:rPr>
            <w:noProof/>
            <w:webHidden/>
          </w:rPr>
          <w:instrText xml:space="preserve"> PAGEREF _Toc106016339 \h </w:instrText>
        </w:r>
        <w:r>
          <w:rPr>
            <w:noProof/>
            <w:webHidden/>
          </w:rPr>
        </w:r>
        <w:r>
          <w:rPr>
            <w:noProof/>
            <w:webHidden/>
          </w:rPr>
          <w:fldChar w:fldCharType="separate"/>
        </w:r>
        <w:r>
          <w:rPr>
            <w:noProof/>
            <w:webHidden/>
          </w:rPr>
          <w:t>15</w:t>
        </w:r>
        <w:r>
          <w:rPr>
            <w:noProof/>
            <w:webHidden/>
          </w:rPr>
          <w:fldChar w:fldCharType="end"/>
        </w:r>
      </w:hyperlink>
    </w:p>
    <w:p w14:paraId="54A68811" w14:textId="72E9D977" w:rsidR="00C030B8" w:rsidRDefault="00C030B8">
      <w:pPr>
        <w:pStyle w:val="TDC3"/>
        <w:tabs>
          <w:tab w:val="right" w:leader="dot" w:pos="9060"/>
        </w:tabs>
        <w:rPr>
          <w:rFonts w:asciiTheme="minorHAnsi" w:eastAsiaTheme="minorEastAsia" w:hAnsiTheme="minorHAnsi" w:cstheme="minorBidi"/>
          <w:noProof/>
          <w:color w:val="auto"/>
          <w:lang w:val="es-EC" w:eastAsia="es-EC"/>
        </w:rPr>
      </w:pPr>
      <w:hyperlink w:anchor="_Toc106016340" w:history="1">
        <w:r w:rsidRPr="00007586">
          <w:rPr>
            <w:rStyle w:val="Hipervnculo"/>
            <w:noProof/>
          </w:rPr>
          <w:t>2.2.2 Características de una BDD NoSQL y CAP</w:t>
        </w:r>
        <w:r>
          <w:rPr>
            <w:noProof/>
            <w:webHidden/>
          </w:rPr>
          <w:tab/>
        </w:r>
        <w:r>
          <w:rPr>
            <w:noProof/>
            <w:webHidden/>
          </w:rPr>
          <w:fldChar w:fldCharType="begin"/>
        </w:r>
        <w:r>
          <w:rPr>
            <w:noProof/>
            <w:webHidden/>
          </w:rPr>
          <w:instrText xml:space="preserve"> PAGEREF _Toc106016340 \h </w:instrText>
        </w:r>
        <w:r>
          <w:rPr>
            <w:noProof/>
            <w:webHidden/>
          </w:rPr>
        </w:r>
        <w:r>
          <w:rPr>
            <w:noProof/>
            <w:webHidden/>
          </w:rPr>
          <w:fldChar w:fldCharType="separate"/>
        </w:r>
        <w:r>
          <w:rPr>
            <w:noProof/>
            <w:webHidden/>
          </w:rPr>
          <w:t>15</w:t>
        </w:r>
        <w:r>
          <w:rPr>
            <w:noProof/>
            <w:webHidden/>
          </w:rPr>
          <w:fldChar w:fldCharType="end"/>
        </w:r>
      </w:hyperlink>
    </w:p>
    <w:p w14:paraId="13BED4D6" w14:textId="527DFADA" w:rsidR="00C030B8" w:rsidRDefault="00C030B8">
      <w:pPr>
        <w:pStyle w:val="TDC3"/>
        <w:tabs>
          <w:tab w:val="right" w:leader="dot" w:pos="9060"/>
        </w:tabs>
        <w:rPr>
          <w:rFonts w:asciiTheme="minorHAnsi" w:eastAsiaTheme="minorEastAsia" w:hAnsiTheme="minorHAnsi" w:cstheme="minorBidi"/>
          <w:noProof/>
          <w:color w:val="auto"/>
          <w:lang w:val="es-EC" w:eastAsia="es-EC"/>
        </w:rPr>
      </w:pPr>
      <w:hyperlink w:anchor="_Toc106016341" w:history="1">
        <w:r w:rsidRPr="00007586">
          <w:rPr>
            <w:rStyle w:val="Hipervnculo"/>
            <w:rFonts w:cs="TeXGyreTermes-Regular"/>
            <w:noProof/>
          </w:rPr>
          <w:t>2.2.3 Tipos de Bases NoSQL</w:t>
        </w:r>
        <w:r>
          <w:rPr>
            <w:noProof/>
            <w:webHidden/>
          </w:rPr>
          <w:tab/>
        </w:r>
        <w:r>
          <w:rPr>
            <w:noProof/>
            <w:webHidden/>
          </w:rPr>
          <w:fldChar w:fldCharType="begin"/>
        </w:r>
        <w:r>
          <w:rPr>
            <w:noProof/>
            <w:webHidden/>
          </w:rPr>
          <w:instrText xml:space="preserve"> PAGEREF _Toc106016341 \h </w:instrText>
        </w:r>
        <w:r>
          <w:rPr>
            <w:noProof/>
            <w:webHidden/>
          </w:rPr>
        </w:r>
        <w:r>
          <w:rPr>
            <w:noProof/>
            <w:webHidden/>
          </w:rPr>
          <w:fldChar w:fldCharType="separate"/>
        </w:r>
        <w:r>
          <w:rPr>
            <w:noProof/>
            <w:webHidden/>
          </w:rPr>
          <w:t>16</w:t>
        </w:r>
        <w:r>
          <w:rPr>
            <w:noProof/>
            <w:webHidden/>
          </w:rPr>
          <w:fldChar w:fldCharType="end"/>
        </w:r>
      </w:hyperlink>
    </w:p>
    <w:p w14:paraId="1AF7D55C" w14:textId="2837B7FC" w:rsidR="00C030B8" w:rsidRDefault="00C030B8">
      <w:pPr>
        <w:pStyle w:val="TDC2"/>
        <w:tabs>
          <w:tab w:val="right" w:leader="dot" w:pos="9060"/>
        </w:tabs>
        <w:rPr>
          <w:rFonts w:asciiTheme="minorHAnsi" w:eastAsiaTheme="minorEastAsia" w:hAnsiTheme="minorHAnsi" w:cstheme="minorBidi"/>
          <w:noProof/>
          <w:color w:val="auto"/>
          <w:lang w:val="es-EC" w:eastAsia="es-EC"/>
        </w:rPr>
      </w:pPr>
      <w:hyperlink w:anchor="_Toc106016342" w:history="1">
        <w:r w:rsidRPr="00007586">
          <w:rPr>
            <w:rStyle w:val="Hipervnculo"/>
            <w:rFonts w:cs="TeXGyreTermes-Regular"/>
            <w:noProof/>
          </w:rPr>
          <w:t>2.3. Visualización de datos para la toma de decisiones</w:t>
        </w:r>
        <w:r>
          <w:rPr>
            <w:noProof/>
            <w:webHidden/>
          </w:rPr>
          <w:tab/>
        </w:r>
        <w:r>
          <w:rPr>
            <w:noProof/>
            <w:webHidden/>
          </w:rPr>
          <w:fldChar w:fldCharType="begin"/>
        </w:r>
        <w:r>
          <w:rPr>
            <w:noProof/>
            <w:webHidden/>
          </w:rPr>
          <w:instrText xml:space="preserve"> PAGEREF _Toc106016342 \h </w:instrText>
        </w:r>
        <w:r>
          <w:rPr>
            <w:noProof/>
            <w:webHidden/>
          </w:rPr>
        </w:r>
        <w:r>
          <w:rPr>
            <w:noProof/>
            <w:webHidden/>
          </w:rPr>
          <w:fldChar w:fldCharType="separate"/>
        </w:r>
        <w:r>
          <w:rPr>
            <w:noProof/>
            <w:webHidden/>
          </w:rPr>
          <w:t>17</w:t>
        </w:r>
        <w:r>
          <w:rPr>
            <w:noProof/>
            <w:webHidden/>
          </w:rPr>
          <w:fldChar w:fldCharType="end"/>
        </w:r>
      </w:hyperlink>
    </w:p>
    <w:p w14:paraId="30C0E611" w14:textId="2CF44192" w:rsidR="00C030B8" w:rsidRDefault="00C030B8">
      <w:pPr>
        <w:pStyle w:val="TDC2"/>
        <w:tabs>
          <w:tab w:val="right" w:leader="dot" w:pos="9060"/>
        </w:tabs>
        <w:rPr>
          <w:rFonts w:asciiTheme="minorHAnsi" w:eastAsiaTheme="minorEastAsia" w:hAnsiTheme="minorHAnsi" w:cstheme="minorBidi"/>
          <w:noProof/>
          <w:color w:val="auto"/>
          <w:lang w:val="es-EC" w:eastAsia="es-EC"/>
        </w:rPr>
      </w:pPr>
      <w:hyperlink w:anchor="_Toc106016343" w:history="1">
        <w:r w:rsidRPr="00007586">
          <w:rPr>
            <w:rStyle w:val="Hipervnculo"/>
            <w:rFonts w:cs="TeXGyreTermes-Regular"/>
            <w:noProof/>
          </w:rPr>
          <w:t xml:space="preserve">2.4. </w:t>
        </w:r>
        <w:r w:rsidRPr="00007586">
          <w:rPr>
            <w:rStyle w:val="Hipervnculo"/>
            <w:noProof/>
          </w:rPr>
          <w:t>Herramientas de aprendizaje automático para clusterización: Scikit-Learn</w:t>
        </w:r>
        <w:r>
          <w:rPr>
            <w:noProof/>
            <w:webHidden/>
          </w:rPr>
          <w:tab/>
        </w:r>
        <w:r>
          <w:rPr>
            <w:noProof/>
            <w:webHidden/>
          </w:rPr>
          <w:fldChar w:fldCharType="begin"/>
        </w:r>
        <w:r>
          <w:rPr>
            <w:noProof/>
            <w:webHidden/>
          </w:rPr>
          <w:instrText xml:space="preserve"> PAGEREF _Toc106016343 \h </w:instrText>
        </w:r>
        <w:r>
          <w:rPr>
            <w:noProof/>
            <w:webHidden/>
          </w:rPr>
        </w:r>
        <w:r>
          <w:rPr>
            <w:noProof/>
            <w:webHidden/>
          </w:rPr>
          <w:fldChar w:fldCharType="separate"/>
        </w:r>
        <w:r>
          <w:rPr>
            <w:noProof/>
            <w:webHidden/>
          </w:rPr>
          <w:t>18</w:t>
        </w:r>
        <w:r>
          <w:rPr>
            <w:noProof/>
            <w:webHidden/>
          </w:rPr>
          <w:fldChar w:fldCharType="end"/>
        </w:r>
      </w:hyperlink>
    </w:p>
    <w:p w14:paraId="7346E421" w14:textId="7D1CB3A2" w:rsidR="00C030B8" w:rsidRDefault="00C030B8">
      <w:pPr>
        <w:pStyle w:val="TDC2"/>
        <w:tabs>
          <w:tab w:val="right" w:leader="dot" w:pos="9060"/>
        </w:tabs>
        <w:rPr>
          <w:rFonts w:asciiTheme="minorHAnsi" w:eastAsiaTheme="minorEastAsia" w:hAnsiTheme="minorHAnsi" w:cstheme="minorBidi"/>
          <w:noProof/>
          <w:color w:val="auto"/>
          <w:lang w:val="es-EC" w:eastAsia="es-EC"/>
        </w:rPr>
      </w:pPr>
      <w:hyperlink w:anchor="_Toc106016344" w:history="1">
        <w:r w:rsidRPr="00007586">
          <w:rPr>
            <w:rStyle w:val="Hipervnculo"/>
            <w:rFonts w:cs="TeXGyreTermes-Regular"/>
            <w:noProof/>
          </w:rPr>
          <w:t xml:space="preserve">2.5. </w:t>
        </w:r>
        <w:r w:rsidRPr="00007586">
          <w:rPr>
            <w:rStyle w:val="Hipervnculo"/>
            <w:noProof/>
          </w:rPr>
          <w:t>Casos de Uso</w:t>
        </w:r>
        <w:r>
          <w:rPr>
            <w:noProof/>
            <w:webHidden/>
          </w:rPr>
          <w:tab/>
        </w:r>
        <w:r>
          <w:rPr>
            <w:noProof/>
            <w:webHidden/>
          </w:rPr>
          <w:fldChar w:fldCharType="begin"/>
        </w:r>
        <w:r>
          <w:rPr>
            <w:noProof/>
            <w:webHidden/>
          </w:rPr>
          <w:instrText xml:space="preserve"> PAGEREF _Toc106016344 \h </w:instrText>
        </w:r>
        <w:r>
          <w:rPr>
            <w:noProof/>
            <w:webHidden/>
          </w:rPr>
        </w:r>
        <w:r>
          <w:rPr>
            <w:noProof/>
            <w:webHidden/>
          </w:rPr>
          <w:fldChar w:fldCharType="separate"/>
        </w:r>
        <w:r>
          <w:rPr>
            <w:noProof/>
            <w:webHidden/>
          </w:rPr>
          <w:t>19</w:t>
        </w:r>
        <w:r>
          <w:rPr>
            <w:noProof/>
            <w:webHidden/>
          </w:rPr>
          <w:fldChar w:fldCharType="end"/>
        </w:r>
      </w:hyperlink>
    </w:p>
    <w:p w14:paraId="01AAAA8C" w14:textId="43931A7A" w:rsidR="00C030B8" w:rsidRDefault="00C030B8">
      <w:pPr>
        <w:pStyle w:val="TDC3"/>
        <w:tabs>
          <w:tab w:val="right" w:leader="dot" w:pos="9060"/>
        </w:tabs>
        <w:rPr>
          <w:rFonts w:asciiTheme="minorHAnsi" w:eastAsiaTheme="minorEastAsia" w:hAnsiTheme="minorHAnsi" w:cstheme="minorBidi"/>
          <w:noProof/>
          <w:color w:val="auto"/>
          <w:lang w:val="es-EC" w:eastAsia="es-EC"/>
        </w:rPr>
      </w:pPr>
      <w:hyperlink w:anchor="_Toc106016345" w:history="1">
        <w:r w:rsidRPr="00007586">
          <w:rPr>
            <w:rStyle w:val="Hipervnculo"/>
            <w:rFonts w:cs="TeXGyreTermes-Regular"/>
            <w:noProof/>
          </w:rPr>
          <w:t>2.5.1 Arquitectura Kappa: Uber</w:t>
        </w:r>
        <w:r>
          <w:rPr>
            <w:noProof/>
            <w:webHidden/>
          </w:rPr>
          <w:tab/>
        </w:r>
        <w:r>
          <w:rPr>
            <w:noProof/>
            <w:webHidden/>
          </w:rPr>
          <w:fldChar w:fldCharType="begin"/>
        </w:r>
        <w:r>
          <w:rPr>
            <w:noProof/>
            <w:webHidden/>
          </w:rPr>
          <w:instrText xml:space="preserve"> PAGEREF _Toc106016345 \h </w:instrText>
        </w:r>
        <w:r>
          <w:rPr>
            <w:noProof/>
            <w:webHidden/>
          </w:rPr>
        </w:r>
        <w:r>
          <w:rPr>
            <w:noProof/>
            <w:webHidden/>
          </w:rPr>
          <w:fldChar w:fldCharType="separate"/>
        </w:r>
        <w:r>
          <w:rPr>
            <w:noProof/>
            <w:webHidden/>
          </w:rPr>
          <w:t>19</w:t>
        </w:r>
        <w:r>
          <w:rPr>
            <w:noProof/>
            <w:webHidden/>
          </w:rPr>
          <w:fldChar w:fldCharType="end"/>
        </w:r>
      </w:hyperlink>
    </w:p>
    <w:p w14:paraId="0B5D6759" w14:textId="1CD32DC2" w:rsidR="00C030B8" w:rsidRDefault="00C030B8">
      <w:pPr>
        <w:pStyle w:val="TDC3"/>
        <w:tabs>
          <w:tab w:val="right" w:leader="dot" w:pos="9060"/>
        </w:tabs>
        <w:rPr>
          <w:rFonts w:asciiTheme="minorHAnsi" w:eastAsiaTheme="minorEastAsia" w:hAnsiTheme="minorHAnsi" w:cstheme="minorBidi"/>
          <w:noProof/>
          <w:color w:val="auto"/>
          <w:lang w:val="es-EC" w:eastAsia="es-EC"/>
        </w:rPr>
      </w:pPr>
      <w:hyperlink w:anchor="_Toc106016346" w:history="1">
        <w:r w:rsidRPr="00007586">
          <w:rPr>
            <w:rStyle w:val="Hipervnculo"/>
            <w:rFonts w:cs="TeXGyreTermes-Regular"/>
            <w:noProof/>
          </w:rPr>
          <w:t>2.5.2 Apache Spark: Casos de uso para el procesamiento de datos</w:t>
        </w:r>
        <w:r>
          <w:rPr>
            <w:noProof/>
            <w:webHidden/>
          </w:rPr>
          <w:tab/>
        </w:r>
        <w:r>
          <w:rPr>
            <w:noProof/>
            <w:webHidden/>
          </w:rPr>
          <w:fldChar w:fldCharType="begin"/>
        </w:r>
        <w:r>
          <w:rPr>
            <w:noProof/>
            <w:webHidden/>
          </w:rPr>
          <w:instrText xml:space="preserve"> PAGEREF _Toc106016346 \h </w:instrText>
        </w:r>
        <w:r>
          <w:rPr>
            <w:noProof/>
            <w:webHidden/>
          </w:rPr>
        </w:r>
        <w:r>
          <w:rPr>
            <w:noProof/>
            <w:webHidden/>
          </w:rPr>
          <w:fldChar w:fldCharType="separate"/>
        </w:r>
        <w:r>
          <w:rPr>
            <w:noProof/>
            <w:webHidden/>
          </w:rPr>
          <w:t>21</w:t>
        </w:r>
        <w:r>
          <w:rPr>
            <w:noProof/>
            <w:webHidden/>
          </w:rPr>
          <w:fldChar w:fldCharType="end"/>
        </w:r>
      </w:hyperlink>
    </w:p>
    <w:p w14:paraId="19527470" w14:textId="2D1F6F95" w:rsidR="00C030B8" w:rsidRDefault="00C030B8">
      <w:pPr>
        <w:pStyle w:val="TDC3"/>
        <w:tabs>
          <w:tab w:val="right" w:leader="dot" w:pos="9060"/>
        </w:tabs>
        <w:rPr>
          <w:rFonts w:asciiTheme="minorHAnsi" w:eastAsiaTheme="minorEastAsia" w:hAnsiTheme="minorHAnsi" w:cstheme="minorBidi"/>
          <w:noProof/>
          <w:color w:val="auto"/>
          <w:lang w:val="es-EC" w:eastAsia="es-EC"/>
        </w:rPr>
      </w:pPr>
      <w:hyperlink w:anchor="_Toc106016347" w:history="1">
        <w:r w:rsidRPr="00007586">
          <w:rPr>
            <w:rStyle w:val="Hipervnculo"/>
            <w:rFonts w:cs="TeXGyreTermes-Regular"/>
            <w:noProof/>
          </w:rPr>
          <w:t>2.5.3 ELK (Elasticsearch, Logstash y Kibana) para el análisis y reportería</w:t>
        </w:r>
        <w:r>
          <w:rPr>
            <w:noProof/>
            <w:webHidden/>
          </w:rPr>
          <w:tab/>
        </w:r>
        <w:r>
          <w:rPr>
            <w:noProof/>
            <w:webHidden/>
          </w:rPr>
          <w:fldChar w:fldCharType="begin"/>
        </w:r>
        <w:r>
          <w:rPr>
            <w:noProof/>
            <w:webHidden/>
          </w:rPr>
          <w:instrText xml:space="preserve"> PAGEREF _Toc106016347 \h </w:instrText>
        </w:r>
        <w:r>
          <w:rPr>
            <w:noProof/>
            <w:webHidden/>
          </w:rPr>
        </w:r>
        <w:r>
          <w:rPr>
            <w:noProof/>
            <w:webHidden/>
          </w:rPr>
          <w:fldChar w:fldCharType="separate"/>
        </w:r>
        <w:r>
          <w:rPr>
            <w:noProof/>
            <w:webHidden/>
          </w:rPr>
          <w:t>22</w:t>
        </w:r>
        <w:r>
          <w:rPr>
            <w:noProof/>
            <w:webHidden/>
          </w:rPr>
          <w:fldChar w:fldCharType="end"/>
        </w:r>
      </w:hyperlink>
    </w:p>
    <w:p w14:paraId="0B49B284" w14:textId="2F5490CA" w:rsidR="00C030B8" w:rsidRDefault="00C030B8">
      <w:pPr>
        <w:pStyle w:val="TDC3"/>
        <w:tabs>
          <w:tab w:val="right" w:leader="dot" w:pos="9060"/>
        </w:tabs>
        <w:rPr>
          <w:rFonts w:asciiTheme="minorHAnsi" w:eastAsiaTheme="minorEastAsia" w:hAnsiTheme="minorHAnsi" w:cstheme="minorBidi"/>
          <w:noProof/>
          <w:color w:val="auto"/>
          <w:lang w:val="es-EC" w:eastAsia="es-EC"/>
        </w:rPr>
      </w:pPr>
      <w:hyperlink w:anchor="_Toc106016348" w:history="1">
        <w:r w:rsidRPr="00007586">
          <w:rPr>
            <w:rStyle w:val="Hipervnculo"/>
            <w:rFonts w:cs="TeXGyreTermes-Regular"/>
            <w:noProof/>
          </w:rPr>
          <w:t>2.5.4 Scikit-Learn en la Educación</w:t>
        </w:r>
        <w:r>
          <w:rPr>
            <w:noProof/>
            <w:webHidden/>
          </w:rPr>
          <w:tab/>
        </w:r>
        <w:r>
          <w:rPr>
            <w:noProof/>
            <w:webHidden/>
          </w:rPr>
          <w:fldChar w:fldCharType="begin"/>
        </w:r>
        <w:r>
          <w:rPr>
            <w:noProof/>
            <w:webHidden/>
          </w:rPr>
          <w:instrText xml:space="preserve"> PAGEREF _Toc106016348 \h </w:instrText>
        </w:r>
        <w:r>
          <w:rPr>
            <w:noProof/>
            <w:webHidden/>
          </w:rPr>
        </w:r>
        <w:r>
          <w:rPr>
            <w:noProof/>
            <w:webHidden/>
          </w:rPr>
          <w:fldChar w:fldCharType="separate"/>
        </w:r>
        <w:r>
          <w:rPr>
            <w:noProof/>
            <w:webHidden/>
          </w:rPr>
          <w:t>23</w:t>
        </w:r>
        <w:r>
          <w:rPr>
            <w:noProof/>
            <w:webHidden/>
          </w:rPr>
          <w:fldChar w:fldCharType="end"/>
        </w:r>
      </w:hyperlink>
    </w:p>
    <w:p w14:paraId="25522146" w14:textId="7AA71F6C" w:rsidR="00C030B8" w:rsidRDefault="00C030B8">
      <w:pPr>
        <w:pStyle w:val="TDC3"/>
        <w:tabs>
          <w:tab w:val="right" w:leader="dot" w:pos="9060"/>
        </w:tabs>
        <w:rPr>
          <w:rFonts w:asciiTheme="minorHAnsi" w:eastAsiaTheme="minorEastAsia" w:hAnsiTheme="minorHAnsi" w:cstheme="minorBidi"/>
          <w:noProof/>
          <w:color w:val="auto"/>
          <w:lang w:val="es-EC" w:eastAsia="es-EC"/>
        </w:rPr>
      </w:pPr>
      <w:hyperlink w:anchor="_Toc106016349" w:history="1">
        <w:r w:rsidRPr="00007586">
          <w:rPr>
            <w:rStyle w:val="Hipervnculo"/>
            <w:rFonts w:cs="TeXGyreTermes-Regular"/>
            <w:noProof/>
          </w:rPr>
          <w:t>2.6 Contribución</w:t>
        </w:r>
        <w:r>
          <w:rPr>
            <w:noProof/>
            <w:webHidden/>
          </w:rPr>
          <w:tab/>
        </w:r>
        <w:r>
          <w:rPr>
            <w:noProof/>
            <w:webHidden/>
          </w:rPr>
          <w:fldChar w:fldCharType="begin"/>
        </w:r>
        <w:r>
          <w:rPr>
            <w:noProof/>
            <w:webHidden/>
          </w:rPr>
          <w:instrText xml:space="preserve"> PAGEREF _Toc106016349 \h </w:instrText>
        </w:r>
        <w:r>
          <w:rPr>
            <w:noProof/>
            <w:webHidden/>
          </w:rPr>
        </w:r>
        <w:r>
          <w:rPr>
            <w:noProof/>
            <w:webHidden/>
          </w:rPr>
          <w:fldChar w:fldCharType="separate"/>
        </w:r>
        <w:r>
          <w:rPr>
            <w:noProof/>
            <w:webHidden/>
          </w:rPr>
          <w:t>25</w:t>
        </w:r>
        <w:r>
          <w:rPr>
            <w:noProof/>
            <w:webHidden/>
          </w:rPr>
          <w:fldChar w:fldCharType="end"/>
        </w:r>
      </w:hyperlink>
    </w:p>
    <w:p w14:paraId="5AD335CF" w14:textId="27ADF6BE" w:rsidR="00C030B8" w:rsidRDefault="00C030B8">
      <w:pPr>
        <w:pStyle w:val="TDC1"/>
        <w:tabs>
          <w:tab w:val="right" w:leader="dot" w:pos="9060"/>
        </w:tabs>
        <w:rPr>
          <w:rFonts w:asciiTheme="minorHAnsi" w:eastAsiaTheme="minorEastAsia" w:hAnsiTheme="minorHAnsi" w:cstheme="minorBidi"/>
          <w:noProof/>
          <w:color w:val="auto"/>
          <w:lang w:val="es-EC" w:eastAsia="es-EC"/>
        </w:rPr>
      </w:pPr>
      <w:hyperlink w:anchor="_Toc106016350" w:history="1">
        <w:r w:rsidRPr="00007586">
          <w:rPr>
            <w:rStyle w:val="Hipervnculo"/>
            <w:noProof/>
            <w:lang w:bidi="en-US"/>
          </w:rPr>
          <w:t>3. Objetivos concretos y metodología de trabajo</w:t>
        </w:r>
        <w:r>
          <w:rPr>
            <w:noProof/>
            <w:webHidden/>
          </w:rPr>
          <w:tab/>
        </w:r>
        <w:r>
          <w:rPr>
            <w:noProof/>
            <w:webHidden/>
          </w:rPr>
          <w:fldChar w:fldCharType="begin"/>
        </w:r>
        <w:r>
          <w:rPr>
            <w:noProof/>
            <w:webHidden/>
          </w:rPr>
          <w:instrText xml:space="preserve"> PAGEREF _Toc106016350 \h </w:instrText>
        </w:r>
        <w:r>
          <w:rPr>
            <w:noProof/>
            <w:webHidden/>
          </w:rPr>
        </w:r>
        <w:r>
          <w:rPr>
            <w:noProof/>
            <w:webHidden/>
          </w:rPr>
          <w:fldChar w:fldCharType="separate"/>
        </w:r>
        <w:r>
          <w:rPr>
            <w:noProof/>
            <w:webHidden/>
          </w:rPr>
          <w:t>27</w:t>
        </w:r>
        <w:r>
          <w:rPr>
            <w:noProof/>
            <w:webHidden/>
          </w:rPr>
          <w:fldChar w:fldCharType="end"/>
        </w:r>
      </w:hyperlink>
    </w:p>
    <w:p w14:paraId="73C4314E" w14:textId="421E74C1" w:rsidR="00C030B8" w:rsidRDefault="00C030B8">
      <w:pPr>
        <w:pStyle w:val="TDC2"/>
        <w:tabs>
          <w:tab w:val="right" w:leader="dot" w:pos="9060"/>
        </w:tabs>
        <w:rPr>
          <w:rFonts w:asciiTheme="minorHAnsi" w:eastAsiaTheme="minorEastAsia" w:hAnsiTheme="minorHAnsi" w:cstheme="minorBidi"/>
          <w:noProof/>
          <w:color w:val="auto"/>
          <w:lang w:val="es-EC" w:eastAsia="es-EC"/>
        </w:rPr>
      </w:pPr>
      <w:hyperlink w:anchor="_Toc106016351" w:history="1">
        <w:r w:rsidRPr="00007586">
          <w:rPr>
            <w:rStyle w:val="Hipervnculo"/>
            <w:noProof/>
          </w:rPr>
          <w:t>3.1. Objetivo general</w:t>
        </w:r>
        <w:r>
          <w:rPr>
            <w:noProof/>
            <w:webHidden/>
          </w:rPr>
          <w:tab/>
        </w:r>
        <w:r>
          <w:rPr>
            <w:noProof/>
            <w:webHidden/>
          </w:rPr>
          <w:fldChar w:fldCharType="begin"/>
        </w:r>
        <w:r>
          <w:rPr>
            <w:noProof/>
            <w:webHidden/>
          </w:rPr>
          <w:instrText xml:space="preserve"> PAGEREF _Toc106016351 \h </w:instrText>
        </w:r>
        <w:r>
          <w:rPr>
            <w:noProof/>
            <w:webHidden/>
          </w:rPr>
        </w:r>
        <w:r>
          <w:rPr>
            <w:noProof/>
            <w:webHidden/>
          </w:rPr>
          <w:fldChar w:fldCharType="separate"/>
        </w:r>
        <w:r>
          <w:rPr>
            <w:noProof/>
            <w:webHidden/>
          </w:rPr>
          <w:t>27</w:t>
        </w:r>
        <w:r>
          <w:rPr>
            <w:noProof/>
            <w:webHidden/>
          </w:rPr>
          <w:fldChar w:fldCharType="end"/>
        </w:r>
      </w:hyperlink>
    </w:p>
    <w:p w14:paraId="48A48375" w14:textId="062FBF36" w:rsidR="00C030B8" w:rsidRDefault="00C030B8">
      <w:pPr>
        <w:pStyle w:val="TDC2"/>
        <w:tabs>
          <w:tab w:val="right" w:leader="dot" w:pos="9060"/>
        </w:tabs>
        <w:rPr>
          <w:rFonts w:asciiTheme="minorHAnsi" w:eastAsiaTheme="minorEastAsia" w:hAnsiTheme="minorHAnsi" w:cstheme="minorBidi"/>
          <w:noProof/>
          <w:color w:val="auto"/>
          <w:lang w:val="es-EC" w:eastAsia="es-EC"/>
        </w:rPr>
      </w:pPr>
      <w:hyperlink w:anchor="_Toc106016352" w:history="1">
        <w:r w:rsidRPr="00007586">
          <w:rPr>
            <w:rStyle w:val="Hipervnculo"/>
            <w:noProof/>
          </w:rPr>
          <w:t>3.2. Objetivos específicos</w:t>
        </w:r>
        <w:r>
          <w:rPr>
            <w:noProof/>
            <w:webHidden/>
          </w:rPr>
          <w:tab/>
        </w:r>
        <w:r>
          <w:rPr>
            <w:noProof/>
            <w:webHidden/>
          </w:rPr>
          <w:fldChar w:fldCharType="begin"/>
        </w:r>
        <w:r>
          <w:rPr>
            <w:noProof/>
            <w:webHidden/>
          </w:rPr>
          <w:instrText xml:space="preserve"> PAGEREF _Toc106016352 \h </w:instrText>
        </w:r>
        <w:r>
          <w:rPr>
            <w:noProof/>
            <w:webHidden/>
          </w:rPr>
        </w:r>
        <w:r>
          <w:rPr>
            <w:noProof/>
            <w:webHidden/>
          </w:rPr>
          <w:fldChar w:fldCharType="separate"/>
        </w:r>
        <w:r>
          <w:rPr>
            <w:noProof/>
            <w:webHidden/>
          </w:rPr>
          <w:t>27</w:t>
        </w:r>
        <w:r>
          <w:rPr>
            <w:noProof/>
            <w:webHidden/>
          </w:rPr>
          <w:fldChar w:fldCharType="end"/>
        </w:r>
      </w:hyperlink>
    </w:p>
    <w:p w14:paraId="6A53FEBC" w14:textId="59FE1729" w:rsidR="00C030B8" w:rsidRDefault="00C030B8">
      <w:pPr>
        <w:pStyle w:val="TDC2"/>
        <w:tabs>
          <w:tab w:val="right" w:leader="dot" w:pos="9060"/>
        </w:tabs>
        <w:rPr>
          <w:rFonts w:asciiTheme="minorHAnsi" w:eastAsiaTheme="minorEastAsia" w:hAnsiTheme="minorHAnsi" w:cstheme="minorBidi"/>
          <w:noProof/>
          <w:color w:val="auto"/>
          <w:lang w:val="es-EC" w:eastAsia="es-EC"/>
        </w:rPr>
      </w:pPr>
      <w:hyperlink w:anchor="_Toc106016353" w:history="1">
        <w:r w:rsidRPr="00007586">
          <w:rPr>
            <w:rStyle w:val="Hipervnculo"/>
            <w:noProof/>
          </w:rPr>
          <w:t>3.3. Metodología del trabajo</w:t>
        </w:r>
        <w:r>
          <w:rPr>
            <w:noProof/>
            <w:webHidden/>
          </w:rPr>
          <w:tab/>
        </w:r>
        <w:r>
          <w:rPr>
            <w:noProof/>
            <w:webHidden/>
          </w:rPr>
          <w:fldChar w:fldCharType="begin"/>
        </w:r>
        <w:r>
          <w:rPr>
            <w:noProof/>
            <w:webHidden/>
          </w:rPr>
          <w:instrText xml:space="preserve"> PAGEREF _Toc106016353 \h </w:instrText>
        </w:r>
        <w:r>
          <w:rPr>
            <w:noProof/>
            <w:webHidden/>
          </w:rPr>
        </w:r>
        <w:r>
          <w:rPr>
            <w:noProof/>
            <w:webHidden/>
          </w:rPr>
          <w:fldChar w:fldCharType="separate"/>
        </w:r>
        <w:r>
          <w:rPr>
            <w:noProof/>
            <w:webHidden/>
          </w:rPr>
          <w:t>28</w:t>
        </w:r>
        <w:r>
          <w:rPr>
            <w:noProof/>
            <w:webHidden/>
          </w:rPr>
          <w:fldChar w:fldCharType="end"/>
        </w:r>
      </w:hyperlink>
    </w:p>
    <w:p w14:paraId="33606D55" w14:textId="1F3FCBBE" w:rsidR="00C030B8" w:rsidRDefault="00C030B8">
      <w:pPr>
        <w:pStyle w:val="TDC1"/>
        <w:tabs>
          <w:tab w:val="right" w:leader="dot" w:pos="9060"/>
        </w:tabs>
        <w:rPr>
          <w:rFonts w:asciiTheme="minorHAnsi" w:eastAsiaTheme="minorEastAsia" w:hAnsiTheme="minorHAnsi" w:cstheme="minorBidi"/>
          <w:noProof/>
          <w:color w:val="auto"/>
          <w:lang w:val="es-EC" w:eastAsia="es-EC"/>
        </w:rPr>
      </w:pPr>
      <w:hyperlink w:anchor="_Toc106016354" w:history="1">
        <w:r w:rsidRPr="00007586">
          <w:rPr>
            <w:rStyle w:val="Hipervnculo"/>
            <w:noProof/>
            <w:lang w:bidi="en-US"/>
          </w:rPr>
          <w:t>4. Desarrollo específico de la contribución</w:t>
        </w:r>
        <w:r>
          <w:rPr>
            <w:noProof/>
            <w:webHidden/>
          </w:rPr>
          <w:tab/>
        </w:r>
        <w:r>
          <w:rPr>
            <w:noProof/>
            <w:webHidden/>
          </w:rPr>
          <w:fldChar w:fldCharType="begin"/>
        </w:r>
        <w:r>
          <w:rPr>
            <w:noProof/>
            <w:webHidden/>
          </w:rPr>
          <w:instrText xml:space="preserve"> PAGEREF _Toc106016354 \h </w:instrText>
        </w:r>
        <w:r>
          <w:rPr>
            <w:noProof/>
            <w:webHidden/>
          </w:rPr>
        </w:r>
        <w:r>
          <w:rPr>
            <w:noProof/>
            <w:webHidden/>
          </w:rPr>
          <w:fldChar w:fldCharType="separate"/>
        </w:r>
        <w:r>
          <w:rPr>
            <w:noProof/>
            <w:webHidden/>
          </w:rPr>
          <w:t>31</w:t>
        </w:r>
        <w:r>
          <w:rPr>
            <w:noProof/>
            <w:webHidden/>
          </w:rPr>
          <w:fldChar w:fldCharType="end"/>
        </w:r>
      </w:hyperlink>
    </w:p>
    <w:p w14:paraId="154F1319" w14:textId="12D2EE9B" w:rsidR="00C030B8" w:rsidRDefault="00C030B8">
      <w:pPr>
        <w:pStyle w:val="TDC1"/>
        <w:tabs>
          <w:tab w:val="right" w:leader="dot" w:pos="9060"/>
        </w:tabs>
        <w:rPr>
          <w:rFonts w:asciiTheme="minorHAnsi" w:eastAsiaTheme="minorEastAsia" w:hAnsiTheme="minorHAnsi" w:cstheme="minorBidi"/>
          <w:noProof/>
          <w:color w:val="auto"/>
          <w:lang w:val="es-EC" w:eastAsia="es-EC"/>
        </w:rPr>
      </w:pPr>
      <w:hyperlink w:anchor="_Toc106016355" w:history="1">
        <w:r w:rsidRPr="00007586">
          <w:rPr>
            <w:rStyle w:val="Hipervnculo"/>
            <w:noProof/>
            <w:lang w:eastAsia="es-ES" w:bidi="en-US"/>
          </w:rPr>
          <w:t>4.1. Carga de Información Histórica</w:t>
        </w:r>
        <w:r>
          <w:rPr>
            <w:noProof/>
            <w:webHidden/>
          </w:rPr>
          <w:tab/>
        </w:r>
        <w:r>
          <w:rPr>
            <w:noProof/>
            <w:webHidden/>
          </w:rPr>
          <w:fldChar w:fldCharType="begin"/>
        </w:r>
        <w:r>
          <w:rPr>
            <w:noProof/>
            <w:webHidden/>
          </w:rPr>
          <w:instrText xml:space="preserve"> PAGEREF _Toc106016355 \h </w:instrText>
        </w:r>
        <w:r>
          <w:rPr>
            <w:noProof/>
            <w:webHidden/>
          </w:rPr>
        </w:r>
        <w:r>
          <w:rPr>
            <w:noProof/>
            <w:webHidden/>
          </w:rPr>
          <w:fldChar w:fldCharType="separate"/>
        </w:r>
        <w:r>
          <w:rPr>
            <w:noProof/>
            <w:webHidden/>
          </w:rPr>
          <w:t>32</w:t>
        </w:r>
        <w:r>
          <w:rPr>
            <w:noProof/>
            <w:webHidden/>
          </w:rPr>
          <w:fldChar w:fldCharType="end"/>
        </w:r>
      </w:hyperlink>
    </w:p>
    <w:p w14:paraId="159C68EC" w14:textId="0E7A7BC0" w:rsidR="00C030B8" w:rsidRDefault="00C030B8">
      <w:pPr>
        <w:pStyle w:val="TDC3"/>
        <w:tabs>
          <w:tab w:val="right" w:leader="dot" w:pos="9060"/>
        </w:tabs>
        <w:rPr>
          <w:rFonts w:asciiTheme="minorHAnsi" w:eastAsiaTheme="minorEastAsia" w:hAnsiTheme="minorHAnsi" w:cstheme="minorBidi"/>
          <w:noProof/>
          <w:color w:val="auto"/>
          <w:lang w:val="es-EC" w:eastAsia="es-EC"/>
        </w:rPr>
      </w:pPr>
      <w:hyperlink w:anchor="_Toc106016356" w:history="1">
        <w:r w:rsidRPr="00007586">
          <w:rPr>
            <w:rStyle w:val="Hipervnculo"/>
            <w:rFonts w:eastAsia="Times New Roman" w:cs="TeXGyreTermes-Regular"/>
            <w:noProof/>
            <w:lang w:eastAsia="es-ES"/>
          </w:rPr>
          <w:t>4.1.1 Modelo de Datos</w:t>
        </w:r>
        <w:r>
          <w:rPr>
            <w:noProof/>
            <w:webHidden/>
          </w:rPr>
          <w:tab/>
        </w:r>
        <w:r>
          <w:rPr>
            <w:noProof/>
            <w:webHidden/>
          </w:rPr>
          <w:fldChar w:fldCharType="begin"/>
        </w:r>
        <w:r>
          <w:rPr>
            <w:noProof/>
            <w:webHidden/>
          </w:rPr>
          <w:instrText xml:space="preserve"> PAGEREF _Toc106016356 \h </w:instrText>
        </w:r>
        <w:r>
          <w:rPr>
            <w:noProof/>
            <w:webHidden/>
          </w:rPr>
        </w:r>
        <w:r>
          <w:rPr>
            <w:noProof/>
            <w:webHidden/>
          </w:rPr>
          <w:fldChar w:fldCharType="separate"/>
        </w:r>
        <w:r>
          <w:rPr>
            <w:noProof/>
            <w:webHidden/>
          </w:rPr>
          <w:t>32</w:t>
        </w:r>
        <w:r>
          <w:rPr>
            <w:noProof/>
            <w:webHidden/>
          </w:rPr>
          <w:fldChar w:fldCharType="end"/>
        </w:r>
      </w:hyperlink>
    </w:p>
    <w:p w14:paraId="2C71DA1C" w14:textId="19BCD14E" w:rsidR="00C030B8" w:rsidRDefault="00C030B8">
      <w:pPr>
        <w:pStyle w:val="TDC3"/>
        <w:tabs>
          <w:tab w:val="right" w:leader="dot" w:pos="9060"/>
        </w:tabs>
        <w:rPr>
          <w:rFonts w:asciiTheme="minorHAnsi" w:eastAsiaTheme="minorEastAsia" w:hAnsiTheme="minorHAnsi" w:cstheme="minorBidi"/>
          <w:noProof/>
          <w:color w:val="auto"/>
          <w:lang w:val="es-EC" w:eastAsia="es-EC"/>
        </w:rPr>
      </w:pPr>
      <w:hyperlink w:anchor="_Toc106016357" w:history="1">
        <w:r w:rsidRPr="00007586">
          <w:rPr>
            <w:rStyle w:val="Hipervnculo"/>
            <w:rFonts w:eastAsia="Times New Roman" w:cs="TeXGyreTermes-Regular"/>
            <w:noProof/>
            <w:lang w:eastAsia="es-ES"/>
          </w:rPr>
          <w:t>4.1.2 Importación de Datos Históricos</w:t>
        </w:r>
        <w:r>
          <w:rPr>
            <w:noProof/>
            <w:webHidden/>
          </w:rPr>
          <w:tab/>
        </w:r>
        <w:r>
          <w:rPr>
            <w:noProof/>
            <w:webHidden/>
          </w:rPr>
          <w:fldChar w:fldCharType="begin"/>
        </w:r>
        <w:r>
          <w:rPr>
            <w:noProof/>
            <w:webHidden/>
          </w:rPr>
          <w:instrText xml:space="preserve"> PAGEREF _Toc106016357 \h </w:instrText>
        </w:r>
        <w:r>
          <w:rPr>
            <w:noProof/>
            <w:webHidden/>
          </w:rPr>
        </w:r>
        <w:r>
          <w:rPr>
            <w:noProof/>
            <w:webHidden/>
          </w:rPr>
          <w:fldChar w:fldCharType="separate"/>
        </w:r>
        <w:r>
          <w:rPr>
            <w:noProof/>
            <w:webHidden/>
          </w:rPr>
          <w:t>34</w:t>
        </w:r>
        <w:r>
          <w:rPr>
            <w:noProof/>
            <w:webHidden/>
          </w:rPr>
          <w:fldChar w:fldCharType="end"/>
        </w:r>
      </w:hyperlink>
    </w:p>
    <w:p w14:paraId="26C93CBD" w14:textId="664CA303" w:rsidR="00C030B8" w:rsidRDefault="00C030B8">
      <w:pPr>
        <w:pStyle w:val="TDC1"/>
        <w:tabs>
          <w:tab w:val="right" w:leader="dot" w:pos="9060"/>
        </w:tabs>
        <w:rPr>
          <w:rFonts w:asciiTheme="minorHAnsi" w:eastAsiaTheme="minorEastAsia" w:hAnsiTheme="minorHAnsi" w:cstheme="minorBidi"/>
          <w:noProof/>
          <w:color w:val="auto"/>
          <w:lang w:val="es-EC" w:eastAsia="es-EC"/>
        </w:rPr>
      </w:pPr>
      <w:hyperlink w:anchor="_Toc106016358" w:history="1">
        <w:r w:rsidRPr="00007586">
          <w:rPr>
            <w:rStyle w:val="Hipervnculo"/>
            <w:noProof/>
            <w:lang w:eastAsia="es-ES" w:bidi="en-US"/>
          </w:rPr>
          <w:t>4.2. Generación de datos de detalle</w:t>
        </w:r>
        <w:r>
          <w:rPr>
            <w:noProof/>
            <w:webHidden/>
          </w:rPr>
          <w:tab/>
        </w:r>
        <w:r>
          <w:rPr>
            <w:noProof/>
            <w:webHidden/>
          </w:rPr>
          <w:fldChar w:fldCharType="begin"/>
        </w:r>
        <w:r>
          <w:rPr>
            <w:noProof/>
            <w:webHidden/>
          </w:rPr>
          <w:instrText xml:space="preserve"> PAGEREF _Toc106016358 \h </w:instrText>
        </w:r>
        <w:r>
          <w:rPr>
            <w:noProof/>
            <w:webHidden/>
          </w:rPr>
        </w:r>
        <w:r>
          <w:rPr>
            <w:noProof/>
            <w:webHidden/>
          </w:rPr>
          <w:fldChar w:fldCharType="separate"/>
        </w:r>
        <w:r>
          <w:rPr>
            <w:noProof/>
            <w:webHidden/>
          </w:rPr>
          <w:t>41</w:t>
        </w:r>
        <w:r>
          <w:rPr>
            <w:noProof/>
            <w:webHidden/>
          </w:rPr>
          <w:fldChar w:fldCharType="end"/>
        </w:r>
      </w:hyperlink>
    </w:p>
    <w:p w14:paraId="112BECF7" w14:textId="519E8D2A" w:rsidR="00C030B8" w:rsidRDefault="00C030B8">
      <w:pPr>
        <w:pStyle w:val="TDC3"/>
        <w:tabs>
          <w:tab w:val="right" w:leader="dot" w:pos="9060"/>
        </w:tabs>
        <w:rPr>
          <w:rFonts w:asciiTheme="minorHAnsi" w:eastAsiaTheme="minorEastAsia" w:hAnsiTheme="minorHAnsi" w:cstheme="minorBidi"/>
          <w:noProof/>
          <w:color w:val="auto"/>
          <w:lang w:val="es-EC" w:eastAsia="es-EC"/>
        </w:rPr>
      </w:pPr>
      <w:hyperlink w:anchor="_Toc106016359" w:history="1">
        <w:r w:rsidRPr="00007586">
          <w:rPr>
            <w:rStyle w:val="Hipervnculo"/>
            <w:rFonts w:eastAsia="Times New Roman" w:cs="TeXGyreTermes-Regular"/>
            <w:noProof/>
            <w:lang w:eastAsia="es-ES"/>
          </w:rPr>
          <w:t>4.2.1 Modelo de Datos</w:t>
        </w:r>
        <w:r>
          <w:rPr>
            <w:noProof/>
            <w:webHidden/>
          </w:rPr>
          <w:tab/>
        </w:r>
        <w:r>
          <w:rPr>
            <w:noProof/>
            <w:webHidden/>
          </w:rPr>
          <w:fldChar w:fldCharType="begin"/>
        </w:r>
        <w:r>
          <w:rPr>
            <w:noProof/>
            <w:webHidden/>
          </w:rPr>
          <w:instrText xml:space="preserve"> PAGEREF _Toc106016359 \h </w:instrText>
        </w:r>
        <w:r>
          <w:rPr>
            <w:noProof/>
            <w:webHidden/>
          </w:rPr>
        </w:r>
        <w:r>
          <w:rPr>
            <w:noProof/>
            <w:webHidden/>
          </w:rPr>
          <w:fldChar w:fldCharType="separate"/>
        </w:r>
        <w:r>
          <w:rPr>
            <w:noProof/>
            <w:webHidden/>
          </w:rPr>
          <w:t>41</w:t>
        </w:r>
        <w:r>
          <w:rPr>
            <w:noProof/>
            <w:webHidden/>
          </w:rPr>
          <w:fldChar w:fldCharType="end"/>
        </w:r>
      </w:hyperlink>
    </w:p>
    <w:p w14:paraId="5D2E6C16" w14:textId="747DD31F" w:rsidR="00C030B8" w:rsidRDefault="00C030B8">
      <w:pPr>
        <w:pStyle w:val="TDC3"/>
        <w:tabs>
          <w:tab w:val="right" w:leader="dot" w:pos="9060"/>
        </w:tabs>
        <w:rPr>
          <w:rFonts w:asciiTheme="minorHAnsi" w:eastAsiaTheme="minorEastAsia" w:hAnsiTheme="minorHAnsi" w:cstheme="minorBidi"/>
          <w:noProof/>
          <w:color w:val="auto"/>
          <w:lang w:val="es-EC" w:eastAsia="es-EC"/>
        </w:rPr>
      </w:pPr>
      <w:hyperlink w:anchor="_Toc106016360" w:history="1">
        <w:r w:rsidRPr="00007586">
          <w:rPr>
            <w:rStyle w:val="Hipervnculo"/>
            <w:rFonts w:eastAsia="Times New Roman" w:cs="TeXGyreTermes-Regular"/>
            <w:noProof/>
            <w:lang w:eastAsia="es-ES"/>
          </w:rPr>
          <w:t>4.2.2 Definición de estructuras en Oracle</w:t>
        </w:r>
        <w:r>
          <w:rPr>
            <w:noProof/>
            <w:webHidden/>
          </w:rPr>
          <w:tab/>
        </w:r>
        <w:r>
          <w:rPr>
            <w:noProof/>
            <w:webHidden/>
          </w:rPr>
          <w:fldChar w:fldCharType="begin"/>
        </w:r>
        <w:r>
          <w:rPr>
            <w:noProof/>
            <w:webHidden/>
          </w:rPr>
          <w:instrText xml:space="preserve"> PAGEREF _Toc106016360 \h </w:instrText>
        </w:r>
        <w:r>
          <w:rPr>
            <w:noProof/>
            <w:webHidden/>
          </w:rPr>
        </w:r>
        <w:r>
          <w:rPr>
            <w:noProof/>
            <w:webHidden/>
          </w:rPr>
          <w:fldChar w:fldCharType="separate"/>
        </w:r>
        <w:r>
          <w:rPr>
            <w:noProof/>
            <w:webHidden/>
          </w:rPr>
          <w:t>42</w:t>
        </w:r>
        <w:r>
          <w:rPr>
            <w:noProof/>
            <w:webHidden/>
          </w:rPr>
          <w:fldChar w:fldCharType="end"/>
        </w:r>
      </w:hyperlink>
    </w:p>
    <w:p w14:paraId="58F57636" w14:textId="08EF90F6" w:rsidR="00C030B8" w:rsidRDefault="00C030B8">
      <w:pPr>
        <w:pStyle w:val="TDC3"/>
        <w:tabs>
          <w:tab w:val="right" w:leader="dot" w:pos="9060"/>
        </w:tabs>
        <w:rPr>
          <w:rFonts w:asciiTheme="minorHAnsi" w:eastAsiaTheme="minorEastAsia" w:hAnsiTheme="minorHAnsi" w:cstheme="minorBidi"/>
          <w:noProof/>
          <w:color w:val="auto"/>
          <w:lang w:val="es-EC" w:eastAsia="es-EC"/>
        </w:rPr>
      </w:pPr>
      <w:hyperlink w:anchor="_Toc106016361" w:history="1">
        <w:r w:rsidRPr="00007586">
          <w:rPr>
            <w:rStyle w:val="Hipervnculo"/>
            <w:rFonts w:eastAsia="Times New Roman" w:cs="TeXGyreTermes-Regular"/>
            <w:iCs/>
            <w:noProof/>
            <w:lang w:val="en-US" w:eastAsia="es-ES" w:bidi="en-US"/>
          </w:rPr>
          <w:t>4.2.3 Interfaz  gráfica</w:t>
        </w:r>
        <w:r>
          <w:rPr>
            <w:noProof/>
            <w:webHidden/>
          </w:rPr>
          <w:tab/>
        </w:r>
        <w:r>
          <w:rPr>
            <w:noProof/>
            <w:webHidden/>
          </w:rPr>
          <w:fldChar w:fldCharType="begin"/>
        </w:r>
        <w:r>
          <w:rPr>
            <w:noProof/>
            <w:webHidden/>
          </w:rPr>
          <w:instrText xml:space="preserve"> PAGEREF _Toc106016361 \h </w:instrText>
        </w:r>
        <w:r>
          <w:rPr>
            <w:noProof/>
            <w:webHidden/>
          </w:rPr>
        </w:r>
        <w:r>
          <w:rPr>
            <w:noProof/>
            <w:webHidden/>
          </w:rPr>
          <w:fldChar w:fldCharType="separate"/>
        </w:r>
        <w:r>
          <w:rPr>
            <w:noProof/>
            <w:webHidden/>
          </w:rPr>
          <w:t>46</w:t>
        </w:r>
        <w:r>
          <w:rPr>
            <w:noProof/>
            <w:webHidden/>
          </w:rPr>
          <w:fldChar w:fldCharType="end"/>
        </w:r>
      </w:hyperlink>
    </w:p>
    <w:p w14:paraId="5BC4D6DF" w14:textId="5E33F427" w:rsidR="00C030B8" w:rsidRDefault="00C030B8">
      <w:pPr>
        <w:pStyle w:val="TDC3"/>
        <w:tabs>
          <w:tab w:val="right" w:leader="dot" w:pos="9060"/>
        </w:tabs>
        <w:rPr>
          <w:rFonts w:asciiTheme="minorHAnsi" w:eastAsiaTheme="minorEastAsia" w:hAnsiTheme="minorHAnsi" w:cstheme="minorBidi"/>
          <w:noProof/>
          <w:color w:val="auto"/>
          <w:lang w:val="es-EC" w:eastAsia="es-EC"/>
        </w:rPr>
      </w:pPr>
      <w:hyperlink w:anchor="_Toc106016362" w:history="1">
        <w:r w:rsidRPr="00007586">
          <w:rPr>
            <w:rStyle w:val="Hipervnculo"/>
            <w:rFonts w:eastAsia="Times New Roman" w:cs="TeXGyreTermes-Regular"/>
            <w:noProof/>
            <w:lang w:eastAsia="es-ES"/>
          </w:rPr>
          <w:t>4.2.3 Resultados de generación de datos de declaraciones a detalle</w:t>
        </w:r>
        <w:r>
          <w:rPr>
            <w:noProof/>
            <w:webHidden/>
          </w:rPr>
          <w:tab/>
        </w:r>
        <w:r>
          <w:rPr>
            <w:noProof/>
            <w:webHidden/>
          </w:rPr>
          <w:fldChar w:fldCharType="begin"/>
        </w:r>
        <w:r>
          <w:rPr>
            <w:noProof/>
            <w:webHidden/>
          </w:rPr>
          <w:instrText xml:space="preserve"> PAGEREF _Toc106016362 \h </w:instrText>
        </w:r>
        <w:r>
          <w:rPr>
            <w:noProof/>
            <w:webHidden/>
          </w:rPr>
        </w:r>
        <w:r>
          <w:rPr>
            <w:noProof/>
            <w:webHidden/>
          </w:rPr>
          <w:fldChar w:fldCharType="separate"/>
        </w:r>
        <w:r>
          <w:rPr>
            <w:noProof/>
            <w:webHidden/>
          </w:rPr>
          <w:t>49</w:t>
        </w:r>
        <w:r>
          <w:rPr>
            <w:noProof/>
            <w:webHidden/>
          </w:rPr>
          <w:fldChar w:fldCharType="end"/>
        </w:r>
      </w:hyperlink>
    </w:p>
    <w:p w14:paraId="29742060" w14:textId="3F8F088A" w:rsidR="00C030B8" w:rsidRDefault="00C030B8">
      <w:pPr>
        <w:pStyle w:val="TDC1"/>
        <w:tabs>
          <w:tab w:val="right" w:leader="dot" w:pos="9060"/>
        </w:tabs>
        <w:rPr>
          <w:rFonts w:asciiTheme="minorHAnsi" w:eastAsiaTheme="minorEastAsia" w:hAnsiTheme="minorHAnsi" w:cstheme="minorBidi"/>
          <w:noProof/>
          <w:color w:val="auto"/>
          <w:lang w:val="es-EC" w:eastAsia="es-EC"/>
        </w:rPr>
      </w:pPr>
      <w:hyperlink w:anchor="_Toc106016363" w:history="1">
        <w:r w:rsidRPr="00007586">
          <w:rPr>
            <w:rStyle w:val="Hipervnculo"/>
            <w:noProof/>
            <w:lang w:eastAsia="es-ES" w:bidi="en-US"/>
          </w:rPr>
          <w:t>4.3. Captura de información a detalle</w:t>
        </w:r>
        <w:r>
          <w:rPr>
            <w:noProof/>
            <w:webHidden/>
          </w:rPr>
          <w:tab/>
        </w:r>
        <w:r>
          <w:rPr>
            <w:noProof/>
            <w:webHidden/>
          </w:rPr>
          <w:fldChar w:fldCharType="begin"/>
        </w:r>
        <w:r>
          <w:rPr>
            <w:noProof/>
            <w:webHidden/>
          </w:rPr>
          <w:instrText xml:space="preserve"> PAGEREF _Toc106016363 \h </w:instrText>
        </w:r>
        <w:r>
          <w:rPr>
            <w:noProof/>
            <w:webHidden/>
          </w:rPr>
        </w:r>
        <w:r>
          <w:rPr>
            <w:noProof/>
            <w:webHidden/>
          </w:rPr>
          <w:fldChar w:fldCharType="separate"/>
        </w:r>
        <w:r>
          <w:rPr>
            <w:noProof/>
            <w:webHidden/>
          </w:rPr>
          <w:t>50</w:t>
        </w:r>
        <w:r>
          <w:rPr>
            <w:noProof/>
            <w:webHidden/>
          </w:rPr>
          <w:fldChar w:fldCharType="end"/>
        </w:r>
      </w:hyperlink>
    </w:p>
    <w:p w14:paraId="670AC3E9" w14:textId="5AF1AF35" w:rsidR="00C030B8" w:rsidRDefault="00C030B8">
      <w:pPr>
        <w:pStyle w:val="TDC3"/>
        <w:tabs>
          <w:tab w:val="right" w:leader="dot" w:pos="9060"/>
        </w:tabs>
        <w:rPr>
          <w:rFonts w:asciiTheme="minorHAnsi" w:eastAsiaTheme="minorEastAsia" w:hAnsiTheme="minorHAnsi" w:cstheme="minorBidi"/>
          <w:noProof/>
          <w:color w:val="auto"/>
          <w:lang w:val="es-EC" w:eastAsia="es-EC"/>
        </w:rPr>
      </w:pPr>
      <w:hyperlink w:anchor="_Toc106016364" w:history="1">
        <w:r w:rsidRPr="00007586">
          <w:rPr>
            <w:rStyle w:val="Hipervnculo"/>
            <w:rFonts w:eastAsia="Times New Roman" w:cs="TeXGyreTermes-Regular"/>
            <w:iCs/>
            <w:noProof/>
            <w:lang w:eastAsia="es-ES" w:bidi="en-US"/>
          </w:rPr>
          <w:t>4.3.1 Apache Kafka</w:t>
        </w:r>
        <w:r>
          <w:rPr>
            <w:noProof/>
            <w:webHidden/>
          </w:rPr>
          <w:tab/>
        </w:r>
        <w:r>
          <w:rPr>
            <w:noProof/>
            <w:webHidden/>
          </w:rPr>
          <w:fldChar w:fldCharType="begin"/>
        </w:r>
        <w:r>
          <w:rPr>
            <w:noProof/>
            <w:webHidden/>
          </w:rPr>
          <w:instrText xml:space="preserve"> PAGEREF _Toc106016364 \h </w:instrText>
        </w:r>
        <w:r>
          <w:rPr>
            <w:noProof/>
            <w:webHidden/>
          </w:rPr>
        </w:r>
        <w:r>
          <w:rPr>
            <w:noProof/>
            <w:webHidden/>
          </w:rPr>
          <w:fldChar w:fldCharType="separate"/>
        </w:r>
        <w:r>
          <w:rPr>
            <w:noProof/>
            <w:webHidden/>
          </w:rPr>
          <w:t>50</w:t>
        </w:r>
        <w:r>
          <w:rPr>
            <w:noProof/>
            <w:webHidden/>
          </w:rPr>
          <w:fldChar w:fldCharType="end"/>
        </w:r>
      </w:hyperlink>
    </w:p>
    <w:p w14:paraId="230AB4F6" w14:textId="59854A29" w:rsidR="00C030B8" w:rsidRDefault="00C030B8">
      <w:pPr>
        <w:pStyle w:val="TDC3"/>
        <w:tabs>
          <w:tab w:val="right" w:leader="dot" w:pos="9060"/>
        </w:tabs>
        <w:rPr>
          <w:rFonts w:asciiTheme="minorHAnsi" w:eastAsiaTheme="minorEastAsia" w:hAnsiTheme="minorHAnsi" w:cstheme="minorBidi"/>
          <w:noProof/>
          <w:color w:val="auto"/>
          <w:lang w:val="es-EC" w:eastAsia="es-EC"/>
        </w:rPr>
      </w:pPr>
      <w:hyperlink w:anchor="_Toc106016365" w:history="1">
        <w:r w:rsidRPr="00007586">
          <w:rPr>
            <w:rStyle w:val="Hipervnculo"/>
            <w:rFonts w:eastAsia="Times New Roman" w:cs="TeXGyreTermes-Regular"/>
            <w:iCs/>
            <w:noProof/>
            <w:lang w:eastAsia="es-ES" w:bidi="en-US"/>
          </w:rPr>
          <w:t>4.3.2 Configuración Apache Kafka- Confluent</w:t>
        </w:r>
        <w:r>
          <w:rPr>
            <w:noProof/>
            <w:webHidden/>
          </w:rPr>
          <w:tab/>
        </w:r>
        <w:r>
          <w:rPr>
            <w:noProof/>
            <w:webHidden/>
          </w:rPr>
          <w:fldChar w:fldCharType="begin"/>
        </w:r>
        <w:r>
          <w:rPr>
            <w:noProof/>
            <w:webHidden/>
          </w:rPr>
          <w:instrText xml:space="preserve"> PAGEREF _Toc106016365 \h </w:instrText>
        </w:r>
        <w:r>
          <w:rPr>
            <w:noProof/>
            <w:webHidden/>
          </w:rPr>
        </w:r>
        <w:r>
          <w:rPr>
            <w:noProof/>
            <w:webHidden/>
          </w:rPr>
          <w:fldChar w:fldCharType="separate"/>
        </w:r>
        <w:r>
          <w:rPr>
            <w:noProof/>
            <w:webHidden/>
          </w:rPr>
          <w:t>52</w:t>
        </w:r>
        <w:r>
          <w:rPr>
            <w:noProof/>
            <w:webHidden/>
          </w:rPr>
          <w:fldChar w:fldCharType="end"/>
        </w:r>
      </w:hyperlink>
    </w:p>
    <w:p w14:paraId="6CCD09BF" w14:textId="112F75A5" w:rsidR="00C030B8" w:rsidRDefault="00C030B8">
      <w:pPr>
        <w:pStyle w:val="TDC1"/>
        <w:tabs>
          <w:tab w:val="right" w:leader="dot" w:pos="9060"/>
        </w:tabs>
        <w:rPr>
          <w:rFonts w:asciiTheme="minorHAnsi" w:eastAsiaTheme="minorEastAsia" w:hAnsiTheme="minorHAnsi" w:cstheme="minorBidi"/>
          <w:noProof/>
          <w:color w:val="auto"/>
          <w:lang w:val="es-EC" w:eastAsia="es-EC"/>
        </w:rPr>
      </w:pPr>
      <w:hyperlink w:anchor="_Toc106016366" w:history="1">
        <w:r w:rsidRPr="00007586">
          <w:rPr>
            <w:rStyle w:val="Hipervnculo"/>
            <w:noProof/>
            <w:lang w:eastAsia="es-ES" w:bidi="en-US"/>
          </w:rPr>
          <w:t>4.4. Procesamiento y persistencia de información de declaraciones</w:t>
        </w:r>
        <w:r>
          <w:rPr>
            <w:noProof/>
            <w:webHidden/>
          </w:rPr>
          <w:tab/>
        </w:r>
        <w:r>
          <w:rPr>
            <w:noProof/>
            <w:webHidden/>
          </w:rPr>
          <w:fldChar w:fldCharType="begin"/>
        </w:r>
        <w:r>
          <w:rPr>
            <w:noProof/>
            <w:webHidden/>
          </w:rPr>
          <w:instrText xml:space="preserve"> PAGEREF _Toc106016366 \h </w:instrText>
        </w:r>
        <w:r>
          <w:rPr>
            <w:noProof/>
            <w:webHidden/>
          </w:rPr>
        </w:r>
        <w:r>
          <w:rPr>
            <w:noProof/>
            <w:webHidden/>
          </w:rPr>
          <w:fldChar w:fldCharType="separate"/>
        </w:r>
        <w:r>
          <w:rPr>
            <w:noProof/>
            <w:webHidden/>
          </w:rPr>
          <w:t>56</w:t>
        </w:r>
        <w:r>
          <w:rPr>
            <w:noProof/>
            <w:webHidden/>
          </w:rPr>
          <w:fldChar w:fldCharType="end"/>
        </w:r>
      </w:hyperlink>
    </w:p>
    <w:p w14:paraId="10FBD010" w14:textId="558D421C" w:rsidR="00C030B8" w:rsidRDefault="00C030B8">
      <w:pPr>
        <w:pStyle w:val="TDC3"/>
        <w:tabs>
          <w:tab w:val="right" w:leader="dot" w:pos="9060"/>
        </w:tabs>
        <w:rPr>
          <w:rFonts w:asciiTheme="minorHAnsi" w:eastAsiaTheme="minorEastAsia" w:hAnsiTheme="minorHAnsi" w:cstheme="minorBidi"/>
          <w:noProof/>
          <w:color w:val="auto"/>
          <w:lang w:val="es-EC" w:eastAsia="es-EC"/>
        </w:rPr>
      </w:pPr>
      <w:hyperlink w:anchor="_Toc106016367" w:history="1">
        <w:r w:rsidRPr="00007586">
          <w:rPr>
            <w:rStyle w:val="Hipervnculo"/>
            <w:rFonts w:eastAsia="Times New Roman" w:cs="TeXGyreTermes-Regular"/>
            <w:iCs/>
            <w:noProof/>
            <w:lang w:eastAsia="es-ES" w:bidi="en-US"/>
          </w:rPr>
          <w:t>4.4.1 Apache Spark</w:t>
        </w:r>
        <w:r>
          <w:rPr>
            <w:noProof/>
            <w:webHidden/>
          </w:rPr>
          <w:tab/>
        </w:r>
        <w:r>
          <w:rPr>
            <w:noProof/>
            <w:webHidden/>
          </w:rPr>
          <w:fldChar w:fldCharType="begin"/>
        </w:r>
        <w:r>
          <w:rPr>
            <w:noProof/>
            <w:webHidden/>
          </w:rPr>
          <w:instrText xml:space="preserve"> PAGEREF _Toc106016367 \h </w:instrText>
        </w:r>
        <w:r>
          <w:rPr>
            <w:noProof/>
            <w:webHidden/>
          </w:rPr>
        </w:r>
        <w:r>
          <w:rPr>
            <w:noProof/>
            <w:webHidden/>
          </w:rPr>
          <w:fldChar w:fldCharType="separate"/>
        </w:r>
        <w:r>
          <w:rPr>
            <w:noProof/>
            <w:webHidden/>
          </w:rPr>
          <w:t>56</w:t>
        </w:r>
        <w:r>
          <w:rPr>
            <w:noProof/>
            <w:webHidden/>
          </w:rPr>
          <w:fldChar w:fldCharType="end"/>
        </w:r>
      </w:hyperlink>
    </w:p>
    <w:p w14:paraId="2769AA0A" w14:textId="5A2D1026" w:rsidR="00C030B8" w:rsidRDefault="00C030B8">
      <w:pPr>
        <w:pStyle w:val="TDC3"/>
        <w:tabs>
          <w:tab w:val="right" w:leader="dot" w:pos="9060"/>
        </w:tabs>
        <w:rPr>
          <w:rFonts w:asciiTheme="minorHAnsi" w:eastAsiaTheme="minorEastAsia" w:hAnsiTheme="minorHAnsi" w:cstheme="minorBidi"/>
          <w:noProof/>
          <w:color w:val="auto"/>
          <w:lang w:val="es-EC" w:eastAsia="es-EC"/>
        </w:rPr>
      </w:pPr>
      <w:hyperlink w:anchor="_Toc106016368" w:history="1">
        <w:r w:rsidRPr="00007586">
          <w:rPr>
            <w:rStyle w:val="Hipervnculo"/>
            <w:rFonts w:eastAsia="Times New Roman" w:cs="TeXGyreTermes-Regular"/>
            <w:iCs/>
            <w:noProof/>
            <w:lang w:eastAsia="es-ES" w:bidi="en-US"/>
          </w:rPr>
          <w:t>4.4.2 Integración Kafka -  Spark - ElasticSearch</w:t>
        </w:r>
        <w:r>
          <w:rPr>
            <w:noProof/>
            <w:webHidden/>
          </w:rPr>
          <w:tab/>
        </w:r>
        <w:r>
          <w:rPr>
            <w:noProof/>
            <w:webHidden/>
          </w:rPr>
          <w:fldChar w:fldCharType="begin"/>
        </w:r>
        <w:r>
          <w:rPr>
            <w:noProof/>
            <w:webHidden/>
          </w:rPr>
          <w:instrText xml:space="preserve"> PAGEREF _Toc106016368 \h </w:instrText>
        </w:r>
        <w:r>
          <w:rPr>
            <w:noProof/>
            <w:webHidden/>
          </w:rPr>
        </w:r>
        <w:r>
          <w:rPr>
            <w:noProof/>
            <w:webHidden/>
          </w:rPr>
          <w:fldChar w:fldCharType="separate"/>
        </w:r>
        <w:r>
          <w:rPr>
            <w:noProof/>
            <w:webHidden/>
          </w:rPr>
          <w:t>57</w:t>
        </w:r>
        <w:r>
          <w:rPr>
            <w:noProof/>
            <w:webHidden/>
          </w:rPr>
          <w:fldChar w:fldCharType="end"/>
        </w:r>
      </w:hyperlink>
    </w:p>
    <w:p w14:paraId="1BAD0C44" w14:textId="7C479D4F" w:rsidR="00C030B8" w:rsidRDefault="00C030B8">
      <w:pPr>
        <w:pStyle w:val="TDC1"/>
        <w:tabs>
          <w:tab w:val="right" w:leader="dot" w:pos="9060"/>
        </w:tabs>
        <w:rPr>
          <w:rFonts w:asciiTheme="minorHAnsi" w:eastAsiaTheme="minorEastAsia" w:hAnsiTheme="minorHAnsi" w:cstheme="minorBidi"/>
          <w:noProof/>
          <w:color w:val="auto"/>
          <w:lang w:val="es-EC" w:eastAsia="es-EC"/>
        </w:rPr>
      </w:pPr>
      <w:hyperlink w:anchor="_Toc106016369" w:history="1">
        <w:r w:rsidRPr="00007586">
          <w:rPr>
            <w:rStyle w:val="Hipervnculo"/>
            <w:noProof/>
            <w:lang w:eastAsia="es-ES" w:bidi="en-US"/>
          </w:rPr>
          <w:t>4.5. Reportería en tiempo real</w:t>
        </w:r>
        <w:r>
          <w:rPr>
            <w:noProof/>
            <w:webHidden/>
          </w:rPr>
          <w:tab/>
        </w:r>
        <w:r>
          <w:rPr>
            <w:noProof/>
            <w:webHidden/>
          </w:rPr>
          <w:fldChar w:fldCharType="begin"/>
        </w:r>
        <w:r>
          <w:rPr>
            <w:noProof/>
            <w:webHidden/>
          </w:rPr>
          <w:instrText xml:space="preserve"> PAGEREF _Toc106016369 \h </w:instrText>
        </w:r>
        <w:r>
          <w:rPr>
            <w:noProof/>
            <w:webHidden/>
          </w:rPr>
        </w:r>
        <w:r>
          <w:rPr>
            <w:noProof/>
            <w:webHidden/>
          </w:rPr>
          <w:fldChar w:fldCharType="separate"/>
        </w:r>
        <w:r>
          <w:rPr>
            <w:noProof/>
            <w:webHidden/>
          </w:rPr>
          <w:t>65</w:t>
        </w:r>
        <w:r>
          <w:rPr>
            <w:noProof/>
            <w:webHidden/>
          </w:rPr>
          <w:fldChar w:fldCharType="end"/>
        </w:r>
      </w:hyperlink>
    </w:p>
    <w:p w14:paraId="58BC3CE1" w14:textId="4F5FB539" w:rsidR="00C030B8" w:rsidRDefault="00C030B8">
      <w:pPr>
        <w:pStyle w:val="TDC1"/>
        <w:tabs>
          <w:tab w:val="right" w:leader="dot" w:pos="9060"/>
        </w:tabs>
        <w:rPr>
          <w:rFonts w:asciiTheme="minorHAnsi" w:eastAsiaTheme="minorEastAsia" w:hAnsiTheme="minorHAnsi" w:cstheme="minorBidi"/>
          <w:noProof/>
          <w:color w:val="auto"/>
          <w:lang w:val="es-EC" w:eastAsia="es-EC"/>
        </w:rPr>
      </w:pPr>
      <w:hyperlink w:anchor="_Toc106016370" w:history="1">
        <w:r w:rsidRPr="00007586">
          <w:rPr>
            <w:rStyle w:val="Hipervnculo"/>
            <w:noProof/>
            <w:lang w:eastAsia="es-ES" w:bidi="en-US"/>
          </w:rPr>
          <w:t>4.6. Clusterización</w:t>
        </w:r>
        <w:r>
          <w:rPr>
            <w:noProof/>
            <w:webHidden/>
          </w:rPr>
          <w:tab/>
        </w:r>
        <w:r>
          <w:rPr>
            <w:noProof/>
            <w:webHidden/>
          </w:rPr>
          <w:fldChar w:fldCharType="begin"/>
        </w:r>
        <w:r>
          <w:rPr>
            <w:noProof/>
            <w:webHidden/>
          </w:rPr>
          <w:instrText xml:space="preserve"> PAGEREF _Toc106016370 \h </w:instrText>
        </w:r>
        <w:r>
          <w:rPr>
            <w:noProof/>
            <w:webHidden/>
          </w:rPr>
        </w:r>
        <w:r>
          <w:rPr>
            <w:noProof/>
            <w:webHidden/>
          </w:rPr>
          <w:fldChar w:fldCharType="separate"/>
        </w:r>
        <w:r>
          <w:rPr>
            <w:noProof/>
            <w:webHidden/>
          </w:rPr>
          <w:t>70</w:t>
        </w:r>
        <w:r>
          <w:rPr>
            <w:noProof/>
            <w:webHidden/>
          </w:rPr>
          <w:fldChar w:fldCharType="end"/>
        </w:r>
      </w:hyperlink>
    </w:p>
    <w:p w14:paraId="48787C13" w14:textId="509F6727" w:rsidR="00C030B8" w:rsidRDefault="00C030B8">
      <w:pPr>
        <w:pStyle w:val="TDC3"/>
        <w:tabs>
          <w:tab w:val="right" w:leader="dot" w:pos="9060"/>
        </w:tabs>
        <w:rPr>
          <w:rFonts w:asciiTheme="minorHAnsi" w:eastAsiaTheme="minorEastAsia" w:hAnsiTheme="minorHAnsi" w:cstheme="minorBidi"/>
          <w:noProof/>
          <w:color w:val="auto"/>
          <w:lang w:val="es-EC" w:eastAsia="es-EC"/>
        </w:rPr>
      </w:pPr>
      <w:hyperlink w:anchor="_Toc106016371" w:history="1">
        <w:r w:rsidRPr="00007586">
          <w:rPr>
            <w:rStyle w:val="Hipervnculo"/>
            <w:rFonts w:eastAsia="Times New Roman" w:cs="TeXGyreTermes-Regular"/>
            <w:noProof/>
            <w:lang w:eastAsia="es-ES"/>
          </w:rPr>
          <w:t>4.6.1 Análisis y procesamiento de la información</w:t>
        </w:r>
        <w:r>
          <w:rPr>
            <w:noProof/>
            <w:webHidden/>
          </w:rPr>
          <w:tab/>
        </w:r>
        <w:r>
          <w:rPr>
            <w:noProof/>
            <w:webHidden/>
          </w:rPr>
          <w:fldChar w:fldCharType="begin"/>
        </w:r>
        <w:r>
          <w:rPr>
            <w:noProof/>
            <w:webHidden/>
          </w:rPr>
          <w:instrText xml:space="preserve"> PAGEREF _Toc106016371 \h </w:instrText>
        </w:r>
        <w:r>
          <w:rPr>
            <w:noProof/>
            <w:webHidden/>
          </w:rPr>
        </w:r>
        <w:r>
          <w:rPr>
            <w:noProof/>
            <w:webHidden/>
          </w:rPr>
          <w:fldChar w:fldCharType="separate"/>
        </w:r>
        <w:r>
          <w:rPr>
            <w:noProof/>
            <w:webHidden/>
          </w:rPr>
          <w:t>70</w:t>
        </w:r>
        <w:r>
          <w:rPr>
            <w:noProof/>
            <w:webHidden/>
          </w:rPr>
          <w:fldChar w:fldCharType="end"/>
        </w:r>
      </w:hyperlink>
    </w:p>
    <w:p w14:paraId="513CB3CD" w14:textId="5F9B288F" w:rsidR="00C030B8" w:rsidRDefault="00C030B8">
      <w:pPr>
        <w:pStyle w:val="TDC3"/>
        <w:tabs>
          <w:tab w:val="right" w:leader="dot" w:pos="9060"/>
        </w:tabs>
        <w:rPr>
          <w:rFonts w:asciiTheme="minorHAnsi" w:eastAsiaTheme="minorEastAsia" w:hAnsiTheme="minorHAnsi" w:cstheme="minorBidi"/>
          <w:noProof/>
          <w:color w:val="auto"/>
          <w:lang w:val="es-EC" w:eastAsia="es-EC"/>
        </w:rPr>
      </w:pPr>
      <w:hyperlink w:anchor="_Toc106016372" w:history="1">
        <w:r w:rsidRPr="00007586">
          <w:rPr>
            <w:rStyle w:val="Hipervnculo"/>
            <w:rFonts w:eastAsia="Times New Roman" w:cs="TeXGyreTermes-Regular"/>
            <w:noProof/>
            <w:lang w:eastAsia="es-ES"/>
          </w:rPr>
          <w:t>4.6.3 Código Fuente Relevante</w:t>
        </w:r>
        <w:r>
          <w:rPr>
            <w:noProof/>
            <w:webHidden/>
          </w:rPr>
          <w:tab/>
        </w:r>
        <w:r>
          <w:rPr>
            <w:noProof/>
            <w:webHidden/>
          </w:rPr>
          <w:fldChar w:fldCharType="begin"/>
        </w:r>
        <w:r>
          <w:rPr>
            <w:noProof/>
            <w:webHidden/>
          </w:rPr>
          <w:instrText xml:space="preserve"> PAGEREF _Toc106016372 \h </w:instrText>
        </w:r>
        <w:r>
          <w:rPr>
            <w:noProof/>
            <w:webHidden/>
          </w:rPr>
        </w:r>
        <w:r>
          <w:rPr>
            <w:noProof/>
            <w:webHidden/>
          </w:rPr>
          <w:fldChar w:fldCharType="separate"/>
        </w:r>
        <w:r>
          <w:rPr>
            <w:noProof/>
            <w:webHidden/>
          </w:rPr>
          <w:t>82</w:t>
        </w:r>
        <w:r>
          <w:rPr>
            <w:noProof/>
            <w:webHidden/>
          </w:rPr>
          <w:fldChar w:fldCharType="end"/>
        </w:r>
      </w:hyperlink>
    </w:p>
    <w:p w14:paraId="20CAA394" w14:textId="5E048E9A" w:rsidR="00C030B8" w:rsidRDefault="00C030B8">
      <w:pPr>
        <w:pStyle w:val="TDC1"/>
        <w:tabs>
          <w:tab w:val="right" w:leader="dot" w:pos="9060"/>
        </w:tabs>
        <w:rPr>
          <w:rFonts w:asciiTheme="minorHAnsi" w:eastAsiaTheme="minorEastAsia" w:hAnsiTheme="minorHAnsi" w:cstheme="minorBidi"/>
          <w:noProof/>
          <w:color w:val="auto"/>
          <w:lang w:val="es-EC" w:eastAsia="es-EC"/>
        </w:rPr>
      </w:pPr>
      <w:hyperlink w:anchor="_Toc106016373" w:history="1">
        <w:r w:rsidRPr="00007586">
          <w:rPr>
            <w:rStyle w:val="Hipervnculo"/>
            <w:noProof/>
            <w:lang w:bidi="en-US"/>
          </w:rPr>
          <w:t>5. Repositorio</w:t>
        </w:r>
        <w:r>
          <w:rPr>
            <w:noProof/>
            <w:webHidden/>
          </w:rPr>
          <w:tab/>
        </w:r>
        <w:r>
          <w:rPr>
            <w:noProof/>
            <w:webHidden/>
          </w:rPr>
          <w:fldChar w:fldCharType="begin"/>
        </w:r>
        <w:r>
          <w:rPr>
            <w:noProof/>
            <w:webHidden/>
          </w:rPr>
          <w:instrText xml:space="preserve"> PAGEREF _Toc106016373 \h </w:instrText>
        </w:r>
        <w:r>
          <w:rPr>
            <w:noProof/>
            <w:webHidden/>
          </w:rPr>
        </w:r>
        <w:r>
          <w:rPr>
            <w:noProof/>
            <w:webHidden/>
          </w:rPr>
          <w:fldChar w:fldCharType="separate"/>
        </w:r>
        <w:r>
          <w:rPr>
            <w:noProof/>
            <w:webHidden/>
          </w:rPr>
          <w:t>84</w:t>
        </w:r>
        <w:r>
          <w:rPr>
            <w:noProof/>
            <w:webHidden/>
          </w:rPr>
          <w:fldChar w:fldCharType="end"/>
        </w:r>
      </w:hyperlink>
    </w:p>
    <w:p w14:paraId="18F23205" w14:textId="58B37533" w:rsidR="00C030B8" w:rsidRDefault="00C030B8">
      <w:pPr>
        <w:pStyle w:val="TDC1"/>
        <w:tabs>
          <w:tab w:val="right" w:leader="dot" w:pos="9060"/>
        </w:tabs>
        <w:rPr>
          <w:rFonts w:asciiTheme="minorHAnsi" w:eastAsiaTheme="minorEastAsia" w:hAnsiTheme="minorHAnsi" w:cstheme="minorBidi"/>
          <w:noProof/>
          <w:color w:val="auto"/>
          <w:lang w:val="es-EC" w:eastAsia="es-EC"/>
        </w:rPr>
      </w:pPr>
      <w:hyperlink w:anchor="_Toc106016374" w:history="1">
        <w:r w:rsidRPr="00007586">
          <w:rPr>
            <w:rStyle w:val="Hipervnculo"/>
            <w:noProof/>
            <w:lang w:bidi="en-US"/>
          </w:rPr>
          <w:t>6. Conclusiones y trabajo futuro</w:t>
        </w:r>
        <w:r>
          <w:rPr>
            <w:noProof/>
            <w:webHidden/>
          </w:rPr>
          <w:tab/>
        </w:r>
        <w:r>
          <w:rPr>
            <w:noProof/>
            <w:webHidden/>
          </w:rPr>
          <w:fldChar w:fldCharType="begin"/>
        </w:r>
        <w:r>
          <w:rPr>
            <w:noProof/>
            <w:webHidden/>
          </w:rPr>
          <w:instrText xml:space="preserve"> PAGEREF _Toc106016374 \h </w:instrText>
        </w:r>
        <w:r>
          <w:rPr>
            <w:noProof/>
            <w:webHidden/>
          </w:rPr>
        </w:r>
        <w:r>
          <w:rPr>
            <w:noProof/>
            <w:webHidden/>
          </w:rPr>
          <w:fldChar w:fldCharType="separate"/>
        </w:r>
        <w:r>
          <w:rPr>
            <w:noProof/>
            <w:webHidden/>
          </w:rPr>
          <w:t>87</w:t>
        </w:r>
        <w:r>
          <w:rPr>
            <w:noProof/>
            <w:webHidden/>
          </w:rPr>
          <w:fldChar w:fldCharType="end"/>
        </w:r>
      </w:hyperlink>
    </w:p>
    <w:p w14:paraId="1E75A7B6" w14:textId="79AE42B4" w:rsidR="00C030B8" w:rsidRDefault="00C030B8">
      <w:pPr>
        <w:pStyle w:val="TDC2"/>
        <w:tabs>
          <w:tab w:val="right" w:leader="dot" w:pos="9060"/>
        </w:tabs>
        <w:rPr>
          <w:rFonts w:asciiTheme="minorHAnsi" w:eastAsiaTheme="minorEastAsia" w:hAnsiTheme="minorHAnsi" w:cstheme="minorBidi"/>
          <w:noProof/>
          <w:color w:val="auto"/>
          <w:lang w:val="es-EC" w:eastAsia="es-EC"/>
        </w:rPr>
      </w:pPr>
      <w:hyperlink w:anchor="_Toc106016375" w:history="1">
        <w:r w:rsidRPr="00007586">
          <w:rPr>
            <w:rStyle w:val="Hipervnculo"/>
            <w:rFonts w:eastAsia="Times New Roman"/>
            <w:noProof/>
            <w:lang w:eastAsia="es-ES"/>
          </w:rPr>
          <w:t>6.1. Conclusiones</w:t>
        </w:r>
        <w:r>
          <w:rPr>
            <w:noProof/>
            <w:webHidden/>
          </w:rPr>
          <w:tab/>
        </w:r>
        <w:r>
          <w:rPr>
            <w:noProof/>
            <w:webHidden/>
          </w:rPr>
          <w:fldChar w:fldCharType="begin"/>
        </w:r>
        <w:r>
          <w:rPr>
            <w:noProof/>
            <w:webHidden/>
          </w:rPr>
          <w:instrText xml:space="preserve"> PAGEREF _Toc106016375 \h </w:instrText>
        </w:r>
        <w:r>
          <w:rPr>
            <w:noProof/>
            <w:webHidden/>
          </w:rPr>
        </w:r>
        <w:r>
          <w:rPr>
            <w:noProof/>
            <w:webHidden/>
          </w:rPr>
          <w:fldChar w:fldCharType="separate"/>
        </w:r>
        <w:r>
          <w:rPr>
            <w:noProof/>
            <w:webHidden/>
          </w:rPr>
          <w:t>87</w:t>
        </w:r>
        <w:r>
          <w:rPr>
            <w:noProof/>
            <w:webHidden/>
          </w:rPr>
          <w:fldChar w:fldCharType="end"/>
        </w:r>
      </w:hyperlink>
    </w:p>
    <w:p w14:paraId="22AFA5F2" w14:textId="5A8524B0" w:rsidR="00C030B8" w:rsidRDefault="00C030B8">
      <w:pPr>
        <w:pStyle w:val="TDC2"/>
        <w:tabs>
          <w:tab w:val="right" w:leader="dot" w:pos="9060"/>
        </w:tabs>
        <w:rPr>
          <w:rFonts w:asciiTheme="minorHAnsi" w:eastAsiaTheme="minorEastAsia" w:hAnsiTheme="minorHAnsi" w:cstheme="minorBidi"/>
          <w:noProof/>
          <w:color w:val="auto"/>
          <w:lang w:val="es-EC" w:eastAsia="es-EC"/>
        </w:rPr>
      </w:pPr>
      <w:hyperlink w:anchor="_Toc106016376" w:history="1">
        <w:r w:rsidRPr="00007586">
          <w:rPr>
            <w:rStyle w:val="Hipervnculo"/>
            <w:rFonts w:eastAsia="Times New Roman"/>
            <w:noProof/>
            <w:lang w:eastAsia="es-ES"/>
          </w:rPr>
          <w:t>6.2. Líneas de trabajo futuro</w:t>
        </w:r>
        <w:r>
          <w:rPr>
            <w:noProof/>
            <w:webHidden/>
          </w:rPr>
          <w:tab/>
        </w:r>
        <w:r>
          <w:rPr>
            <w:noProof/>
            <w:webHidden/>
          </w:rPr>
          <w:fldChar w:fldCharType="begin"/>
        </w:r>
        <w:r>
          <w:rPr>
            <w:noProof/>
            <w:webHidden/>
          </w:rPr>
          <w:instrText xml:space="preserve"> PAGEREF _Toc106016376 \h </w:instrText>
        </w:r>
        <w:r>
          <w:rPr>
            <w:noProof/>
            <w:webHidden/>
          </w:rPr>
        </w:r>
        <w:r>
          <w:rPr>
            <w:noProof/>
            <w:webHidden/>
          </w:rPr>
          <w:fldChar w:fldCharType="separate"/>
        </w:r>
        <w:r>
          <w:rPr>
            <w:noProof/>
            <w:webHidden/>
          </w:rPr>
          <w:t>88</w:t>
        </w:r>
        <w:r>
          <w:rPr>
            <w:noProof/>
            <w:webHidden/>
          </w:rPr>
          <w:fldChar w:fldCharType="end"/>
        </w:r>
      </w:hyperlink>
    </w:p>
    <w:p w14:paraId="477DEA90" w14:textId="41CA0889" w:rsidR="00C030B8" w:rsidRDefault="00C030B8">
      <w:pPr>
        <w:pStyle w:val="TDC1"/>
        <w:tabs>
          <w:tab w:val="right" w:leader="dot" w:pos="9060"/>
        </w:tabs>
        <w:rPr>
          <w:rFonts w:asciiTheme="minorHAnsi" w:eastAsiaTheme="minorEastAsia" w:hAnsiTheme="minorHAnsi" w:cstheme="minorBidi"/>
          <w:noProof/>
          <w:color w:val="auto"/>
          <w:lang w:val="es-EC" w:eastAsia="es-EC"/>
        </w:rPr>
      </w:pPr>
      <w:hyperlink w:anchor="_Toc106016377" w:history="1">
        <w:r w:rsidRPr="00007586">
          <w:rPr>
            <w:rStyle w:val="Hipervnculo"/>
            <w:noProof/>
            <w:lang w:bidi="en-US"/>
          </w:rPr>
          <w:t>7. Bibliografía</w:t>
        </w:r>
        <w:r>
          <w:rPr>
            <w:noProof/>
            <w:webHidden/>
          </w:rPr>
          <w:tab/>
        </w:r>
        <w:r>
          <w:rPr>
            <w:noProof/>
            <w:webHidden/>
          </w:rPr>
          <w:fldChar w:fldCharType="begin"/>
        </w:r>
        <w:r>
          <w:rPr>
            <w:noProof/>
            <w:webHidden/>
          </w:rPr>
          <w:instrText xml:space="preserve"> PAGEREF _Toc106016377 \h </w:instrText>
        </w:r>
        <w:r>
          <w:rPr>
            <w:noProof/>
            <w:webHidden/>
          </w:rPr>
        </w:r>
        <w:r>
          <w:rPr>
            <w:noProof/>
            <w:webHidden/>
          </w:rPr>
          <w:fldChar w:fldCharType="separate"/>
        </w:r>
        <w:r>
          <w:rPr>
            <w:noProof/>
            <w:webHidden/>
          </w:rPr>
          <w:t>89</w:t>
        </w:r>
        <w:r>
          <w:rPr>
            <w:noProof/>
            <w:webHidden/>
          </w:rPr>
          <w:fldChar w:fldCharType="end"/>
        </w:r>
      </w:hyperlink>
    </w:p>
    <w:p w14:paraId="449C7240" w14:textId="7FD90A1C" w:rsidR="00C030B8" w:rsidRDefault="00C030B8">
      <w:pPr>
        <w:pStyle w:val="TDC1"/>
        <w:tabs>
          <w:tab w:val="right" w:leader="dot" w:pos="9060"/>
        </w:tabs>
        <w:rPr>
          <w:rFonts w:asciiTheme="minorHAnsi" w:eastAsiaTheme="minorEastAsia" w:hAnsiTheme="minorHAnsi" w:cstheme="minorBidi"/>
          <w:noProof/>
          <w:color w:val="auto"/>
          <w:lang w:val="es-EC" w:eastAsia="es-EC"/>
        </w:rPr>
      </w:pPr>
      <w:hyperlink w:anchor="_Toc106016378" w:history="1">
        <w:r w:rsidRPr="00007586">
          <w:rPr>
            <w:rStyle w:val="Hipervnculo"/>
            <w:noProof/>
            <w:lang w:eastAsia="es-ES" w:bidi="en-US"/>
          </w:rPr>
          <w:t>Anexos</w:t>
        </w:r>
        <w:r>
          <w:rPr>
            <w:noProof/>
            <w:webHidden/>
          </w:rPr>
          <w:tab/>
        </w:r>
        <w:r>
          <w:rPr>
            <w:noProof/>
            <w:webHidden/>
          </w:rPr>
          <w:fldChar w:fldCharType="begin"/>
        </w:r>
        <w:r>
          <w:rPr>
            <w:noProof/>
            <w:webHidden/>
          </w:rPr>
          <w:instrText xml:space="preserve"> PAGEREF _Toc106016378 \h </w:instrText>
        </w:r>
        <w:r>
          <w:rPr>
            <w:noProof/>
            <w:webHidden/>
          </w:rPr>
        </w:r>
        <w:r>
          <w:rPr>
            <w:noProof/>
            <w:webHidden/>
          </w:rPr>
          <w:fldChar w:fldCharType="separate"/>
        </w:r>
        <w:r>
          <w:rPr>
            <w:noProof/>
            <w:webHidden/>
          </w:rPr>
          <w:t>92</w:t>
        </w:r>
        <w:r>
          <w:rPr>
            <w:noProof/>
            <w:webHidden/>
          </w:rPr>
          <w:fldChar w:fldCharType="end"/>
        </w:r>
      </w:hyperlink>
    </w:p>
    <w:p w14:paraId="40D7D638" w14:textId="7CFC8C18" w:rsidR="00C030B8" w:rsidRDefault="00C030B8">
      <w:pPr>
        <w:pStyle w:val="TDC2"/>
        <w:tabs>
          <w:tab w:val="right" w:leader="dot" w:pos="9060"/>
        </w:tabs>
        <w:rPr>
          <w:rFonts w:asciiTheme="minorHAnsi" w:eastAsiaTheme="minorEastAsia" w:hAnsiTheme="minorHAnsi" w:cstheme="minorBidi"/>
          <w:noProof/>
          <w:color w:val="auto"/>
          <w:lang w:val="es-EC" w:eastAsia="es-EC"/>
        </w:rPr>
      </w:pPr>
      <w:hyperlink w:anchor="_Toc106016379" w:history="1">
        <w:r w:rsidRPr="00007586">
          <w:rPr>
            <w:rStyle w:val="Hipervnculo"/>
            <w:rFonts w:eastAsia="Times New Roman"/>
            <w:noProof/>
            <w:lang w:eastAsia="es-ES"/>
          </w:rPr>
          <w:t>Anexo I. Configuración Esquema BDD Oracle XE</w:t>
        </w:r>
        <w:r>
          <w:rPr>
            <w:noProof/>
            <w:webHidden/>
          </w:rPr>
          <w:tab/>
        </w:r>
        <w:r>
          <w:rPr>
            <w:noProof/>
            <w:webHidden/>
          </w:rPr>
          <w:fldChar w:fldCharType="begin"/>
        </w:r>
        <w:r>
          <w:rPr>
            <w:noProof/>
            <w:webHidden/>
          </w:rPr>
          <w:instrText xml:space="preserve"> PAGEREF _Toc106016379 \h </w:instrText>
        </w:r>
        <w:r>
          <w:rPr>
            <w:noProof/>
            <w:webHidden/>
          </w:rPr>
        </w:r>
        <w:r>
          <w:rPr>
            <w:noProof/>
            <w:webHidden/>
          </w:rPr>
          <w:fldChar w:fldCharType="separate"/>
        </w:r>
        <w:r>
          <w:rPr>
            <w:noProof/>
            <w:webHidden/>
          </w:rPr>
          <w:t>92</w:t>
        </w:r>
        <w:r>
          <w:rPr>
            <w:noProof/>
            <w:webHidden/>
          </w:rPr>
          <w:fldChar w:fldCharType="end"/>
        </w:r>
      </w:hyperlink>
    </w:p>
    <w:p w14:paraId="3341FB6F" w14:textId="0B1ECECD" w:rsidR="00C030B8" w:rsidRDefault="00C030B8">
      <w:pPr>
        <w:pStyle w:val="TDC2"/>
        <w:tabs>
          <w:tab w:val="right" w:leader="dot" w:pos="9060"/>
        </w:tabs>
        <w:rPr>
          <w:rFonts w:asciiTheme="minorHAnsi" w:eastAsiaTheme="minorEastAsia" w:hAnsiTheme="minorHAnsi" w:cstheme="minorBidi"/>
          <w:noProof/>
          <w:color w:val="auto"/>
          <w:lang w:val="es-EC" w:eastAsia="es-EC"/>
        </w:rPr>
      </w:pPr>
      <w:hyperlink w:anchor="_Toc106016380" w:history="1">
        <w:r w:rsidRPr="00007586">
          <w:rPr>
            <w:rStyle w:val="Hipervnculo"/>
            <w:rFonts w:eastAsia="Times New Roman"/>
            <w:noProof/>
            <w:lang w:eastAsia="es-ES"/>
          </w:rPr>
          <w:t>Anexo II. Instalación y configuración Elasticsearch, Logstash y Kibana (ELK)</w:t>
        </w:r>
        <w:r>
          <w:rPr>
            <w:noProof/>
            <w:webHidden/>
          </w:rPr>
          <w:tab/>
        </w:r>
        <w:r>
          <w:rPr>
            <w:noProof/>
            <w:webHidden/>
          </w:rPr>
          <w:fldChar w:fldCharType="begin"/>
        </w:r>
        <w:r>
          <w:rPr>
            <w:noProof/>
            <w:webHidden/>
          </w:rPr>
          <w:instrText xml:space="preserve"> PAGEREF _Toc106016380 \h </w:instrText>
        </w:r>
        <w:r>
          <w:rPr>
            <w:noProof/>
            <w:webHidden/>
          </w:rPr>
        </w:r>
        <w:r>
          <w:rPr>
            <w:noProof/>
            <w:webHidden/>
          </w:rPr>
          <w:fldChar w:fldCharType="separate"/>
        </w:r>
        <w:r>
          <w:rPr>
            <w:noProof/>
            <w:webHidden/>
          </w:rPr>
          <w:t>94</w:t>
        </w:r>
        <w:r>
          <w:rPr>
            <w:noProof/>
            <w:webHidden/>
          </w:rPr>
          <w:fldChar w:fldCharType="end"/>
        </w:r>
      </w:hyperlink>
    </w:p>
    <w:p w14:paraId="0557AA0B" w14:textId="1777EB56" w:rsidR="00C030B8" w:rsidRDefault="00C030B8">
      <w:pPr>
        <w:pStyle w:val="TDC2"/>
        <w:tabs>
          <w:tab w:val="right" w:leader="dot" w:pos="9060"/>
        </w:tabs>
        <w:rPr>
          <w:rFonts w:asciiTheme="minorHAnsi" w:eastAsiaTheme="minorEastAsia" w:hAnsiTheme="minorHAnsi" w:cstheme="minorBidi"/>
          <w:noProof/>
          <w:color w:val="auto"/>
          <w:lang w:val="es-EC" w:eastAsia="es-EC"/>
        </w:rPr>
      </w:pPr>
      <w:hyperlink w:anchor="_Toc106016381" w:history="1">
        <w:r w:rsidRPr="00007586">
          <w:rPr>
            <w:rStyle w:val="Hipervnculo"/>
            <w:rFonts w:eastAsia="Times New Roman"/>
            <w:noProof/>
            <w:lang w:eastAsia="es-ES"/>
          </w:rPr>
          <w:t>Anexo III. Instalación y configuración de Apache Spark</w:t>
        </w:r>
        <w:r>
          <w:rPr>
            <w:noProof/>
            <w:webHidden/>
          </w:rPr>
          <w:tab/>
        </w:r>
        <w:r>
          <w:rPr>
            <w:noProof/>
            <w:webHidden/>
          </w:rPr>
          <w:fldChar w:fldCharType="begin"/>
        </w:r>
        <w:r>
          <w:rPr>
            <w:noProof/>
            <w:webHidden/>
          </w:rPr>
          <w:instrText xml:space="preserve"> PAGEREF _Toc106016381 \h </w:instrText>
        </w:r>
        <w:r>
          <w:rPr>
            <w:noProof/>
            <w:webHidden/>
          </w:rPr>
        </w:r>
        <w:r>
          <w:rPr>
            <w:noProof/>
            <w:webHidden/>
          </w:rPr>
          <w:fldChar w:fldCharType="separate"/>
        </w:r>
        <w:r>
          <w:rPr>
            <w:noProof/>
            <w:webHidden/>
          </w:rPr>
          <w:t>99</w:t>
        </w:r>
        <w:r>
          <w:rPr>
            <w:noProof/>
            <w:webHidden/>
          </w:rPr>
          <w:fldChar w:fldCharType="end"/>
        </w:r>
      </w:hyperlink>
    </w:p>
    <w:p w14:paraId="0F231DDF" w14:textId="5F5F226D" w:rsidR="00C030B8" w:rsidRDefault="00C030B8">
      <w:pPr>
        <w:pStyle w:val="TDC2"/>
        <w:tabs>
          <w:tab w:val="right" w:leader="dot" w:pos="9060"/>
        </w:tabs>
        <w:rPr>
          <w:rFonts w:asciiTheme="minorHAnsi" w:eastAsiaTheme="minorEastAsia" w:hAnsiTheme="minorHAnsi" w:cstheme="minorBidi"/>
          <w:noProof/>
          <w:color w:val="auto"/>
          <w:lang w:val="es-EC" w:eastAsia="es-EC"/>
        </w:rPr>
      </w:pPr>
      <w:hyperlink w:anchor="_Toc106016382" w:history="1">
        <w:r w:rsidRPr="00007586">
          <w:rPr>
            <w:rStyle w:val="Hipervnculo"/>
            <w:rFonts w:eastAsia="Times New Roman"/>
            <w:noProof/>
            <w:lang w:val="en-US" w:eastAsia="es-ES"/>
          </w:rPr>
          <w:t xml:space="preserve">Anexo IV. </w:t>
        </w:r>
        <w:r w:rsidRPr="00007586">
          <w:rPr>
            <w:rStyle w:val="Hipervnculo"/>
            <w:rFonts w:eastAsia="Times New Roman"/>
            <w:noProof/>
            <w:lang w:eastAsia="es-ES"/>
          </w:rPr>
          <w:t>Instalación de Geopandas en Anaconda-Jupyter</w:t>
        </w:r>
        <w:r>
          <w:rPr>
            <w:noProof/>
            <w:webHidden/>
          </w:rPr>
          <w:tab/>
        </w:r>
        <w:r>
          <w:rPr>
            <w:noProof/>
            <w:webHidden/>
          </w:rPr>
          <w:fldChar w:fldCharType="begin"/>
        </w:r>
        <w:r>
          <w:rPr>
            <w:noProof/>
            <w:webHidden/>
          </w:rPr>
          <w:instrText xml:space="preserve"> PAGEREF _Toc106016382 \h </w:instrText>
        </w:r>
        <w:r>
          <w:rPr>
            <w:noProof/>
            <w:webHidden/>
          </w:rPr>
        </w:r>
        <w:r>
          <w:rPr>
            <w:noProof/>
            <w:webHidden/>
          </w:rPr>
          <w:fldChar w:fldCharType="separate"/>
        </w:r>
        <w:r>
          <w:rPr>
            <w:noProof/>
            <w:webHidden/>
          </w:rPr>
          <w:t>101</w:t>
        </w:r>
        <w:r>
          <w:rPr>
            <w:noProof/>
            <w:webHidden/>
          </w:rPr>
          <w:fldChar w:fldCharType="end"/>
        </w:r>
      </w:hyperlink>
    </w:p>
    <w:p w14:paraId="513DBE7D" w14:textId="5A7B9CD7" w:rsidR="00C030B8" w:rsidRDefault="00C030B8">
      <w:pPr>
        <w:pStyle w:val="TDC2"/>
        <w:tabs>
          <w:tab w:val="right" w:leader="dot" w:pos="9060"/>
        </w:tabs>
        <w:rPr>
          <w:rFonts w:asciiTheme="minorHAnsi" w:eastAsiaTheme="minorEastAsia" w:hAnsiTheme="minorHAnsi" w:cstheme="minorBidi"/>
          <w:noProof/>
          <w:color w:val="auto"/>
          <w:lang w:val="es-EC" w:eastAsia="es-EC"/>
        </w:rPr>
      </w:pPr>
      <w:hyperlink w:anchor="_Toc106016383" w:history="1">
        <w:r w:rsidRPr="00007586">
          <w:rPr>
            <w:rStyle w:val="Hipervnculo"/>
            <w:rFonts w:eastAsia="Times New Roman"/>
            <w:noProof/>
            <w:lang w:eastAsia="es-ES"/>
          </w:rPr>
          <w:t>Anexo V. Análisis de Componentes Principales</w:t>
        </w:r>
        <w:r>
          <w:rPr>
            <w:noProof/>
            <w:webHidden/>
          </w:rPr>
          <w:tab/>
        </w:r>
        <w:r>
          <w:rPr>
            <w:noProof/>
            <w:webHidden/>
          </w:rPr>
          <w:fldChar w:fldCharType="begin"/>
        </w:r>
        <w:r>
          <w:rPr>
            <w:noProof/>
            <w:webHidden/>
          </w:rPr>
          <w:instrText xml:space="preserve"> PAGEREF _Toc106016383 \h </w:instrText>
        </w:r>
        <w:r>
          <w:rPr>
            <w:noProof/>
            <w:webHidden/>
          </w:rPr>
        </w:r>
        <w:r>
          <w:rPr>
            <w:noProof/>
            <w:webHidden/>
          </w:rPr>
          <w:fldChar w:fldCharType="separate"/>
        </w:r>
        <w:r>
          <w:rPr>
            <w:noProof/>
            <w:webHidden/>
          </w:rPr>
          <w:t>102</w:t>
        </w:r>
        <w:r>
          <w:rPr>
            <w:noProof/>
            <w:webHidden/>
          </w:rPr>
          <w:fldChar w:fldCharType="end"/>
        </w:r>
      </w:hyperlink>
    </w:p>
    <w:p w14:paraId="0F668B8E" w14:textId="6B2BDC41" w:rsidR="0031215C" w:rsidRDefault="00416DCB" w:rsidP="00212344">
      <w:pPr>
        <w:jc w:val="center"/>
        <w:rPr>
          <w:b/>
          <w:color w:val="000000" w:themeColor="text1"/>
          <w:sz w:val="36"/>
          <w:szCs w:val="36"/>
        </w:rPr>
      </w:pPr>
      <w:r w:rsidRPr="00881F30">
        <w:rPr>
          <w:b/>
          <w:color w:val="000000" w:themeColor="text1"/>
          <w:sz w:val="36"/>
          <w:szCs w:val="36"/>
        </w:rPr>
        <w:fldChar w:fldCharType="end"/>
      </w:r>
    </w:p>
    <w:p w14:paraId="6CFCDF89" w14:textId="3F903A93" w:rsidR="003C134C" w:rsidRPr="00881F30" w:rsidRDefault="00416DCB" w:rsidP="008F4288">
      <w:pPr>
        <w:jc w:val="center"/>
        <w:rPr>
          <w:color w:val="000000" w:themeColor="text1"/>
        </w:rPr>
      </w:pPr>
      <w:r w:rsidRPr="00881F30">
        <w:rPr>
          <w:b/>
          <w:color w:val="000000" w:themeColor="text1"/>
          <w:sz w:val="36"/>
          <w:szCs w:val="36"/>
        </w:rPr>
        <w:lastRenderedPageBreak/>
        <w:t>Índice de tablas</w:t>
      </w:r>
    </w:p>
    <w:p w14:paraId="3A354C69" w14:textId="03720F40" w:rsidR="00C030B8" w:rsidRDefault="00416DCB">
      <w:pPr>
        <w:pStyle w:val="Tabladeilustraciones"/>
        <w:tabs>
          <w:tab w:val="right" w:leader="dot" w:pos="9060"/>
        </w:tabs>
        <w:rPr>
          <w:rFonts w:asciiTheme="minorHAnsi" w:eastAsiaTheme="minorEastAsia" w:hAnsiTheme="minorHAnsi" w:cstheme="minorBidi"/>
          <w:noProof/>
          <w:color w:val="auto"/>
          <w:lang w:val="es-EC" w:eastAsia="es-EC"/>
        </w:rPr>
      </w:pPr>
      <w:r w:rsidRPr="00881F30">
        <w:rPr>
          <w:rFonts w:cs="Mangal"/>
          <w:color w:val="000000" w:themeColor="text1"/>
        </w:rPr>
        <w:fldChar w:fldCharType="begin"/>
      </w:r>
      <w:r w:rsidRPr="00DF49AF">
        <w:rPr>
          <w:rStyle w:val="Enlacedelndice"/>
          <w:color w:val="000000" w:themeColor="text1"/>
        </w:rPr>
        <w:instrText>TOC \c "Tabla"</w:instrText>
      </w:r>
      <w:r w:rsidRPr="00881F30">
        <w:rPr>
          <w:rStyle w:val="Enlacedelndice"/>
          <w:rFonts w:cs="Mangal"/>
        </w:rPr>
        <w:fldChar w:fldCharType="separate"/>
      </w:r>
      <w:r w:rsidR="00C030B8" w:rsidRPr="003F4860">
        <w:rPr>
          <w:noProof/>
          <w:color w:val="000000" w:themeColor="text1"/>
        </w:rPr>
        <w:t>Tabla 1 Principios de un Gráfico Efectivo</w:t>
      </w:r>
      <w:r w:rsidR="00C030B8">
        <w:rPr>
          <w:noProof/>
        </w:rPr>
        <w:tab/>
      </w:r>
      <w:r w:rsidR="00C030B8">
        <w:rPr>
          <w:noProof/>
        </w:rPr>
        <w:fldChar w:fldCharType="begin"/>
      </w:r>
      <w:r w:rsidR="00C030B8">
        <w:rPr>
          <w:noProof/>
        </w:rPr>
        <w:instrText xml:space="preserve"> PAGEREF _Toc106016384 \h </w:instrText>
      </w:r>
      <w:r w:rsidR="00C030B8">
        <w:rPr>
          <w:noProof/>
        </w:rPr>
      </w:r>
      <w:r w:rsidR="00C030B8">
        <w:rPr>
          <w:noProof/>
        </w:rPr>
        <w:fldChar w:fldCharType="separate"/>
      </w:r>
      <w:r w:rsidR="00C030B8">
        <w:rPr>
          <w:noProof/>
        </w:rPr>
        <w:t>17</w:t>
      </w:r>
      <w:r w:rsidR="00C030B8">
        <w:rPr>
          <w:noProof/>
        </w:rPr>
        <w:fldChar w:fldCharType="end"/>
      </w:r>
    </w:p>
    <w:p w14:paraId="29C12E17" w14:textId="1C1C7438"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3F4860">
        <w:rPr>
          <w:noProof/>
          <w:color w:val="auto"/>
        </w:rPr>
        <w:t>Tabla 2 Descripción equipos utilizados</w:t>
      </w:r>
      <w:r>
        <w:rPr>
          <w:noProof/>
        </w:rPr>
        <w:tab/>
      </w:r>
      <w:r>
        <w:rPr>
          <w:noProof/>
        </w:rPr>
        <w:fldChar w:fldCharType="begin"/>
      </w:r>
      <w:r>
        <w:rPr>
          <w:noProof/>
        </w:rPr>
        <w:instrText xml:space="preserve"> PAGEREF _Toc106016385 \h </w:instrText>
      </w:r>
      <w:r>
        <w:rPr>
          <w:noProof/>
        </w:rPr>
      </w:r>
      <w:r>
        <w:rPr>
          <w:noProof/>
        </w:rPr>
        <w:fldChar w:fldCharType="separate"/>
      </w:r>
      <w:r>
        <w:rPr>
          <w:noProof/>
        </w:rPr>
        <w:t>31</w:t>
      </w:r>
      <w:r>
        <w:rPr>
          <w:noProof/>
        </w:rPr>
        <w:fldChar w:fldCharType="end"/>
      </w:r>
    </w:p>
    <w:p w14:paraId="7311E8F1" w14:textId="7021E149"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3F4860">
        <w:rPr>
          <w:noProof/>
          <w:color w:val="000000" w:themeColor="text1"/>
        </w:rPr>
        <w:t>Tabla 3 Diccionario de datos de declaraciones</w:t>
      </w:r>
      <w:r>
        <w:rPr>
          <w:noProof/>
        </w:rPr>
        <w:tab/>
      </w:r>
      <w:r>
        <w:rPr>
          <w:noProof/>
        </w:rPr>
        <w:fldChar w:fldCharType="begin"/>
      </w:r>
      <w:r>
        <w:rPr>
          <w:noProof/>
        </w:rPr>
        <w:instrText xml:space="preserve"> PAGEREF _Toc106016386 \h </w:instrText>
      </w:r>
      <w:r>
        <w:rPr>
          <w:noProof/>
        </w:rPr>
      </w:r>
      <w:r>
        <w:rPr>
          <w:noProof/>
        </w:rPr>
        <w:fldChar w:fldCharType="separate"/>
      </w:r>
      <w:r>
        <w:rPr>
          <w:noProof/>
        </w:rPr>
        <w:t>32</w:t>
      </w:r>
      <w:r>
        <w:rPr>
          <w:noProof/>
        </w:rPr>
        <w:fldChar w:fldCharType="end"/>
      </w:r>
    </w:p>
    <w:p w14:paraId="1122556C" w14:textId="295BC784"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3F4860">
        <w:rPr>
          <w:bCs/>
          <w:noProof/>
          <w:color w:val="000000" w:themeColor="text1"/>
        </w:rPr>
        <w:t>Tabla 4</w:t>
      </w:r>
      <w:r w:rsidRPr="003F4860">
        <w:rPr>
          <w:noProof/>
          <w:color w:val="000000" w:themeColor="text1"/>
        </w:rPr>
        <w:t xml:space="preserve"> Definición de Actividades Económicas en Ecuador</w:t>
      </w:r>
      <w:r>
        <w:rPr>
          <w:noProof/>
        </w:rPr>
        <w:tab/>
      </w:r>
      <w:r>
        <w:rPr>
          <w:noProof/>
        </w:rPr>
        <w:fldChar w:fldCharType="begin"/>
      </w:r>
      <w:r>
        <w:rPr>
          <w:noProof/>
        </w:rPr>
        <w:instrText xml:space="preserve"> PAGEREF _Toc106016387 \h </w:instrText>
      </w:r>
      <w:r>
        <w:rPr>
          <w:noProof/>
        </w:rPr>
      </w:r>
      <w:r>
        <w:rPr>
          <w:noProof/>
        </w:rPr>
        <w:fldChar w:fldCharType="separate"/>
      </w:r>
      <w:r>
        <w:rPr>
          <w:noProof/>
        </w:rPr>
        <w:t>33</w:t>
      </w:r>
      <w:r>
        <w:rPr>
          <w:noProof/>
        </w:rPr>
        <w:fldChar w:fldCharType="end"/>
      </w:r>
    </w:p>
    <w:p w14:paraId="6D33CB0D" w14:textId="74CF77E0"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3F4860">
        <w:rPr>
          <w:bCs/>
          <w:noProof/>
          <w:color w:val="000000" w:themeColor="text1"/>
        </w:rPr>
        <w:t>Tabla 5</w:t>
      </w:r>
      <w:r w:rsidRPr="003F4860">
        <w:rPr>
          <w:noProof/>
          <w:color w:val="000000" w:themeColor="text1"/>
        </w:rPr>
        <w:t xml:space="preserve"> Diccionario de datos de declaraciones al Detalle</w:t>
      </w:r>
      <w:r>
        <w:rPr>
          <w:noProof/>
        </w:rPr>
        <w:tab/>
      </w:r>
      <w:r>
        <w:rPr>
          <w:noProof/>
        </w:rPr>
        <w:fldChar w:fldCharType="begin"/>
      </w:r>
      <w:r>
        <w:rPr>
          <w:noProof/>
        </w:rPr>
        <w:instrText xml:space="preserve"> PAGEREF _Toc106016388 \h </w:instrText>
      </w:r>
      <w:r>
        <w:rPr>
          <w:noProof/>
        </w:rPr>
      </w:r>
      <w:r>
        <w:rPr>
          <w:noProof/>
        </w:rPr>
        <w:fldChar w:fldCharType="separate"/>
      </w:r>
      <w:r>
        <w:rPr>
          <w:noProof/>
        </w:rPr>
        <w:t>41</w:t>
      </w:r>
      <w:r>
        <w:rPr>
          <w:noProof/>
        </w:rPr>
        <w:fldChar w:fldCharType="end"/>
      </w:r>
    </w:p>
    <w:p w14:paraId="7701A21D" w14:textId="78736E53"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3F4860">
        <w:rPr>
          <w:bCs/>
          <w:noProof/>
          <w:color w:val="000000" w:themeColor="text1"/>
        </w:rPr>
        <w:t xml:space="preserve">Tabla 6 </w:t>
      </w:r>
      <w:r w:rsidRPr="003F4860">
        <w:rPr>
          <w:noProof/>
          <w:color w:val="000000" w:themeColor="text1"/>
        </w:rPr>
        <w:t>Diccionario de datos de declaraciones al Detalle</w:t>
      </w:r>
      <w:r>
        <w:rPr>
          <w:noProof/>
        </w:rPr>
        <w:tab/>
      </w:r>
      <w:r>
        <w:rPr>
          <w:noProof/>
        </w:rPr>
        <w:fldChar w:fldCharType="begin"/>
      </w:r>
      <w:r>
        <w:rPr>
          <w:noProof/>
        </w:rPr>
        <w:instrText xml:space="preserve"> PAGEREF _Toc106016389 \h </w:instrText>
      </w:r>
      <w:r>
        <w:rPr>
          <w:noProof/>
        </w:rPr>
      </w:r>
      <w:r>
        <w:rPr>
          <w:noProof/>
        </w:rPr>
        <w:fldChar w:fldCharType="separate"/>
      </w:r>
      <w:r>
        <w:rPr>
          <w:noProof/>
        </w:rPr>
        <w:t>42</w:t>
      </w:r>
      <w:r>
        <w:rPr>
          <w:noProof/>
        </w:rPr>
        <w:fldChar w:fldCharType="end"/>
      </w:r>
    </w:p>
    <w:p w14:paraId="14B51E0F" w14:textId="591AED9D"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3F4860">
        <w:rPr>
          <w:noProof/>
          <w:color w:val="000000" w:themeColor="text1"/>
        </w:rPr>
        <w:t>Tabla 7 Clases Java de interfaz gráfica</w:t>
      </w:r>
      <w:r>
        <w:rPr>
          <w:noProof/>
        </w:rPr>
        <w:tab/>
      </w:r>
      <w:r>
        <w:rPr>
          <w:noProof/>
        </w:rPr>
        <w:fldChar w:fldCharType="begin"/>
      </w:r>
      <w:r>
        <w:rPr>
          <w:noProof/>
        </w:rPr>
        <w:instrText xml:space="preserve"> PAGEREF _Toc106016390 \h </w:instrText>
      </w:r>
      <w:r>
        <w:rPr>
          <w:noProof/>
        </w:rPr>
      </w:r>
      <w:r>
        <w:rPr>
          <w:noProof/>
        </w:rPr>
        <w:fldChar w:fldCharType="separate"/>
      </w:r>
      <w:r>
        <w:rPr>
          <w:noProof/>
        </w:rPr>
        <w:t>47</w:t>
      </w:r>
      <w:r>
        <w:rPr>
          <w:noProof/>
        </w:rPr>
        <w:fldChar w:fldCharType="end"/>
      </w:r>
    </w:p>
    <w:p w14:paraId="034EF21B" w14:textId="23CEFE5A"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3F4860">
        <w:rPr>
          <w:noProof/>
          <w:color w:val="000000" w:themeColor="text1"/>
        </w:rPr>
        <w:t>Tabla 8 Fragmentos de código clase Generacion_Declaraciones</w:t>
      </w:r>
      <w:r>
        <w:rPr>
          <w:noProof/>
        </w:rPr>
        <w:tab/>
      </w:r>
      <w:r>
        <w:rPr>
          <w:noProof/>
        </w:rPr>
        <w:fldChar w:fldCharType="begin"/>
      </w:r>
      <w:r>
        <w:rPr>
          <w:noProof/>
        </w:rPr>
        <w:instrText xml:space="preserve"> PAGEREF _Toc106016391 \h </w:instrText>
      </w:r>
      <w:r>
        <w:rPr>
          <w:noProof/>
        </w:rPr>
      </w:r>
      <w:r>
        <w:rPr>
          <w:noProof/>
        </w:rPr>
        <w:fldChar w:fldCharType="separate"/>
      </w:r>
      <w:r>
        <w:rPr>
          <w:noProof/>
        </w:rPr>
        <w:t>47</w:t>
      </w:r>
      <w:r>
        <w:rPr>
          <w:noProof/>
        </w:rPr>
        <w:fldChar w:fldCharType="end"/>
      </w:r>
    </w:p>
    <w:p w14:paraId="06AAA252" w14:textId="0AFE7EC9"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3F4860">
        <w:rPr>
          <w:noProof/>
          <w:color w:val="000000" w:themeColor="text1"/>
        </w:rPr>
        <w:t>Tabla 9 Fragmentos de código clase hilo_provincia</w:t>
      </w:r>
      <w:r>
        <w:rPr>
          <w:noProof/>
        </w:rPr>
        <w:tab/>
      </w:r>
      <w:r>
        <w:rPr>
          <w:noProof/>
        </w:rPr>
        <w:fldChar w:fldCharType="begin"/>
      </w:r>
      <w:r>
        <w:rPr>
          <w:noProof/>
        </w:rPr>
        <w:instrText xml:space="preserve"> PAGEREF _Toc106016392 \h </w:instrText>
      </w:r>
      <w:r>
        <w:rPr>
          <w:noProof/>
        </w:rPr>
      </w:r>
      <w:r>
        <w:rPr>
          <w:noProof/>
        </w:rPr>
        <w:fldChar w:fldCharType="separate"/>
      </w:r>
      <w:r>
        <w:rPr>
          <w:noProof/>
        </w:rPr>
        <w:t>48</w:t>
      </w:r>
      <w:r>
        <w:rPr>
          <w:noProof/>
        </w:rPr>
        <w:fldChar w:fldCharType="end"/>
      </w:r>
    </w:p>
    <w:p w14:paraId="5B21D338" w14:textId="1508515A"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3F4860">
        <w:rPr>
          <w:noProof/>
          <w:color w:val="000000" w:themeColor="text1"/>
        </w:rPr>
        <w:t>Tabla 10 Componentes gráficos interfaz declaraciones</w:t>
      </w:r>
      <w:r>
        <w:rPr>
          <w:noProof/>
        </w:rPr>
        <w:tab/>
      </w:r>
      <w:r>
        <w:rPr>
          <w:noProof/>
        </w:rPr>
        <w:fldChar w:fldCharType="begin"/>
      </w:r>
      <w:r>
        <w:rPr>
          <w:noProof/>
        </w:rPr>
        <w:instrText xml:space="preserve"> PAGEREF _Toc106016393 \h </w:instrText>
      </w:r>
      <w:r>
        <w:rPr>
          <w:noProof/>
        </w:rPr>
      </w:r>
      <w:r>
        <w:rPr>
          <w:noProof/>
        </w:rPr>
        <w:fldChar w:fldCharType="separate"/>
      </w:r>
      <w:r>
        <w:rPr>
          <w:noProof/>
        </w:rPr>
        <w:t>49</w:t>
      </w:r>
      <w:r>
        <w:rPr>
          <w:noProof/>
        </w:rPr>
        <w:fldChar w:fldCharType="end"/>
      </w:r>
    </w:p>
    <w:p w14:paraId="3BB0FB5A" w14:textId="77012032"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3F4860">
        <w:rPr>
          <w:noProof/>
          <w:color w:val="000000" w:themeColor="text1"/>
        </w:rPr>
        <w:t>Tabla 11 Variables de configuración Kafka</w:t>
      </w:r>
      <w:r>
        <w:rPr>
          <w:noProof/>
        </w:rPr>
        <w:tab/>
      </w:r>
      <w:r>
        <w:rPr>
          <w:noProof/>
        </w:rPr>
        <w:fldChar w:fldCharType="begin"/>
      </w:r>
      <w:r>
        <w:rPr>
          <w:noProof/>
        </w:rPr>
        <w:instrText xml:space="preserve"> PAGEREF _Toc106016394 \h </w:instrText>
      </w:r>
      <w:r>
        <w:rPr>
          <w:noProof/>
        </w:rPr>
      </w:r>
      <w:r>
        <w:rPr>
          <w:noProof/>
        </w:rPr>
        <w:fldChar w:fldCharType="separate"/>
      </w:r>
      <w:r>
        <w:rPr>
          <w:noProof/>
        </w:rPr>
        <w:t>52</w:t>
      </w:r>
      <w:r>
        <w:rPr>
          <w:noProof/>
        </w:rPr>
        <w:fldChar w:fldCharType="end"/>
      </w:r>
    </w:p>
    <w:p w14:paraId="0FA78B75" w14:textId="607BDDBD"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3F4860">
        <w:rPr>
          <w:noProof/>
          <w:color w:val="auto"/>
        </w:rPr>
        <w:t>Tabla 12 Componentes del Dashboard de Declaraciones</w:t>
      </w:r>
      <w:r>
        <w:rPr>
          <w:noProof/>
        </w:rPr>
        <w:tab/>
      </w:r>
      <w:r>
        <w:rPr>
          <w:noProof/>
        </w:rPr>
        <w:fldChar w:fldCharType="begin"/>
      </w:r>
      <w:r>
        <w:rPr>
          <w:noProof/>
        </w:rPr>
        <w:instrText xml:space="preserve"> PAGEREF _Toc106016395 \h </w:instrText>
      </w:r>
      <w:r>
        <w:rPr>
          <w:noProof/>
        </w:rPr>
      </w:r>
      <w:r>
        <w:rPr>
          <w:noProof/>
        </w:rPr>
        <w:fldChar w:fldCharType="separate"/>
      </w:r>
      <w:r>
        <w:rPr>
          <w:noProof/>
        </w:rPr>
        <w:t>69</w:t>
      </w:r>
      <w:r>
        <w:rPr>
          <w:noProof/>
        </w:rPr>
        <w:fldChar w:fldCharType="end"/>
      </w:r>
    </w:p>
    <w:p w14:paraId="299DC03A" w14:textId="7E905F6E"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3F4860">
        <w:rPr>
          <w:noProof/>
          <w:color w:val="000000" w:themeColor="text1"/>
        </w:rPr>
        <w:t>Tabla 13 Código relevante Python para clusterización</w:t>
      </w:r>
      <w:r>
        <w:rPr>
          <w:noProof/>
        </w:rPr>
        <w:tab/>
      </w:r>
      <w:r>
        <w:rPr>
          <w:noProof/>
        </w:rPr>
        <w:fldChar w:fldCharType="begin"/>
      </w:r>
      <w:r>
        <w:rPr>
          <w:noProof/>
        </w:rPr>
        <w:instrText xml:space="preserve"> PAGEREF _Toc106016396 \h </w:instrText>
      </w:r>
      <w:r>
        <w:rPr>
          <w:noProof/>
        </w:rPr>
      </w:r>
      <w:r>
        <w:rPr>
          <w:noProof/>
        </w:rPr>
        <w:fldChar w:fldCharType="separate"/>
      </w:r>
      <w:r>
        <w:rPr>
          <w:noProof/>
        </w:rPr>
        <w:t>82</w:t>
      </w:r>
      <w:r>
        <w:rPr>
          <w:noProof/>
        </w:rPr>
        <w:fldChar w:fldCharType="end"/>
      </w:r>
    </w:p>
    <w:p w14:paraId="23E437CE" w14:textId="1F76A323"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3F4860">
        <w:rPr>
          <w:noProof/>
          <w:color w:val="auto"/>
        </w:rPr>
        <w:t>Tabla 14 Descripción de componentes repositorio Github</w:t>
      </w:r>
      <w:r>
        <w:rPr>
          <w:noProof/>
        </w:rPr>
        <w:tab/>
      </w:r>
      <w:r>
        <w:rPr>
          <w:noProof/>
        </w:rPr>
        <w:fldChar w:fldCharType="begin"/>
      </w:r>
      <w:r>
        <w:rPr>
          <w:noProof/>
        </w:rPr>
        <w:instrText xml:space="preserve"> PAGEREF _Toc106016397 \h </w:instrText>
      </w:r>
      <w:r>
        <w:rPr>
          <w:noProof/>
        </w:rPr>
      </w:r>
      <w:r>
        <w:rPr>
          <w:noProof/>
        </w:rPr>
        <w:fldChar w:fldCharType="separate"/>
      </w:r>
      <w:r>
        <w:rPr>
          <w:noProof/>
        </w:rPr>
        <w:t>84</w:t>
      </w:r>
      <w:r>
        <w:rPr>
          <w:noProof/>
        </w:rPr>
        <w:fldChar w:fldCharType="end"/>
      </w:r>
    </w:p>
    <w:p w14:paraId="110BED13" w14:textId="194654F0" w:rsidR="003C134C" w:rsidRPr="00881F30" w:rsidRDefault="00416DCB">
      <w:pPr>
        <w:spacing w:after="0" w:line="240" w:lineRule="auto"/>
        <w:jc w:val="left"/>
        <w:rPr>
          <w:rFonts w:cs="Arial"/>
          <w:b/>
          <w:color w:val="000000" w:themeColor="text1"/>
          <w:sz w:val="36"/>
          <w:szCs w:val="36"/>
        </w:rPr>
      </w:pPr>
      <w:r w:rsidRPr="00881F30">
        <w:rPr>
          <w:rFonts w:cs="Arial"/>
          <w:b/>
          <w:color w:val="000000" w:themeColor="text1"/>
          <w:sz w:val="36"/>
          <w:szCs w:val="36"/>
        </w:rPr>
        <w:fldChar w:fldCharType="end"/>
      </w:r>
    </w:p>
    <w:p w14:paraId="1192A9CD" w14:textId="77777777" w:rsidR="003C134C" w:rsidRPr="00881F30" w:rsidRDefault="00416DCB">
      <w:pPr>
        <w:jc w:val="center"/>
        <w:rPr>
          <w:color w:val="000000" w:themeColor="text1"/>
        </w:rPr>
      </w:pPr>
      <w:r w:rsidRPr="00881F30">
        <w:rPr>
          <w:b/>
          <w:color w:val="000000" w:themeColor="text1"/>
          <w:sz w:val="36"/>
          <w:szCs w:val="36"/>
        </w:rPr>
        <w:t>Índice de figuras</w:t>
      </w:r>
    </w:p>
    <w:p w14:paraId="03D9D294" w14:textId="4D26CFBB" w:rsidR="00C030B8" w:rsidRDefault="00416DCB">
      <w:pPr>
        <w:pStyle w:val="Tabladeilustraciones"/>
        <w:tabs>
          <w:tab w:val="right" w:leader="dot" w:pos="9060"/>
        </w:tabs>
        <w:rPr>
          <w:rFonts w:asciiTheme="minorHAnsi" w:eastAsiaTheme="minorEastAsia" w:hAnsiTheme="minorHAnsi" w:cstheme="minorBidi"/>
          <w:noProof/>
          <w:color w:val="auto"/>
          <w:lang w:val="es-EC" w:eastAsia="es-EC"/>
        </w:rPr>
      </w:pPr>
      <w:r w:rsidRPr="00881F30">
        <w:rPr>
          <w:rFonts w:cs="Mangal"/>
          <w:color w:val="000000" w:themeColor="text1"/>
        </w:rPr>
        <w:fldChar w:fldCharType="begin"/>
      </w:r>
      <w:r w:rsidRPr="00881F30">
        <w:rPr>
          <w:rStyle w:val="Enlacedelndice"/>
          <w:color w:val="000000" w:themeColor="text1"/>
        </w:rPr>
        <w:instrText>TOC \c "Figura"</w:instrText>
      </w:r>
      <w:r w:rsidRPr="00881F30">
        <w:rPr>
          <w:rStyle w:val="Enlacedelndice"/>
          <w:rFonts w:cs="Mangal"/>
        </w:rPr>
        <w:fldChar w:fldCharType="separate"/>
      </w:r>
      <w:r w:rsidR="00C030B8" w:rsidRPr="00CB45CE">
        <w:rPr>
          <w:noProof/>
          <w:color w:val="000000" w:themeColor="text1"/>
        </w:rPr>
        <w:t>Figura 1 Arquitectura para captura y procesamiento de Declaración Tributaria</w:t>
      </w:r>
      <w:r w:rsidR="00C030B8">
        <w:rPr>
          <w:noProof/>
        </w:rPr>
        <w:tab/>
      </w:r>
      <w:r w:rsidR="00C030B8">
        <w:rPr>
          <w:noProof/>
        </w:rPr>
        <w:fldChar w:fldCharType="begin"/>
      </w:r>
      <w:r w:rsidR="00C030B8">
        <w:rPr>
          <w:noProof/>
        </w:rPr>
        <w:instrText xml:space="preserve"> PAGEREF _Toc106016398 \h </w:instrText>
      </w:r>
      <w:r w:rsidR="00C030B8">
        <w:rPr>
          <w:noProof/>
        </w:rPr>
      </w:r>
      <w:r w:rsidR="00C030B8">
        <w:rPr>
          <w:noProof/>
        </w:rPr>
        <w:fldChar w:fldCharType="separate"/>
      </w:r>
      <w:r w:rsidR="00C030B8">
        <w:rPr>
          <w:noProof/>
        </w:rPr>
        <w:t>11</w:t>
      </w:r>
      <w:r w:rsidR="00C030B8">
        <w:rPr>
          <w:noProof/>
        </w:rPr>
        <w:fldChar w:fldCharType="end"/>
      </w:r>
    </w:p>
    <w:p w14:paraId="56702C70" w14:textId="6447D31D"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2 Arquitectura Lambda</w:t>
      </w:r>
      <w:r>
        <w:rPr>
          <w:noProof/>
        </w:rPr>
        <w:tab/>
      </w:r>
      <w:r>
        <w:rPr>
          <w:noProof/>
        </w:rPr>
        <w:fldChar w:fldCharType="begin"/>
      </w:r>
      <w:r>
        <w:rPr>
          <w:noProof/>
        </w:rPr>
        <w:instrText xml:space="preserve"> PAGEREF _Toc106016399 \h </w:instrText>
      </w:r>
      <w:r>
        <w:rPr>
          <w:noProof/>
        </w:rPr>
      </w:r>
      <w:r>
        <w:rPr>
          <w:noProof/>
        </w:rPr>
        <w:fldChar w:fldCharType="separate"/>
      </w:r>
      <w:r>
        <w:rPr>
          <w:noProof/>
        </w:rPr>
        <w:t>14</w:t>
      </w:r>
      <w:r>
        <w:rPr>
          <w:noProof/>
        </w:rPr>
        <w:fldChar w:fldCharType="end"/>
      </w:r>
    </w:p>
    <w:p w14:paraId="2865B921" w14:textId="78528A1B"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3 Arquitectura Kappa</w:t>
      </w:r>
      <w:r>
        <w:rPr>
          <w:noProof/>
        </w:rPr>
        <w:tab/>
      </w:r>
      <w:r>
        <w:rPr>
          <w:noProof/>
        </w:rPr>
        <w:fldChar w:fldCharType="begin"/>
      </w:r>
      <w:r>
        <w:rPr>
          <w:noProof/>
        </w:rPr>
        <w:instrText xml:space="preserve"> PAGEREF _Toc106016400 \h </w:instrText>
      </w:r>
      <w:r>
        <w:rPr>
          <w:noProof/>
        </w:rPr>
      </w:r>
      <w:r>
        <w:rPr>
          <w:noProof/>
        </w:rPr>
        <w:fldChar w:fldCharType="separate"/>
      </w:r>
      <w:r>
        <w:rPr>
          <w:noProof/>
        </w:rPr>
        <w:t>14</w:t>
      </w:r>
      <w:r>
        <w:rPr>
          <w:noProof/>
        </w:rPr>
        <w:fldChar w:fldCharType="end"/>
      </w:r>
    </w:p>
    <w:p w14:paraId="617BE4CD" w14:textId="3AC2DB5B"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rFonts w:cs="Arial"/>
          <w:bCs/>
          <w:noProof/>
          <w:color w:val="000000" w:themeColor="text1"/>
          <w:lang w:val="es-EC"/>
        </w:rPr>
        <w:t xml:space="preserve">Figura </w:t>
      </w:r>
      <w:r w:rsidRPr="00CB45CE">
        <w:rPr>
          <w:rFonts w:cs="Arial"/>
          <w:bCs/>
          <w:noProof/>
          <w:color w:val="000000" w:themeColor="text1"/>
        </w:rPr>
        <w:t>4</w:t>
      </w:r>
      <w:r w:rsidRPr="00CB45CE">
        <w:rPr>
          <w:rFonts w:cs="Arial"/>
          <w:bCs/>
          <w:noProof/>
          <w:color w:val="000000" w:themeColor="text1"/>
          <w:lang w:val="es-EC"/>
        </w:rPr>
        <w:t xml:space="preserve"> </w:t>
      </w:r>
      <w:r w:rsidRPr="00CB45CE">
        <w:rPr>
          <w:rFonts w:cs="Arial"/>
          <w:noProof/>
          <w:color w:val="000000" w:themeColor="text1"/>
          <w:lang w:val="es-EC"/>
        </w:rPr>
        <w:t>Teorema CAP</w:t>
      </w:r>
      <w:r>
        <w:rPr>
          <w:noProof/>
        </w:rPr>
        <w:tab/>
      </w:r>
      <w:r>
        <w:rPr>
          <w:noProof/>
        </w:rPr>
        <w:fldChar w:fldCharType="begin"/>
      </w:r>
      <w:r>
        <w:rPr>
          <w:noProof/>
        </w:rPr>
        <w:instrText xml:space="preserve"> PAGEREF _Toc106016401 \h </w:instrText>
      </w:r>
      <w:r>
        <w:rPr>
          <w:noProof/>
        </w:rPr>
      </w:r>
      <w:r>
        <w:rPr>
          <w:noProof/>
        </w:rPr>
        <w:fldChar w:fldCharType="separate"/>
      </w:r>
      <w:r>
        <w:rPr>
          <w:noProof/>
        </w:rPr>
        <w:t>16</w:t>
      </w:r>
      <w:r>
        <w:rPr>
          <w:noProof/>
        </w:rPr>
        <w:fldChar w:fldCharType="end"/>
      </w:r>
    </w:p>
    <w:p w14:paraId="6905870E" w14:textId="06C581AC"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5 Uber y Kafka</w:t>
      </w:r>
      <w:r>
        <w:rPr>
          <w:noProof/>
        </w:rPr>
        <w:tab/>
      </w:r>
      <w:r>
        <w:rPr>
          <w:noProof/>
        </w:rPr>
        <w:fldChar w:fldCharType="begin"/>
      </w:r>
      <w:r>
        <w:rPr>
          <w:noProof/>
        </w:rPr>
        <w:instrText xml:space="preserve"> PAGEREF _Toc106016402 \h </w:instrText>
      </w:r>
      <w:r>
        <w:rPr>
          <w:noProof/>
        </w:rPr>
      </w:r>
      <w:r>
        <w:rPr>
          <w:noProof/>
        </w:rPr>
        <w:fldChar w:fldCharType="separate"/>
      </w:r>
      <w:r>
        <w:rPr>
          <w:noProof/>
        </w:rPr>
        <w:t>20</w:t>
      </w:r>
      <w:r>
        <w:rPr>
          <w:noProof/>
        </w:rPr>
        <w:fldChar w:fldCharType="end"/>
      </w:r>
    </w:p>
    <w:p w14:paraId="141B0439" w14:textId="7845B90F"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bCs/>
          <w:noProof/>
          <w:color w:val="000000" w:themeColor="text1"/>
        </w:rPr>
        <w:t xml:space="preserve">Figura 6 </w:t>
      </w:r>
      <w:r w:rsidRPr="00CB45CE">
        <w:rPr>
          <w:noProof/>
          <w:color w:val="000000" w:themeColor="text1"/>
        </w:rPr>
        <w:t>Distribución de Compañías usando Kibana en la Industria</w:t>
      </w:r>
      <w:r>
        <w:rPr>
          <w:noProof/>
        </w:rPr>
        <w:tab/>
      </w:r>
      <w:r>
        <w:rPr>
          <w:noProof/>
        </w:rPr>
        <w:fldChar w:fldCharType="begin"/>
      </w:r>
      <w:r>
        <w:rPr>
          <w:noProof/>
        </w:rPr>
        <w:instrText xml:space="preserve"> PAGEREF _Toc106016403 \h </w:instrText>
      </w:r>
      <w:r>
        <w:rPr>
          <w:noProof/>
        </w:rPr>
      </w:r>
      <w:r>
        <w:rPr>
          <w:noProof/>
        </w:rPr>
        <w:fldChar w:fldCharType="separate"/>
      </w:r>
      <w:r>
        <w:rPr>
          <w:noProof/>
        </w:rPr>
        <w:t>23</w:t>
      </w:r>
      <w:r>
        <w:rPr>
          <w:noProof/>
        </w:rPr>
        <w:fldChar w:fldCharType="end"/>
      </w:r>
    </w:p>
    <w:p w14:paraId="6B7DB3E7" w14:textId="0062250C"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bCs/>
          <w:noProof/>
          <w:color w:val="000000" w:themeColor="text1"/>
        </w:rPr>
        <w:t>Figura 7</w:t>
      </w:r>
      <w:r w:rsidRPr="00CB45CE">
        <w:rPr>
          <w:noProof/>
          <w:color w:val="000000" w:themeColor="text1"/>
        </w:rPr>
        <w:t xml:space="preserve"> Clusterización de estudiantes por Media y Desviación</w:t>
      </w:r>
      <w:r>
        <w:rPr>
          <w:noProof/>
        </w:rPr>
        <w:tab/>
      </w:r>
      <w:r>
        <w:rPr>
          <w:noProof/>
        </w:rPr>
        <w:fldChar w:fldCharType="begin"/>
      </w:r>
      <w:r>
        <w:rPr>
          <w:noProof/>
        </w:rPr>
        <w:instrText xml:space="preserve"> PAGEREF _Toc106016404 \h </w:instrText>
      </w:r>
      <w:r>
        <w:rPr>
          <w:noProof/>
        </w:rPr>
      </w:r>
      <w:r>
        <w:rPr>
          <w:noProof/>
        </w:rPr>
        <w:fldChar w:fldCharType="separate"/>
      </w:r>
      <w:r>
        <w:rPr>
          <w:noProof/>
        </w:rPr>
        <w:t>24</w:t>
      </w:r>
      <w:r>
        <w:rPr>
          <w:noProof/>
        </w:rPr>
        <w:fldChar w:fldCharType="end"/>
      </w:r>
    </w:p>
    <w:p w14:paraId="506BA3C5" w14:textId="423A5B30"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rFonts w:eastAsia="Times New Roman" w:cs="Arial"/>
          <w:bCs/>
          <w:noProof/>
          <w:color w:val="000000" w:themeColor="text1"/>
          <w:lang w:val="es-EC" w:eastAsia="es-ES"/>
        </w:rPr>
        <w:t xml:space="preserve">Figura </w:t>
      </w:r>
      <w:r w:rsidRPr="00CB45CE">
        <w:rPr>
          <w:rFonts w:eastAsia="Times New Roman" w:cs="Arial"/>
          <w:bCs/>
          <w:noProof/>
          <w:color w:val="000000" w:themeColor="text1"/>
        </w:rPr>
        <w:t>8</w:t>
      </w:r>
      <w:r w:rsidRPr="00CB45CE">
        <w:rPr>
          <w:rFonts w:eastAsia="Times New Roman" w:cs="Arial"/>
          <w:bCs/>
          <w:noProof/>
          <w:color w:val="000000" w:themeColor="text1"/>
          <w:lang w:val="es-EC" w:eastAsia="es-ES"/>
        </w:rPr>
        <w:t xml:space="preserve"> </w:t>
      </w:r>
      <w:r w:rsidRPr="00CB45CE">
        <w:rPr>
          <w:rFonts w:eastAsia="Times New Roman" w:cs="Arial"/>
          <w:noProof/>
          <w:color w:val="000000" w:themeColor="text1"/>
          <w:lang w:val="es-EC" w:eastAsia="es-ES"/>
        </w:rPr>
        <w:t>Metodología de Trabajo</w:t>
      </w:r>
      <w:r>
        <w:rPr>
          <w:noProof/>
        </w:rPr>
        <w:tab/>
      </w:r>
      <w:r>
        <w:rPr>
          <w:noProof/>
        </w:rPr>
        <w:fldChar w:fldCharType="begin"/>
      </w:r>
      <w:r>
        <w:rPr>
          <w:noProof/>
        </w:rPr>
        <w:instrText xml:space="preserve"> PAGEREF _Toc106016405 \h </w:instrText>
      </w:r>
      <w:r>
        <w:rPr>
          <w:noProof/>
        </w:rPr>
      </w:r>
      <w:r>
        <w:rPr>
          <w:noProof/>
        </w:rPr>
        <w:fldChar w:fldCharType="separate"/>
      </w:r>
      <w:r>
        <w:rPr>
          <w:noProof/>
        </w:rPr>
        <w:t>28</w:t>
      </w:r>
      <w:r>
        <w:rPr>
          <w:noProof/>
        </w:rPr>
        <w:fldChar w:fldCharType="end"/>
      </w:r>
    </w:p>
    <w:p w14:paraId="4C76AA56" w14:textId="6BB386FE"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rPr>
        <w:t>Figura 9 Topología de declaraciones</w:t>
      </w:r>
      <w:r>
        <w:rPr>
          <w:noProof/>
        </w:rPr>
        <w:tab/>
      </w:r>
      <w:r>
        <w:rPr>
          <w:noProof/>
        </w:rPr>
        <w:fldChar w:fldCharType="begin"/>
      </w:r>
      <w:r>
        <w:rPr>
          <w:noProof/>
        </w:rPr>
        <w:instrText xml:space="preserve"> PAGEREF _Toc106016406 \h </w:instrText>
      </w:r>
      <w:r>
        <w:rPr>
          <w:noProof/>
        </w:rPr>
      </w:r>
      <w:r>
        <w:rPr>
          <w:noProof/>
        </w:rPr>
        <w:fldChar w:fldCharType="separate"/>
      </w:r>
      <w:r>
        <w:rPr>
          <w:noProof/>
        </w:rPr>
        <w:t>31</w:t>
      </w:r>
      <w:r>
        <w:rPr>
          <w:noProof/>
        </w:rPr>
        <w:fldChar w:fldCharType="end"/>
      </w:r>
    </w:p>
    <w:p w14:paraId="7F71830D" w14:textId="4AADB27D"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rPr>
        <w:t>Figura 10 Consola de LogStash para carga de datos</w:t>
      </w:r>
      <w:r>
        <w:rPr>
          <w:noProof/>
        </w:rPr>
        <w:tab/>
      </w:r>
      <w:r>
        <w:rPr>
          <w:noProof/>
        </w:rPr>
        <w:fldChar w:fldCharType="begin"/>
      </w:r>
      <w:r>
        <w:rPr>
          <w:noProof/>
        </w:rPr>
        <w:instrText xml:space="preserve"> PAGEREF _Toc106016407 \h </w:instrText>
      </w:r>
      <w:r>
        <w:rPr>
          <w:noProof/>
        </w:rPr>
      </w:r>
      <w:r>
        <w:rPr>
          <w:noProof/>
        </w:rPr>
        <w:fldChar w:fldCharType="separate"/>
      </w:r>
      <w:r>
        <w:rPr>
          <w:noProof/>
        </w:rPr>
        <w:t>39</w:t>
      </w:r>
      <w:r>
        <w:rPr>
          <w:noProof/>
        </w:rPr>
        <w:fldChar w:fldCharType="end"/>
      </w:r>
    </w:p>
    <w:p w14:paraId="40BD7372" w14:textId="5214BE39"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rPr>
        <w:lastRenderedPageBreak/>
        <w:t>Figura 11 Creación de una Vista en Kibana</w:t>
      </w:r>
      <w:r>
        <w:rPr>
          <w:noProof/>
        </w:rPr>
        <w:tab/>
      </w:r>
      <w:r>
        <w:rPr>
          <w:noProof/>
        </w:rPr>
        <w:fldChar w:fldCharType="begin"/>
      </w:r>
      <w:r>
        <w:rPr>
          <w:noProof/>
        </w:rPr>
        <w:instrText xml:space="preserve"> PAGEREF _Toc106016408 \h </w:instrText>
      </w:r>
      <w:r>
        <w:rPr>
          <w:noProof/>
        </w:rPr>
      </w:r>
      <w:r>
        <w:rPr>
          <w:noProof/>
        </w:rPr>
        <w:fldChar w:fldCharType="separate"/>
      </w:r>
      <w:r>
        <w:rPr>
          <w:noProof/>
        </w:rPr>
        <w:t>40</w:t>
      </w:r>
      <w:r>
        <w:rPr>
          <w:noProof/>
        </w:rPr>
        <w:fldChar w:fldCharType="end"/>
      </w:r>
    </w:p>
    <w:p w14:paraId="3F02C1A4" w14:textId="3AFE143B"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rPr>
        <w:t>Figura 12 Visualización de Número de Registros por Provincia</w:t>
      </w:r>
      <w:r>
        <w:rPr>
          <w:noProof/>
        </w:rPr>
        <w:tab/>
      </w:r>
      <w:r>
        <w:rPr>
          <w:noProof/>
        </w:rPr>
        <w:fldChar w:fldCharType="begin"/>
      </w:r>
      <w:r>
        <w:rPr>
          <w:noProof/>
        </w:rPr>
        <w:instrText xml:space="preserve"> PAGEREF _Toc106016409 \h </w:instrText>
      </w:r>
      <w:r>
        <w:rPr>
          <w:noProof/>
        </w:rPr>
      </w:r>
      <w:r>
        <w:rPr>
          <w:noProof/>
        </w:rPr>
        <w:fldChar w:fldCharType="separate"/>
      </w:r>
      <w:r>
        <w:rPr>
          <w:noProof/>
        </w:rPr>
        <w:t>40</w:t>
      </w:r>
      <w:r>
        <w:rPr>
          <w:noProof/>
        </w:rPr>
        <w:fldChar w:fldCharType="end"/>
      </w:r>
    </w:p>
    <w:p w14:paraId="67CB99A0" w14:textId="75DAD907"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rPr>
        <w:t>Figura 13  Dashboard con datos de declaraciones históricos</w:t>
      </w:r>
      <w:r>
        <w:rPr>
          <w:noProof/>
        </w:rPr>
        <w:tab/>
      </w:r>
      <w:r>
        <w:rPr>
          <w:noProof/>
        </w:rPr>
        <w:fldChar w:fldCharType="begin"/>
      </w:r>
      <w:r>
        <w:rPr>
          <w:noProof/>
        </w:rPr>
        <w:instrText xml:space="preserve"> PAGEREF _Toc106016410 \h </w:instrText>
      </w:r>
      <w:r>
        <w:rPr>
          <w:noProof/>
        </w:rPr>
      </w:r>
      <w:r>
        <w:rPr>
          <w:noProof/>
        </w:rPr>
        <w:fldChar w:fldCharType="separate"/>
      </w:r>
      <w:r>
        <w:rPr>
          <w:noProof/>
        </w:rPr>
        <w:t>41</w:t>
      </w:r>
      <w:r>
        <w:rPr>
          <w:noProof/>
        </w:rPr>
        <w:fldChar w:fldCharType="end"/>
      </w:r>
    </w:p>
    <w:p w14:paraId="08D1824B" w14:textId="760ADAED"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14 Muestra de datos ubicaciones geográficas</w:t>
      </w:r>
      <w:r>
        <w:rPr>
          <w:noProof/>
        </w:rPr>
        <w:tab/>
      </w:r>
      <w:r>
        <w:rPr>
          <w:noProof/>
        </w:rPr>
        <w:fldChar w:fldCharType="begin"/>
      </w:r>
      <w:r>
        <w:rPr>
          <w:noProof/>
        </w:rPr>
        <w:instrText xml:space="preserve"> PAGEREF _Toc106016411 \h </w:instrText>
      </w:r>
      <w:r>
        <w:rPr>
          <w:noProof/>
        </w:rPr>
      </w:r>
      <w:r>
        <w:rPr>
          <w:noProof/>
        </w:rPr>
        <w:fldChar w:fldCharType="separate"/>
      </w:r>
      <w:r>
        <w:rPr>
          <w:noProof/>
        </w:rPr>
        <w:t>44</w:t>
      </w:r>
      <w:r>
        <w:rPr>
          <w:noProof/>
        </w:rPr>
        <w:fldChar w:fldCharType="end"/>
      </w:r>
    </w:p>
    <w:p w14:paraId="688031B0" w14:textId="69126841"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15 Interfaz gráfica declaraciones</w:t>
      </w:r>
      <w:r>
        <w:rPr>
          <w:noProof/>
        </w:rPr>
        <w:tab/>
      </w:r>
      <w:r>
        <w:rPr>
          <w:noProof/>
        </w:rPr>
        <w:fldChar w:fldCharType="begin"/>
      </w:r>
      <w:r>
        <w:rPr>
          <w:noProof/>
        </w:rPr>
        <w:instrText xml:space="preserve"> PAGEREF _Toc106016412 \h </w:instrText>
      </w:r>
      <w:r>
        <w:rPr>
          <w:noProof/>
        </w:rPr>
      </w:r>
      <w:r>
        <w:rPr>
          <w:noProof/>
        </w:rPr>
        <w:fldChar w:fldCharType="separate"/>
      </w:r>
      <w:r>
        <w:rPr>
          <w:noProof/>
        </w:rPr>
        <w:t>46</w:t>
      </w:r>
      <w:r>
        <w:rPr>
          <w:noProof/>
        </w:rPr>
        <w:fldChar w:fldCharType="end"/>
      </w:r>
    </w:p>
    <w:p w14:paraId="18FF20DB" w14:textId="0CB39E3F"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16 Datos generados de declaraciones</w:t>
      </w:r>
      <w:r>
        <w:rPr>
          <w:noProof/>
        </w:rPr>
        <w:tab/>
      </w:r>
      <w:r>
        <w:rPr>
          <w:noProof/>
        </w:rPr>
        <w:fldChar w:fldCharType="begin"/>
      </w:r>
      <w:r>
        <w:rPr>
          <w:noProof/>
        </w:rPr>
        <w:instrText xml:space="preserve"> PAGEREF _Toc106016413 \h </w:instrText>
      </w:r>
      <w:r>
        <w:rPr>
          <w:noProof/>
        </w:rPr>
      </w:r>
      <w:r>
        <w:rPr>
          <w:noProof/>
        </w:rPr>
        <w:fldChar w:fldCharType="separate"/>
      </w:r>
      <w:r>
        <w:rPr>
          <w:noProof/>
        </w:rPr>
        <w:t>50</w:t>
      </w:r>
      <w:r>
        <w:rPr>
          <w:noProof/>
        </w:rPr>
        <w:fldChar w:fldCharType="end"/>
      </w:r>
    </w:p>
    <w:p w14:paraId="0E9C24F6" w14:textId="555B90AF"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17 Arquitectura Kafka</w:t>
      </w:r>
      <w:r>
        <w:rPr>
          <w:noProof/>
        </w:rPr>
        <w:tab/>
      </w:r>
      <w:r>
        <w:rPr>
          <w:noProof/>
        </w:rPr>
        <w:fldChar w:fldCharType="begin"/>
      </w:r>
      <w:r>
        <w:rPr>
          <w:noProof/>
        </w:rPr>
        <w:instrText xml:space="preserve"> PAGEREF _Toc106016414 \h </w:instrText>
      </w:r>
      <w:r>
        <w:rPr>
          <w:noProof/>
        </w:rPr>
      </w:r>
      <w:r>
        <w:rPr>
          <w:noProof/>
        </w:rPr>
        <w:fldChar w:fldCharType="separate"/>
      </w:r>
      <w:r>
        <w:rPr>
          <w:noProof/>
        </w:rPr>
        <w:t>51</w:t>
      </w:r>
      <w:r>
        <w:rPr>
          <w:noProof/>
        </w:rPr>
        <w:fldChar w:fldCharType="end"/>
      </w:r>
    </w:p>
    <w:p w14:paraId="1742BC13" w14:textId="42BFC6F7"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18 Muestra de datos capturados por Kafka</w:t>
      </w:r>
      <w:r>
        <w:rPr>
          <w:noProof/>
        </w:rPr>
        <w:tab/>
      </w:r>
      <w:r>
        <w:rPr>
          <w:noProof/>
        </w:rPr>
        <w:fldChar w:fldCharType="begin"/>
      </w:r>
      <w:r>
        <w:rPr>
          <w:noProof/>
        </w:rPr>
        <w:instrText xml:space="preserve"> PAGEREF _Toc106016415 \h </w:instrText>
      </w:r>
      <w:r>
        <w:rPr>
          <w:noProof/>
        </w:rPr>
      </w:r>
      <w:r>
        <w:rPr>
          <w:noProof/>
        </w:rPr>
        <w:fldChar w:fldCharType="separate"/>
      </w:r>
      <w:r>
        <w:rPr>
          <w:noProof/>
        </w:rPr>
        <w:t>55</w:t>
      </w:r>
      <w:r>
        <w:rPr>
          <w:noProof/>
        </w:rPr>
        <w:fldChar w:fldCharType="end"/>
      </w:r>
    </w:p>
    <w:p w14:paraId="7635DC0C" w14:textId="3E1ED8C1"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rPr>
        <w:t>Figura 19 Arquitectura Apache Spark</w:t>
      </w:r>
      <w:r>
        <w:rPr>
          <w:noProof/>
        </w:rPr>
        <w:tab/>
      </w:r>
      <w:r>
        <w:rPr>
          <w:noProof/>
        </w:rPr>
        <w:fldChar w:fldCharType="begin"/>
      </w:r>
      <w:r>
        <w:rPr>
          <w:noProof/>
        </w:rPr>
        <w:instrText xml:space="preserve"> PAGEREF _Toc106016416 \h </w:instrText>
      </w:r>
      <w:r>
        <w:rPr>
          <w:noProof/>
        </w:rPr>
      </w:r>
      <w:r>
        <w:rPr>
          <w:noProof/>
        </w:rPr>
        <w:fldChar w:fldCharType="separate"/>
      </w:r>
      <w:r>
        <w:rPr>
          <w:noProof/>
        </w:rPr>
        <w:t>56</w:t>
      </w:r>
      <w:r>
        <w:rPr>
          <w:noProof/>
        </w:rPr>
        <w:fldChar w:fldCharType="end"/>
      </w:r>
    </w:p>
    <w:p w14:paraId="0B47AC94" w14:textId="5B565DA5"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lang w:val="es-EC"/>
        </w:rPr>
        <w:t>Figura 20  Operación left_anti join</w:t>
      </w:r>
      <w:r>
        <w:rPr>
          <w:noProof/>
        </w:rPr>
        <w:tab/>
      </w:r>
      <w:r>
        <w:rPr>
          <w:noProof/>
        </w:rPr>
        <w:fldChar w:fldCharType="begin"/>
      </w:r>
      <w:r>
        <w:rPr>
          <w:noProof/>
        </w:rPr>
        <w:instrText xml:space="preserve"> PAGEREF _Toc106016417 \h </w:instrText>
      </w:r>
      <w:r>
        <w:rPr>
          <w:noProof/>
        </w:rPr>
      </w:r>
      <w:r>
        <w:rPr>
          <w:noProof/>
        </w:rPr>
        <w:fldChar w:fldCharType="separate"/>
      </w:r>
      <w:r>
        <w:rPr>
          <w:noProof/>
        </w:rPr>
        <w:t>62</w:t>
      </w:r>
      <w:r>
        <w:rPr>
          <w:noProof/>
        </w:rPr>
        <w:fldChar w:fldCharType="end"/>
      </w:r>
    </w:p>
    <w:p w14:paraId="57B452C0" w14:textId="1FAB71E4"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rPr>
        <w:t>Figura 21 Operación Inner Join</w:t>
      </w:r>
      <w:r>
        <w:rPr>
          <w:noProof/>
        </w:rPr>
        <w:tab/>
      </w:r>
      <w:r>
        <w:rPr>
          <w:noProof/>
        </w:rPr>
        <w:fldChar w:fldCharType="begin"/>
      </w:r>
      <w:r>
        <w:rPr>
          <w:noProof/>
        </w:rPr>
        <w:instrText xml:space="preserve"> PAGEREF _Toc106016418 \h </w:instrText>
      </w:r>
      <w:r>
        <w:rPr>
          <w:noProof/>
        </w:rPr>
      </w:r>
      <w:r>
        <w:rPr>
          <w:noProof/>
        </w:rPr>
        <w:fldChar w:fldCharType="separate"/>
      </w:r>
      <w:r>
        <w:rPr>
          <w:noProof/>
        </w:rPr>
        <w:t>63</w:t>
      </w:r>
      <w:r>
        <w:rPr>
          <w:noProof/>
        </w:rPr>
        <w:fldChar w:fldCharType="end"/>
      </w:r>
    </w:p>
    <w:p w14:paraId="3BD7774D" w14:textId="2A15CBCF"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rPr>
        <w:t>Figura 22 Errores en ejecución continua de datos</w:t>
      </w:r>
      <w:r>
        <w:rPr>
          <w:noProof/>
        </w:rPr>
        <w:tab/>
      </w:r>
      <w:r>
        <w:rPr>
          <w:noProof/>
        </w:rPr>
        <w:fldChar w:fldCharType="begin"/>
      </w:r>
      <w:r>
        <w:rPr>
          <w:noProof/>
        </w:rPr>
        <w:instrText xml:space="preserve"> PAGEREF _Toc106016419 \h </w:instrText>
      </w:r>
      <w:r>
        <w:rPr>
          <w:noProof/>
        </w:rPr>
      </w:r>
      <w:r>
        <w:rPr>
          <w:noProof/>
        </w:rPr>
        <w:fldChar w:fldCharType="separate"/>
      </w:r>
      <w:r>
        <w:rPr>
          <w:noProof/>
        </w:rPr>
        <w:t>64</w:t>
      </w:r>
      <w:r>
        <w:rPr>
          <w:noProof/>
        </w:rPr>
        <w:fldChar w:fldCharType="end"/>
      </w:r>
    </w:p>
    <w:p w14:paraId="54089FDC" w14:textId="0A7FAB1F"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lang w:val="en-US"/>
        </w:rPr>
        <w:t>Figura 23 Interfaz Spark - Jobs en  Microbatch</w:t>
      </w:r>
      <w:r>
        <w:rPr>
          <w:noProof/>
        </w:rPr>
        <w:tab/>
      </w:r>
      <w:r>
        <w:rPr>
          <w:noProof/>
        </w:rPr>
        <w:fldChar w:fldCharType="begin"/>
      </w:r>
      <w:r>
        <w:rPr>
          <w:noProof/>
        </w:rPr>
        <w:instrText xml:space="preserve"> PAGEREF _Toc106016420 \h </w:instrText>
      </w:r>
      <w:r>
        <w:rPr>
          <w:noProof/>
        </w:rPr>
      </w:r>
      <w:r>
        <w:rPr>
          <w:noProof/>
        </w:rPr>
        <w:fldChar w:fldCharType="separate"/>
      </w:r>
      <w:r>
        <w:rPr>
          <w:noProof/>
        </w:rPr>
        <w:t>65</w:t>
      </w:r>
      <w:r>
        <w:rPr>
          <w:noProof/>
        </w:rPr>
        <w:fldChar w:fldCharType="end"/>
      </w:r>
    </w:p>
    <w:p w14:paraId="69E9A16C" w14:textId="7CD03C2C"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Pr>
          <w:noProof/>
        </w:rPr>
        <w:t>Figura 24 Vista declaraciones_2022</w:t>
      </w:r>
      <w:r>
        <w:rPr>
          <w:noProof/>
        </w:rPr>
        <w:tab/>
      </w:r>
      <w:r>
        <w:rPr>
          <w:noProof/>
        </w:rPr>
        <w:fldChar w:fldCharType="begin"/>
      </w:r>
      <w:r>
        <w:rPr>
          <w:noProof/>
        </w:rPr>
        <w:instrText xml:space="preserve"> PAGEREF _Toc106016421 \h </w:instrText>
      </w:r>
      <w:r>
        <w:rPr>
          <w:noProof/>
        </w:rPr>
      </w:r>
      <w:r>
        <w:rPr>
          <w:noProof/>
        </w:rPr>
        <w:fldChar w:fldCharType="separate"/>
      </w:r>
      <w:r>
        <w:rPr>
          <w:noProof/>
        </w:rPr>
        <w:t>66</w:t>
      </w:r>
      <w:r>
        <w:rPr>
          <w:noProof/>
        </w:rPr>
        <w:fldChar w:fldCharType="end"/>
      </w:r>
    </w:p>
    <w:p w14:paraId="42E298A8" w14:textId="6377F7C8"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rPr>
        <w:t>Figura 25 Campo calculado MES_AÑO</w:t>
      </w:r>
      <w:r>
        <w:rPr>
          <w:noProof/>
        </w:rPr>
        <w:tab/>
      </w:r>
      <w:r>
        <w:rPr>
          <w:noProof/>
        </w:rPr>
        <w:fldChar w:fldCharType="begin"/>
      </w:r>
      <w:r>
        <w:rPr>
          <w:noProof/>
        </w:rPr>
        <w:instrText xml:space="preserve"> PAGEREF _Toc106016422 \h </w:instrText>
      </w:r>
      <w:r>
        <w:rPr>
          <w:noProof/>
        </w:rPr>
      </w:r>
      <w:r>
        <w:rPr>
          <w:noProof/>
        </w:rPr>
        <w:fldChar w:fldCharType="separate"/>
      </w:r>
      <w:r>
        <w:rPr>
          <w:noProof/>
        </w:rPr>
        <w:t>66</w:t>
      </w:r>
      <w:r>
        <w:rPr>
          <w:noProof/>
        </w:rPr>
        <w:fldChar w:fldCharType="end"/>
      </w:r>
    </w:p>
    <w:p w14:paraId="0A073881" w14:textId="5B493301"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rPr>
        <w:t>Figura 26 Gráfico de barras en Kibana</w:t>
      </w:r>
      <w:r>
        <w:rPr>
          <w:noProof/>
        </w:rPr>
        <w:tab/>
      </w:r>
      <w:r>
        <w:rPr>
          <w:noProof/>
        </w:rPr>
        <w:fldChar w:fldCharType="begin"/>
      </w:r>
      <w:r>
        <w:rPr>
          <w:noProof/>
        </w:rPr>
        <w:instrText xml:space="preserve"> PAGEREF _Toc106016423 \h </w:instrText>
      </w:r>
      <w:r>
        <w:rPr>
          <w:noProof/>
        </w:rPr>
      </w:r>
      <w:r>
        <w:rPr>
          <w:noProof/>
        </w:rPr>
        <w:fldChar w:fldCharType="separate"/>
      </w:r>
      <w:r>
        <w:rPr>
          <w:noProof/>
        </w:rPr>
        <w:t>67</w:t>
      </w:r>
      <w:r>
        <w:rPr>
          <w:noProof/>
        </w:rPr>
        <w:fldChar w:fldCharType="end"/>
      </w:r>
    </w:p>
    <w:p w14:paraId="520F6DAD" w14:textId="77C85FAF"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rPr>
        <w:t>Figura 27 Join entre índice geográfico y declaraciones</w:t>
      </w:r>
      <w:r>
        <w:rPr>
          <w:noProof/>
        </w:rPr>
        <w:tab/>
      </w:r>
      <w:r>
        <w:rPr>
          <w:noProof/>
        </w:rPr>
        <w:fldChar w:fldCharType="begin"/>
      </w:r>
      <w:r>
        <w:rPr>
          <w:noProof/>
        </w:rPr>
        <w:instrText xml:space="preserve"> PAGEREF _Toc106016424 \h </w:instrText>
      </w:r>
      <w:r>
        <w:rPr>
          <w:noProof/>
        </w:rPr>
      </w:r>
      <w:r>
        <w:rPr>
          <w:noProof/>
        </w:rPr>
        <w:fldChar w:fldCharType="separate"/>
      </w:r>
      <w:r>
        <w:rPr>
          <w:noProof/>
        </w:rPr>
        <w:t>67</w:t>
      </w:r>
      <w:r>
        <w:rPr>
          <w:noProof/>
        </w:rPr>
        <w:fldChar w:fldCharType="end"/>
      </w:r>
    </w:p>
    <w:p w14:paraId="34EF6442" w14:textId="22E3D5DC"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rPr>
        <w:t>Figura 28 Dashboard declaraciones 2022</w:t>
      </w:r>
      <w:r>
        <w:rPr>
          <w:noProof/>
        </w:rPr>
        <w:tab/>
      </w:r>
      <w:r>
        <w:rPr>
          <w:noProof/>
        </w:rPr>
        <w:fldChar w:fldCharType="begin"/>
      </w:r>
      <w:r>
        <w:rPr>
          <w:noProof/>
        </w:rPr>
        <w:instrText xml:space="preserve"> PAGEREF _Toc106016425 \h </w:instrText>
      </w:r>
      <w:r>
        <w:rPr>
          <w:noProof/>
        </w:rPr>
      </w:r>
      <w:r>
        <w:rPr>
          <w:noProof/>
        </w:rPr>
        <w:fldChar w:fldCharType="separate"/>
      </w:r>
      <w:r>
        <w:rPr>
          <w:noProof/>
        </w:rPr>
        <w:t>68</w:t>
      </w:r>
      <w:r>
        <w:rPr>
          <w:noProof/>
        </w:rPr>
        <w:fldChar w:fldCharType="end"/>
      </w:r>
    </w:p>
    <w:p w14:paraId="5EE60CB8" w14:textId="6CDA6F50"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rPr>
        <w:t>Figura 29 Refrescamiento de dashboard declaraciones</w:t>
      </w:r>
      <w:r>
        <w:rPr>
          <w:noProof/>
        </w:rPr>
        <w:tab/>
      </w:r>
      <w:r>
        <w:rPr>
          <w:noProof/>
        </w:rPr>
        <w:fldChar w:fldCharType="begin"/>
      </w:r>
      <w:r>
        <w:rPr>
          <w:noProof/>
        </w:rPr>
        <w:instrText xml:space="preserve"> PAGEREF _Toc106016426 \h </w:instrText>
      </w:r>
      <w:r>
        <w:rPr>
          <w:noProof/>
        </w:rPr>
      </w:r>
      <w:r>
        <w:rPr>
          <w:noProof/>
        </w:rPr>
        <w:fldChar w:fldCharType="separate"/>
      </w:r>
      <w:r>
        <w:rPr>
          <w:noProof/>
        </w:rPr>
        <w:t>70</w:t>
      </w:r>
      <w:r>
        <w:rPr>
          <w:noProof/>
        </w:rPr>
        <w:fldChar w:fldCharType="end"/>
      </w:r>
    </w:p>
    <w:p w14:paraId="3A82D964" w14:textId="56654AAD"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30 Pasos para la aplicación de modelos de Clusterización</w:t>
      </w:r>
      <w:r>
        <w:rPr>
          <w:noProof/>
        </w:rPr>
        <w:tab/>
      </w:r>
      <w:r>
        <w:rPr>
          <w:noProof/>
        </w:rPr>
        <w:fldChar w:fldCharType="begin"/>
      </w:r>
      <w:r>
        <w:rPr>
          <w:noProof/>
        </w:rPr>
        <w:instrText xml:space="preserve"> PAGEREF _Toc106016427 \h </w:instrText>
      </w:r>
      <w:r>
        <w:rPr>
          <w:noProof/>
        </w:rPr>
      </w:r>
      <w:r>
        <w:rPr>
          <w:noProof/>
        </w:rPr>
        <w:fldChar w:fldCharType="separate"/>
      </w:r>
      <w:r>
        <w:rPr>
          <w:noProof/>
        </w:rPr>
        <w:t>71</w:t>
      </w:r>
      <w:r>
        <w:rPr>
          <w:noProof/>
        </w:rPr>
        <w:fldChar w:fldCharType="end"/>
      </w:r>
    </w:p>
    <w:p w14:paraId="48DAB668" w14:textId="491CF167"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31 Descripción de variables de los datasets importados</w:t>
      </w:r>
      <w:r>
        <w:rPr>
          <w:noProof/>
        </w:rPr>
        <w:tab/>
      </w:r>
      <w:r>
        <w:rPr>
          <w:noProof/>
        </w:rPr>
        <w:fldChar w:fldCharType="begin"/>
      </w:r>
      <w:r>
        <w:rPr>
          <w:noProof/>
        </w:rPr>
        <w:instrText xml:space="preserve"> PAGEREF _Toc106016428 \h </w:instrText>
      </w:r>
      <w:r>
        <w:rPr>
          <w:noProof/>
        </w:rPr>
      </w:r>
      <w:r>
        <w:rPr>
          <w:noProof/>
        </w:rPr>
        <w:fldChar w:fldCharType="separate"/>
      </w:r>
      <w:r>
        <w:rPr>
          <w:noProof/>
        </w:rPr>
        <w:t>72</w:t>
      </w:r>
      <w:r>
        <w:rPr>
          <w:noProof/>
        </w:rPr>
        <w:fldChar w:fldCharType="end"/>
      </w:r>
    </w:p>
    <w:p w14:paraId="09948EE6" w14:textId="7CA43771"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32 Identificación y eliminación de datos nulos</w:t>
      </w:r>
      <w:r>
        <w:rPr>
          <w:noProof/>
        </w:rPr>
        <w:tab/>
      </w:r>
      <w:r>
        <w:rPr>
          <w:noProof/>
        </w:rPr>
        <w:fldChar w:fldCharType="begin"/>
      </w:r>
      <w:r>
        <w:rPr>
          <w:noProof/>
        </w:rPr>
        <w:instrText xml:space="preserve"> PAGEREF _Toc106016429 \h </w:instrText>
      </w:r>
      <w:r>
        <w:rPr>
          <w:noProof/>
        </w:rPr>
      </w:r>
      <w:r>
        <w:rPr>
          <w:noProof/>
        </w:rPr>
        <w:fldChar w:fldCharType="separate"/>
      </w:r>
      <w:r>
        <w:rPr>
          <w:noProof/>
        </w:rPr>
        <w:t>73</w:t>
      </w:r>
      <w:r>
        <w:rPr>
          <w:noProof/>
        </w:rPr>
        <w:fldChar w:fldCharType="end"/>
      </w:r>
    </w:p>
    <w:p w14:paraId="233ABC3D" w14:textId="1BE79B0B"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33 Estadísticas datos numéricos de Declaraciones</w:t>
      </w:r>
      <w:r>
        <w:rPr>
          <w:noProof/>
        </w:rPr>
        <w:tab/>
      </w:r>
      <w:r>
        <w:rPr>
          <w:noProof/>
        </w:rPr>
        <w:fldChar w:fldCharType="begin"/>
      </w:r>
      <w:r>
        <w:rPr>
          <w:noProof/>
        </w:rPr>
        <w:instrText xml:space="preserve"> PAGEREF _Toc106016430 \h </w:instrText>
      </w:r>
      <w:r>
        <w:rPr>
          <w:noProof/>
        </w:rPr>
      </w:r>
      <w:r>
        <w:rPr>
          <w:noProof/>
        </w:rPr>
        <w:fldChar w:fldCharType="separate"/>
      </w:r>
      <w:r>
        <w:rPr>
          <w:noProof/>
        </w:rPr>
        <w:t>73</w:t>
      </w:r>
      <w:r>
        <w:rPr>
          <w:noProof/>
        </w:rPr>
        <w:fldChar w:fldCharType="end"/>
      </w:r>
    </w:p>
    <w:p w14:paraId="1F5429DB" w14:textId="2735188B"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34 Gráficas de cajas de los totales de compras y ventas por provincia</w:t>
      </w:r>
      <w:r>
        <w:rPr>
          <w:noProof/>
        </w:rPr>
        <w:tab/>
      </w:r>
      <w:r>
        <w:rPr>
          <w:noProof/>
        </w:rPr>
        <w:fldChar w:fldCharType="begin"/>
      </w:r>
      <w:r>
        <w:rPr>
          <w:noProof/>
        </w:rPr>
        <w:instrText xml:space="preserve"> PAGEREF _Toc106016431 \h </w:instrText>
      </w:r>
      <w:r>
        <w:rPr>
          <w:noProof/>
        </w:rPr>
      </w:r>
      <w:r>
        <w:rPr>
          <w:noProof/>
        </w:rPr>
        <w:fldChar w:fldCharType="separate"/>
      </w:r>
      <w:r>
        <w:rPr>
          <w:noProof/>
        </w:rPr>
        <w:t>74</w:t>
      </w:r>
      <w:r>
        <w:rPr>
          <w:noProof/>
        </w:rPr>
        <w:fldChar w:fldCharType="end"/>
      </w:r>
    </w:p>
    <w:p w14:paraId="7AD68B26" w14:textId="057265A0"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35 Total de compras y ventas por año</w:t>
      </w:r>
      <w:r>
        <w:rPr>
          <w:noProof/>
        </w:rPr>
        <w:tab/>
      </w:r>
      <w:r>
        <w:rPr>
          <w:noProof/>
        </w:rPr>
        <w:fldChar w:fldCharType="begin"/>
      </w:r>
      <w:r>
        <w:rPr>
          <w:noProof/>
        </w:rPr>
        <w:instrText xml:space="preserve"> PAGEREF _Toc106016432 \h </w:instrText>
      </w:r>
      <w:r>
        <w:rPr>
          <w:noProof/>
        </w:rPr>
      </w:r>
      <w:r>
        <w:rPr>
          <w:noProof/>
        </w:rPr>
        <w:fldChar w:fldCharType="separate"/>
      </w:r>
      <w:r>
        <w:rPr>
          <w:noProof/>
        </w:rPr>
        <w:t>74</w:t>
      </w:r>
      <w:r>
        <w:rPr>
          <w:noProof/>
        </w:rPr>
        <w:fldChar w:fldCharType="end"/>
      </w:r>
    </w:p>
    <w:p w14:paraId="13A533C8" w14:textId="103DC6EC"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36 Varianza acumulada por componentes</w:t>
      </w:r>
      <w:r>
        <w:rPr>
          <w:noProof/>
        </w:rPr>
        <w:tab/>
      </w:r>
      <w:r>
        <w:rPr>
          <w:noProof/>
        </w:rPr>
        <w:fldChar w:fldCharType="begin"/>
      </w:r>
      <w:r>
        <w:rPr>
          <w:noProof/>
        </w:rPr>
        <w:instrText xml:space="preserve"> PAGEREF _Toc106016433 \h </w:instrText>
      </w:r>
      <w:r>
        <w:rPr>
          <w:noProof/>
        </w:rPr>
      </w:r>
      <w:r>
        <w:rPr>
          <w:noProof/>
        </w:rPr>
        <w:fldChar w:fldCharType="separate"/>
      </w:r>
      <w:r>
        <w:rPr>
          <w:noProof/>
        </w:rPr>
        <w:t>75</w:t>
      </w:r>
      <w:r>
        <w:rPr>
          <w:noProof/>
        </w:rPr>
        <w:fldChar w:fldCharType="end"/>
      </w:r>
    </w:p>
    <w:p w14:paraId="43C0469D" w14:textId="71C268FF"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37 Definición del número de clústeres mediante el método del codo y coeficiente de silueta</w:t>
      </w:r>
      <w:r>
        <w:rPr>
          <w:noProof/>
        </w:rPr>
        <w:tab/>
      </w:r>
      <w:r>
        <w:rPr>
          <w:noProof/>
        </w:rPr>
        <w:fldChar w:fldCharType="begin"/>
      </w:r>
      <w:r>
        <w:rPr>
          <w:noProof/>
        </w:rPr>
        <w:instrText xml:space="preserve"> PAGEREF _Toc106016434 \h </w:instrText>
      </w:r>
      <w:r>
        <w:rPr>
          <w:noProof/>
        </w:rPr>
      </w:r>
      <w:r>
        <w:rPr>
          <w:noProof/>
        </w:rPr>
        <w:fldChar w:fldCharType="separate"/>
      </w:r>
      <w:r>
        <w:rPr>
          <w:noProof/>
        </w:rPr>
        <w:t>76</w:t>
      </w:r>
      <w:r>
        <w:rPr>
          <w:noProof/>
        </w:rPr>
        <w:fldChar w:fldCharType="end"/>
      </w:r>
    </w:p>
    <w:p w14:paraId="4261CF66" w14:textId="09C2BABB"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lastRenderedPageBreak/>
        <w:t>Figura 38 Representación de las instancias para 2 y 3 clústeres calculados con K-Means</w:t>
      </w:r>
      <w:r>
        <w:rPr>
          <w:noProof/>
        </w:rPr>
        <w:tab/>
      </w:r>
      <w:r>
        <w:rPr>
          <w:noProof/>
        </w:rPr>
        <w:fldChar w:fldCharType="begin"/>
      </w:r>
      <w:r>
        <w:rPr>
          <w:noProof/>
        </w:rPr>
        <w:instrText xml:space="preserve"> PAGEREF _Toc106016435 \h </w:instrText>
      </w:r>
      <w:r>
        <w:rPr>
          <w:noProof/>
        </w:rPr>
      </w:r>
      <w:r>
        <w:rPr>
          <w:noProof/>
        </w:rPr>
        <w:fldChar w:fldCharType="separate"/>
      </w:r>
      <w:r>
        <w:rPr>
          <w:noProof/>
        </w:rPr>
        <w:t>77</w:t>
      </w:r>
      <w:r>
        <w:rPr>
          <w:noProof/>
        </w:rPr>
        <w:fldChar w:fldCharType="end"/>
      </w:r>
    </w:p>
    <w:p w14:paraId="3D5E5824" w14:textId="41D9F382"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39 Resumen gráfico de declaraciones por cada clúster</w:t>
      </w:r>
      <w:r>
        <w:rPr>
          <w:noProof/>
        </w:rPr>
        <w:tab/>
      </w:r>
      <w:r>
        <w:rPr>
          <w:noProof/>
        </w:rPr>
        <w:fldChar w:fldCharType="begin"/>
      </w:r>
      <w:r>
        <w:rPr>
          <w:noProof/>
        </w:rPr>
        <w:instrText xml:space="preserve"> PAGEREF _Toc106016436 \h </w:instrText>
      </w:r>
      <w:r>
        <w:rPr>
          <w:noProof/>
        </w:rPr>
      </w:r>
      <w:r>
        <w:rPr>
          <w:noProof/>
        </w:rPr>
        <w:fldChar w:fldCharType="separate"/>
      </w:r>
      <w:r>
        <w:rPr>
          <w:noProof/>
        </w:rPr>
        <w:t>77</w:t>
      </w:r>
      <w:r>
        <w:rPr>
          <w:noProof/>
        </w:rPr>
        <w:fldChar w:fldCharType="end"/>
      </w:r>
    </w:p>
    <w:p w14:paraId="67683FFB" w14:textId="70DF1B1B"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40 Dendongrama y evolución del coeficiente de silueta</w:t>
      </w:r>
      <w:r>
        <w:rPr>
          <w:noProof/>
        </w:rPr>
        <w:tab/>
      </w:r>
      <w:r>
        <w:rPr>
          <w:noProof/>
        </w:rPr>
        <w:fldChar w:fldCharType="begin"/>
      </w:r>
      <w:r>
        <w:rPr>
          <w:noProof/>
        </w:rPr>
        <w:instrText xml:space="preserve"> PAGEREF _Toc106016437 \h </w:instrText>
      </w:r>
      <w:r>
        <w:rPr>
          <w:noProof/>
        </w:rPr>
      </w:r>
      <w:r>
        <w:rPr>
          <w:noProof/>
        </w:rPr>
        <w:fldChar w:fldCharType="separate"/>
      </w:r>
      <w:r>
        <w:rPr>
          <w:noProof/>
        </w:rPr>
        <w:t>78</w:t>
      </w:r>
      <w:r>
        <w:rPr>
          <w:noProof/>
        </w:rPr>
        <w:fldChar w:fldCharType="end"/>
      </w:r>
    </w:p>
    <w:p w14:paraId="256B7765" w14:textId="33519B7F"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41 Representación de las instancias para 2 y 3 clústeres calculados con Algoritmo Aglomerativo</w:t>
      </w:r>
      <w:r>
        <w:rPr>
          <w:noProof/>
        </w:rPr>
        <w:tab/>
      </w:r>
      <w:r>
        <w:rPr>
          <w:noProof/>
        </w:rPr>
        <w:fldChar w:fldCharType="begin"/>
      </w:r>
      <w:r>
        <w:rPr>
          <w:noProof/>
        </w:rPr>
        <w:instrText xml:space="preserve"> PAGEREF _Toc106016438 \h </w:instrText>
      </w:r>
      <w:r>
        <w:rPr>
          <w:noProof/>
        </w:rPr>
      </w:r>
      <w:r>
        <w:rPr>
          <w:noProof/>
        </w:rPr>
        <w:fldChar w:fldCharType="separate"/>
      </w:r>
      <w:r>
        <w:rPr>
          <w:noProof/>
        </w:rPr>
        <w:t>79</w:t>
      </w:r>
      <w:r>
        <w:rPr>
          <w:noProof/>
        </w:rPr>
        <w:fldChar w:fldCharType="end"/>
      </w:r>
    </w:p>
    <w:p w14:paraId="26D03728" w14:textId="184E1A2A"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42 Resumen gráfico de declaraciones por cada clúster</w:t>
      </w:r>
      <w:r>
        <w:rPr>
          <w:noProof/>
        </w:rPr>
        <w:tab/>
      </w:r>
      <w:r>
        <w:rPr>
          <w:noProof/>
        </w:rPr>
        <w:fldChar w:fldCharType="begin"/>
      </w:r>
      <w:r>
        <w:rPr>
          <w:noProof/>
        </w:rPr>
        <w:instrText xml:space="preserve"> PAGEREF _Toc106016439 \h </w:instrText>
      </w:r>
      <w:r>
        <w:rPr>
          <w:noProof/>
        </w:rPr>
      </w:r>
      <w:r>
        <w:rPr>
          <w:noProof/>
        </w:rPr>
        <w:fldChar w:fldCharType="separate"/>
      </w:r>
      <w:r>
        <w:rPr>
          <w:noProof/>
        </w:rPr>
        <w:t>79</w:t>
      </w:r>
      <w:r>
        <w:rPr>
          <w:noProof/>
        </w:rPr>
        <w:fldChar w:fldCharType="end"/>
      </w:r>
    </w:p>
    <w:p w14:paraId="1CE0CEBA" w14:textId="34172A70"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43 Comparación de modelos: K-Means vs Aglomerativo</w:t>
      </w:r>
      <w:r>
        <w:rPr>
          <w:noProof/>
        </w:rPr>
        <w:tab/>
      </w:r>
      <w:r>
        <w:rPr>
          <w:noProof/>
        </w:rPr>
        <w:fldChar w:fldCharType="begin"/>
      </w:r>
      <w:r>
        <w:rPr>
          <w:noProof/>
        </w:rPr>
        <w:instrText xml:space="preserve"> PAGEREF _Toc106016440 \h </w:instrText>
      </w:r>
      <w:r>
        <w:rPr>
          <w:noProof/>
        </w:rPr>
      </w:r>
      <w:r>
        <w:rPr>
          <w:noProof/>
        </w:rPr>
        <w:fldChar w:fldCharType="separate"/>
      </w:r>
      <w:r>
        <w:rPr>
          <w:noProof/>
        </w:rPr>
        <w:t>80</w:t>
      </w:r>
      <w:r>
        <w:rPr>
          <w:noProof/>
        </w:rPr>
        <w:fldChar w:fldCharType="end"/>
      </w:r>
    </w:p>
    <w:p w14:paraId="77677D33" w14:textId="0E540E98"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44 Resumen de medias por métricas de declaraciones por cada clúster</w:t>
      </w:r>
      <w:r>
        <w:rPr>
          <w:noProof/>
        </w:rPr>
        <w:tab/>
      </w:r>
      <w:r>
        <w:rPr>
          <w:noProof/>
        </w:rPr>
        <w:fldChar w:fldCharType="begin"/>
      </w:r>
      <w:r>
        <w:rPr>
          <w:noProof/>
        </w:rPr>
        <w:instrText xml:space="preserve"> PAGEREF _Toc106016441 \h </w:instrText>
      </w:r>
      <w:r>
        <w:rPr>
          <w:noProof/>
        </w:rPr>
      </w:r>
      <w:r>
        <w:rPr>
          <w:noProof/>
        </w:rPr>
        <w:fldChar w:fldCharType="separate"/>
      </w:r>
      <w:r>
        <w:rPr>
          <w:noProof/>
        </w:rPr>
        <w:t>80</w:t>
      </w:r>
      <w:r>
        <w:rPr>
          <w:noProof/>
        </w:rPr>
        <w:fldChar w:fldCharType="end"/>
      </w:r>
    </w:p>
    <w:p w14:paraId="583B003E" w14:textId="3047812E"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45 Mapa del Ecuador distribuido por clústeres</w:t>
      </w:r>
      <w:r>
        <w:rPr>
          <w:noProof/>
        </w:rPr>
        <w:tab/>
      </w:r>
      <w:r>
        <w:rPr>
          <w:noProof/>
        </w:rPr>
        <w:fldChar w:fldCharType="begin"/>
      </w:r>
      <w:r>
        <w:rPr>
          <w:noProof/>
        </w:rPr>
        <w:instrText xml:space="preserve"> PAGEREF _Toc106016442 \h </w:instrText>
      </w:r>
      <w:r>
        <w:rPr>
          <w:noProof/>
        </w:rPr>
      </w:r>
      <w:r>
        <w:rPr>
          <w:noProof/>
        </w:rPr>
        <w:fldChar w:fldCharType="separate"/>
      </w:r>
      <w:r>
        <w:rPr>
          <w:noProof/>
        </w:rPr>
        <w:t>81</w:t>
      </w:r>
      <w:r>
        <w:rPr>
          <w:noProof/>
        </w:rPr>
        <w:fldChar w:fldCharType="end"/>
      </w:r>
    </w:p>
    <w:p w14:paraId="6A8527F5" w14:textId="2FE15343"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46 Información de los 10 cantones más grandes del Ecuador</w:t>
      </w:r>
      <w:r>
        <w:rPr>
          <w:noProof/>
        </w:rPr>
        <w:tab/>
      </w:r>
      <w:r>
        <w:rPr>
          <w:noProof/>
        </w:rPr>
        <w:fldChar w:fldCharType="begin"/>
      </w:r>
      <w:r>
        <w:rPr>
          <w:noProof/>
        </w:rPr>
        <w:instrText xml:space="preserve"> PAGEREF _Toc106016443 \h </w:instrText>
      </w:r>
      <w:r>
        <w:rPr>
          <w:noProof/>
        </w:rPr>
      </w:r>
      <w:r>
        <w:rPr>
          <w:noProof/>
        </w:rPr>
        <w:fldChar w:fldCharType="separate"/>
      </w:r>
      <w:r>
        <w:rPr>
          <w:noProof/>
        </w:rPr>
        <w:t>81</w:t>
      </w:r>
      <w:r>
        <w:rPr>
          <w:noProof/>
        </w:rPr>
        <w:fldChar w:fldCharType="end"/>
      </w:r>
    </w:p>
    <w:p w14:paraId="115ACF41" w14:textId="2C4D7775"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rPr>
        <w:t>Figura 47 Repositorio Github</w:t>
      </w:r>
      <w:r>
        <w:rPr>
          <w:noProof/>
        </w:rPr>
        <w:tab/>
      </w:r>
      <w:r>
        <w:rPr>
          <w:noProof/>
        </w:rPr>
        <w:fldChar w:fldCharType="begin"/>
      </w:r>
      <w:r>
        <w:rPr>
          <w:noProof/>
        </w:rPr>
        <w:instrText xml:space="preserve"> PAGEREF _Toc106016444 \h </w:instrText>
      </w:r>
      <w:r>
        <w:rPr>
          <w:noProof/>
        </w:rPr>
      </w:r>
      <w:r>
        <w:rPr>
          <w:noProof/>
        </w:rPr>
        <w:fldChar w:fldCharType="separate"/>
      </w:r>
      <w:r>
        <w:rPr>
          <w:noProof/>
        </w:rPr>
        <w:t>84</w:t>
      </w:r>
      <w:r>
        <w:rPr>
          <w:noProof/>
        </w:rPr>
        <w:fldChar w:fldCharType="end"/>
      </w:r>
    </w:p>
    <w:p w14:paraId="63CD9DA5" w14:textId="24BE4CB2"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48 Creación nueva conexión Oracle</w:t>
      </w:r>
      <w:r>
        <w:rPr>
          <w:noProof/>
        </w:rPr>
        <w:tab/>
      </w:r>
      <w:r>
        <w:rPr>
          <w:noProof/>
        </w:rPr>
        <w:fldChar w:fldCharType="begin"/>
      </w:r>
      <w:r>
        <w:rPr>
          <w:noProof/>
        </w:rPr>
        <w:instrText xml:space="preserve"> PAGEREF _Toc106016445 \h </w:instrText>
      </w:r>
      <w:r>
        <w:rPr>
          <w:noProof/>
        </w:rPr>
      </w:r>
      <w:r>
        <w:rPr>
          <w:noProof/>
        </w:rPr>
        <w:fldChar w:fldCharType="separate"/>
      </w:r>
      <w:r>
        <w:rPr>
          <w:noProof/>
        </w:rPr>
        <w:t>92</w:t>
      </w:r>
      <w:r>
        <w:rPr>
          <w:noProof/>
        </w:rPr>
        <w:fldChar w:fldCharType="end"/>
      </w:r>
    </w:p>
    <w:p w14:paraId="6225A326" w14:textId="311788C7"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rPr>
        <w:t>Figura 49 Ejecución Inicial de ElasticSearch</w:t>
      </w:r>
      <w:r>
        <w:rPr>
          <w:noProof/>
        </w:rPr>
        <w:tab/>
      </w:r>
      <w:r>
        <w:rPr>
          <w:noProof/>
        </w:rPr>
        <w:fldChar w:fldCharType="begin"/>
      </w:r>
      <w:r>
        <w:rPr>
          <w:noProof/>
        </w:rPr>
        <w:instrText xml:space="preserve"> PAGEREF _Toc106016446 \h </w:instrText>
      </w:r>
      <w:r>
        <w:rPr>
          <w:noProof/>
        </w:rPr>
      </w:r>
      <w:r>
        <w:rPr>
          <w:noProof/>
        </w:rPr>
        <w:fldChar w:fldCharType="separate"/>
      </w:r>
      <w:r>
        <w:rPr>
          <w:noProof/>
        </w:rPr>
        <w:t>95</w:t>
      </w:r>
      <w:r>
        <w:rPr>
          <w:noProof/>
        </w:rPr>
        <w:fldChar w:fldCharType="end"/>
      </w:r>
    </w:p>
    <w:p w14:paraId="58F0CB56" w14:textId="4E752EB7"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rPr>
        <w:t>Figura 50 Página Inicial ElasticSeach</w:t>
      </w:r>
      <w:r>
        <w:rPr>
          <w:noProof/>
        </w:rPr>
        <w:tab/>
      </w:r>
      <w:r>
        <w:rPr>
          <w:noProof/>
        </w:rPr>
        <w:fldChar w:fldCharType="begin"/>
      </w:r>
      <w:r>
        <w:rPr>
          <w:noProof/>
        </w:rPr>
        <w:instrText xml:space="preserve"> PAGEREF _Toc106016447 \h </w:instrText>
      </w:r>
      <w:r>
        <w:rPr>
          <w:noProof/>
        </w:rPr>
      </w:r>
      <w:r>
        <w:rPr>
          <w:noProof/>
        </w:rPr>
        <w:fldChar w:fldCharType="separate"/>
      </w:r>
      <w:r>
        <w:rPr>
          <w:noProof/>
        </w:rPr>
        <w:t>95</w:t>
      </w:r>
      <w:r>
        <w:rPr>
          <w:noProof/>
        </w:rPr>
        <w:fldChar w:fldCharType="end"/>
      </w:r>
    </w:p>
    <w:p w14:paraId="28B5769D" w14:textId="6431BB6D"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rPr>
        <w:t>Figura 51 Inicio de Servicio de Kibana</w:t>
      </w:r>
      <w:r>
        <w:rPr>
          <w:noProof/>
        </w:rPr>
        <w:tab/>
      </w:r>
      <w:r>
        <w:rPr>
          <w:noProof/>
        </w:rPr>
        <w:fldChar w:fldCharType="begin"/>
      </w:r>
      <w:r>
        <w:rPr>
          <w:noProof/>
        </w:rPr>
        <w:instrText xml:space="preserve"> PAGEREF _Toc106016448 \h </w:instrText>
      </w:r>
      <w:r>
        <w:rPr>
          <w:noProof/>
        </w:rPr>
      </w:r>
      <w:r>
        <w:rPr>
          <w:noProof/>
        </w:rPr>
        <w:fldChar w:fldCharType="separate"/>
      </w:r>
      <w:r>
        <w:rPr>
          <w:noProof/>
        </w:rPr>
        <w:t>96</w:t>
      </w:r>
      <w:r>
        <w:rPr>
          <w:noProof/>
        </w:rPr>
        <w:fldChar w:fldCharType="end"/>
      </w:r>
    </w:p>
    <w:p w14:paraId="54942CBE" w14:textId="12C5BFE5"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rPr>
        <w:t>Figura 52 Configuración Kibana- Token de enrolamiento</w:t>
      </w:r>
      <w:r>
        <w:rPr>
          <w:noProof/>
        </w:rPr>
        <w:tab/>
      </w:r>
      <w:r>
        <w:rPr>
          <w:noProof/>
        </w:rPr>
        <w:fldChar w:fldCharType="begin"/>
      </w:r>
      <w:r>
        <w:rPr>
          <w:noProof/>
        </w:rPr>
        <w:instrText xml:space="preserve"> PAGEREF _Toc106016449 \h </w:instrText>
      </w:r>
      <w:r>
        <w:rPr>
          <w:noProof/>
        </w:rPr>
      </w:r>
      <w:r>
        <w:rPr>
          <w:noProof/>
        </w:rPr>
        <w:fldChar w:fldCharType="separate"/>
      </w:r>
      <w:r>
        <w:rPr>
          <w:noProof/>
        </w:rPr>
        <w:t>96</w:t>
      </w:r>
      <w:r>
        <w:rPr>
          <w:noProof/>
        </w:rPr>
        <w:fldChar w:fldCharType="end"/>
      </w:r>
    </w:p>
    <w:p w14:paraId="53854858" w14:textId="261C257C"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rPr>
        <w:t>Figura 53 Página de inicio de autenticación de Elastic</w:t>
      </w:r>
      <w:r>
        <w:rPr>
          <w:noProof/>
        </w:rPr>
        <w:tab/>
      </w:r>
      <w:r>
        <w:rPr>
          <w:noProof/>
        </w:rPr>
        <w:fldChar w:fldCharType="begin"/>
      </w:r>
      <w:r>
        <w:rPr>
          <w:noProof/>
        </w:rPr>
        <w:instrText xml:space="preserve"> PAGEREF _Toc106016450 \h </w:instrText>
      </w:r>
      <w:r>
        <w:rPr>
          <w:noProof/>
        </w:rPr>
      </w:r>
      <w:r>
        <w:rPr>
          <w:noProof/>
        </w:rPr>
        <w:fldChar w:fldCharType="separate"/>
      </w:r>
      <w:r>
        <w:rPr>
          <w:noProof/>
        </w:rPr>
        <w:t>97</w:t>
      </w:r>
      <w:r>
        <w:rPr>
          <w:noProof/>
        </w:rPr>
        <w:fldChar w:fldCharType="end"/>
      </w:r>
    </w:p>
    <w:p w14:paraId="3B353135" w14:textId="2E00CDC4"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rPr>
        <w:t>Figura 54 Página de Inicio Kibana</w:t>
      </w:r>
      <w:r>
        <w:rPr>
          <w:noProof/>
        </w:rPr>
        <w:tab/>
      </w:r>
      <w:r>
        <w:rPr>
          <w:noProof/>
        </w:rPr>
        <w:fldChar w:fldCharType="begin"/>
      </w:r>
      <w:r>
        <w:rPr>
          <w:noProof/>
        </w:rPr>
        <w:instrText xml:space="preserve"> PAGEREF _Toc106016451 \h </w:instrText>
      </w:r>
      <w:r>
        <w:rPr>
          <w:noProof/>
        </w:rPr>
      </w:r>
      <w:r>
        <w:rPr>
          <w:noProof/>
        </w:rPr>
        <w:fldChar w:fldCharType="separate"/>
      </w:r>
      <w:r>
        <w:rPr>
          <w:noProof/>
        </w:rPr>
        <w:t>97</w:t>
      </w:r>
      <w:r>
        <w:rPr>
          <w:noProof/>
        </w:rPr>
        <w:fldChar w:fldCharType="end"/>
      </w:r>
    </w:p>
    <w:p w14:paraId="02ADA4E9" w14:textId="395D14F7"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rPr>
        <w:t>Figura 55 Versión py4j dentro de SPARK_HOME</w:t>
      </w:r>
      <w:r>
        <w:rPr>
          <w:noProof/>
        </w:rPr>
        <w:tab/>
      </w:r>
      <w:r>
        <w:rPr>
          <w:noProof/>
        </w:rPr>
        <w:fldChar w:fldCharType="begin"/>
      </w:r>
      <w:r>
        <w:rPr>
          <w:noProof/>
        </w:rPr>
        <w:instrText xml:space="preserve"> PAGEREF _Toc106016452 \h </w:instrText>
      </w:r>
      <w:r>
        <w:rPr>
          <w:noProof/>
        </w:rPr>
      </w:r>
      <w:r>
        <w:rPr>
          <w:noProof/>
        </w:rPr>
        <w:fldChar w:fldCharType="separate"/>
      </w:r>
      <w:r>
        <w:rPr>
          <w:noProof/>
        </w:rPr>
        <w:t>100</w:t>
      </w:r>
      <w:r>
        <w:rPr>
          <w:noProof/>
        </w:rPr>
        <w:fldChar w:fldCharType="end"/>
      </w:r>
    </w:p>
    <w:p w14:paraId="5A9C2C46" w14:textId="10902CAF"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auto"/>
        </w:rPr>
        <w:t>Figura 56 Reducción de dimensionalidad con PCA</w:t>
      </w:r>
      <w:r>
        <w:rPr>
          <w:noProof/>
        </w:rPr>
        <w:tab/>
      </w:r>
      <w:r>
        <w:rPr>
          <w:noProof/>
        </w:rPr>
        <w:fldChar w:fldCharType="begin"/>
      </w:r>
      <w:r>
        <w:rPr>
          <w:noProof/>
        </w:rPr>
        <w:instrText xml:space="preserve"> PAGEREF _Toc106016453 \h </w:instrText>
      </w:r>
      <w:r>
        <w:rPr>
          <w:noProof/>
        </w:rPr>
      </w:r>
      <w:r>
        <w:rPr>
          <w:noProof/>
        </w:rPr>
        <w:fldChar w:fldCharType="separate"/>
      </w:r>
      <w:r>
        <w:rPr>
          <w:noProof/>
        </w:rPr>
        <w:t>102</w:t>
      </w:r>
      <w:r>
        <w:rPr>
          <w:noProof/>
        </w:rPr>
        <w:fldChar w:fldCharType="end"/>
      </w:r>
    </w:p>
    <w:p w14:paraId="345B6B06" w14:textId="58CB66E5" w:rsidR="00C030B8" w:rsidRDefault="00C030B8">
      <w:pPr>
        <w:pStyle w:val="Tabladeilustraciones"/>
        <w:tabs>
          <w:tab w:val="right" w:leader="dot" w:pos="9060"/>
        </w:tabs>
        <w:rPr>
          <w:rFonts w:asciiTheme="minorHAnsi" w:eastAsiaTheme="minorEastAsia" w:hAnsiTheme="minorHAnsi" w:cstheme="minorBidi"/>
          <w:noProof/>
          <w:color w:val="auto"/>
          <w:lang w:val="es-EC" w:eastAsia="es-EC"/>
        </w:rPr>
      </w:pPr>
      <w:r w:rsidRPr="00CB45CE">
        <w:rPr>
          <w:noProof/>
          <w:color w:val="000000" w:themeColor="text1"/>
        </w:rPr>
        <w:t>Figura 57 Varianza acumulada por componentes</w:t>
      </w:r>
      <w:r>
        <w:rPr>
          <w:noProof/>
        </w:rPr>
        <w:tab/>
      </w:r>
      <w:r>
        <w:rPr>
          <w:noProof/>
        </w:rPr>
        <w:fldChar w:fldCharType="begin"/>
      </w:r>
      <w:r>
        <w:rPr>
          <w:noProof/>
        </w:rPr>
        <w:instrText xml:space="preserve"> PAGEREF _Toc106016454 \h </w:instrText>
      </w:r>
      <w:r>
        <w:rPr>
          <w:noProof/>
        </w:rPr>
      </w:r>
      <w:r>
        <w:rPr>
          <w:noProof/>
        </w:rPr>
        <w:fldChar w:fldCharType="separate"/>
      </w:r>
      <w:r>
        <w:rPr>
          <w:noProof/>
        </w:rPr>
        <w:t>103</w:t>
      </w:r>
      <w:r>
        <w:rPr>
          <w:noProof/>
        </w:rPr>
        <w:fldChar w:fldCharType="end"/>
      </w:r>
    </w:p>
    <w:p w14:paraId="1EB147E9" w14:textId="7B9AFC9B" w:rsidR="003C134C" w:rsidRPr="00881F30" w:rsidRDefault="00416DCB">
      <w:pPr>
        <w:rPr>
          <w:rFonts w:cs="Arial"/>
          <w:color w:val="000000" w:themeColor="text1"/>
        </w:rPr>
      </w:pPr>
      <w:r w:rsidRPr="00881F30">
        <w:rPr>
          <w:rFonts w:cs="Arial"/>
          <w:color w:val="000000" w:themeColor="text1"/>
        </w:rPr>
        <w:fldChar w:fldCharType="end"/>
      </w:r>
    </w:p>
    <w:p w14:paraId="122067B3" w14:textId="77777777" w:rsidR="003C134C" w:rsidRPr="00881F30" w:rsidRDefault="003C134C">
      <w:pPr>
        <w:rPr>
          <w:rFonts w:cs="Arial"/>
          <w:color w:val="000000" w:themeColor="text1"/>
        </w:rPr>
      </w:pPr>
    </w:p>
    <w:p w14:paraId="0036FE65" w14:textId="77777777" w:rsidR="003C134C" w:rsidRPr="00881F30" w:rsidRDefault="003C134C">
      <w:pPr>
        <w:rPr>
          <w:rFonts w:cs="Arial"/>
          <w:color w:val="000000" w:themeColor="text1"/>
        </w:rPr>
      </w:pPr>
    </w:p>
    <w:p w14:paraId="58CA1D4A" w14:textId="77777777" w:rsidR="003C134C" w:rsidRPr="00881F30" w:rsidRDefault="003C134C">
      <w:pPr>
        <w:rPr>
          <w:rFonts w:cs="Arial"/>
          <w:color w:val="000000" w:themeColor="text1"/>
        </w:rPr>
      </w:pPr>
    </w:p>
    <w:p w14:paraId="3BA64C85" w14:textId="0D59133D" w:rsidR="008F4288" w:rsidRDefault="008F4288">
      <w:pPr>
        <w:rPr>
          <w:rFonts w:cs="Arial"/>
          <w:color w:val="000000" w:themeColor="text1"/>
        </w:rPr>
      </w:pPr>
    </w:p>
    <w:p w14:paraId="2D43CD79" w14:textId="77777777" w:rsidR="00212344" w:rsidRPr="00881F30" w:rsidRDefault="00212344">
      <w:pPr>
        <w:rPr>
          <w:rFonts w:cs="Arial"/>
          <w:color w:val="000000" w:themeColor="text1"/>
        </w:rPr>
      </w:pPr>
    </w:p>
    <w:p w14:paraId="3819DD2D" w14:textId="2D359E4B" w:rsidR="003C134C" w:rsidRPr="00881F30" w:rsidRDefault="00416DCB">
      <w:pPr>
        <w:pStyle w:val="Ttulo1"/>
        <w:rPr>
          <w:color w:val="000000" w:themeColor="text1"/>
        </w:rPr>
      </w:pPr>
      <w:bookmarkStart w:id="3" w:name="_Toc100827396"/>
      <w:bookmarkStart w:id="4" w:name="_Toc435462128"/>
      <w:bookmarkStart w:id="5" w:name="_Toc435460721"/>
      <w:bookmarkStart w:id="6" w:name="_Toc435460650"/>
      <w:bookmarkStart w:id="7" w:name="_Toc435460386"/>
      <w:bookmarkStart w:id="8" w:name="_Toc435460321"/>
      <w:bookmarkStart w:id="9" w:name="_Toc435460040"/>
      <w:bookmarkStart w:id="10" w:name="_Toc435459266"/>
      <w:bookmarkStart w:id="11" w:name="_Toc432504659"/>
      <w:bookmarkStart w:id="12" w:name="_Toc432240273"/>
      <w:bookmarkStart w:id="13" w:name="_Toc441233808"/>
      <w:bookmarkStart w:id="14" w:name="_Toc439969658"/>
      <w:bookmarkStart w:id="15" w:name="_Toc439968523"/>
      <w:bookmarkStart w:id="16" w:name="_Toc437557469"/>
      <w:bookmarkStart w:id="17" w:name="_Toc106016331"/>
      <w:r w:rsidRPr="00881F30">
        <w:rPr>
          <w:color w:val="000000" w:themeColor="text1"/>
        </w:rPr>
        <w:lastRenderedPageBreak/>
        <w:t>1. Introducción</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5346E382" w14:textId="77777777" w:rsidR="003C134C" w:rsidRPr="00881F30" w:rsidRDefault="00416DCB">
      <w:pPr>
        <w:pStyle w:val="Ttulo2"/>
        <w:rPr>
          <w:color w:val="000000" w:themeColor="text1"/>
        </w:rPr>
      </w:pPr>
      <w:bookmarkStart w:id="18" w:name="_Toc100827397"/>
      <w:bookmarkStart w:id="19" w:name="_Toc437557470"/>
      <w:bookmarkStart w:id="20" w:name="_Toc435462129"/>
      <w:bookmarkStart w:id="21" w:name="_Toc435460722"/>
      <w:bookmarkStart w:id="22" w:name="_Toc435460041"/>
      <w:bookmarkStart w:id="23" w:name="_Toc435459267"/>
      <w:bookmarkStart w:id="24" w:name="_Toc432504660"/>
      <w:bookmarkStart w:id="25" w:name="_Toc441233809"/>
      <w:bookmarkStart w:id="26" w:name="_Toc106016332"/>
      <w:r w:rsidRPr="00881F30">
        <w:rPr>
          <w:color w:val="000000" w:themeColor="text1"/>
        </w:rPr>
        <w:t>1.1 Justificación</w:t>
      </w:r>
      <w:bookmarkEnd w:id="18"/>
      <w:bookmarkEnd w:id="19"/>
      <w:bookmarkEnd w:id="20"/>
      <w:bookmarkEnd w:id="21"/>
      <w:bookmarkEnd w:id="22"/>
      <w:bookmarkEnd w:id="23"/>
      <w:bookmarkEnd w:id="24"/>
      <w:bookmarkEnd w:id="25"/>
      <w:bookmarkEnd w:id="26"/>
    </w:p>
    <w:p w14:paraId="6192DC19" w14:textId="77777777" w:rsidR="003C134C" w:rsidRPr="00881F30" w:rsidRDefault="00416DCB">
      <w:pPr>
        <w:spacing w:after="0"/>
        <w:rPr>
          <w:rFonts w:cs="Arial"/>
          <w:color w:val="000000" w:themeColor="text1"/>
        </w:rPr>
      </w:pPr>
      <w:r w:rsidRPr="00881F30">
        <w:rPr>
          <w:rFonts w:cs="Arial"/>
          <w:color w:val="000000" w:themeColor="text1"/>
        </w:rPr>
        <w:t xml:space="preserve">El Servicio de Rentas Internas del Ecuador (SRI) es la institución pública encargada de gestionar la política tributaria del país, incorporando controles y normas que permitan una eficiente recaudación de impuestos y la detección de prácticas fraudulentas como la evasión y elusión fiscal. Como organismo rector de la recaudación fiscal, busca optimizar cada una de estas tareas a través del uso de nuevas tecnologías. </w:t>
      </w:r>
    </w:p>
    <w:p w14:paraId="5A129E2C" w14:textId="77777777" w:rsidR="003C134C" w:rsidRPr="00881F30" w:rsidRDefault="003C134C">
      <w:pPr>
        <w:spacing w:after="0"/>
        <w:rPr>
          <w:rFonts w:cs="Arial"/>
          <w:color w:val="000000" w:themeColor="text1"/>
        </w:rPr>
      </w:pPr>
    </w:p>
    <w:p w14:paraId="174AD7D4" w14:textId="77777777" w:rsidR="003C134C" w:rsidRPr="00881F30" w:rsidRDefault="00416DCB">
      <w:pPr>
        <w:spacing w:after="0"/>
        <w:rPr>
          <w:color w:val="000000" w:themeColor="text1"/>
        </w:rPr>
      </w:pPr>
      <w:r w:rsidRPr="00881F30">
        <w:rPr>
          <w:rFonts w:cs="Arial"/>
          <w:color w:val="000000" w:themeColor="text1"/>
        </w:rPr>
        <w:t>Al ser una institución cuya misión es fomentar la equidad económica de la sociedad ecuatoriana a través de un correcto pago de impuestos, los datos que esta almacena toman especial importancia a la hora de fomentar políticas y tomar decisiones para determinar qué procesos requieren correcciones y mejoras.  Muchos de esos datos son generados en tiempo real, por lo que el proceso de captura y procesamiento de la data generada debe responder a las demandas tanto de autoridades como usuarios que consumen dicha información.</w:t>
      </w:r>
    </w:p>
    <w:p w14:paraId="2D468B53" w14:textId="77777777" w:rsidR="003C134C" w:rsidRPr="00881F30" w:rsidRDefault="003C134C">
      <w:pPr>
        <w:spacing w:after="0"/>
        <w:rPr>
          <w:rFonts w:cs="Arial"/>
          <w:color w:val="000000" w:themeColor="text1"/>
        </w:rPr>
      </w:pPr>
    </w:p>
    <w:p w14:paraId="065BC88C" w14:textId="77777777" w:rsidR="003C134C" w:rsidRPr="00881F30" w:rsidRDefault="00416DCB">
      <w:pPr>
        <w:spacing w:after="0"/>
        <w:rPr>
          <w:rFonts w:cs="Arial"/>
          <w:color w:val="000000" w:themeColor="text1"/>
        </w:rPr>
      </w:pPr>
      <w:r w:rsidRPr="00881F30">
        <w:rPr>
          <w:rFonts w:cs="Arial"/>
          <w:color w:val="000000" w:themeColor="text1"/>
        </w:rPr>
        <w:t xml:space="preserve">El procesamiento de grandes volúmenes de información en tiempo real, así como datos provenientes de fuentes históricas es de utilidad a fin de conocer las fortalezas y debilidades de una organización, y sus posibles oportunidades de mejora. La información resultante podrá ser explotada con total certidumbre a través de distintas herramientas de visualización que faciliten un análisis descriptivo del proceso de negocio, o un análisis predictivo mediante técnicas de </w:t>
      </w:r>
      <w:r w:rsidRPr="00881F30">
        <w:rPr>
          <w:rFonts w:cs="Arial"/>
          <w:i/>
          <w:iCs/>
          <w:color w:val="000000" w:themeColor="text1"/>
        </w:rPr>
        <w:t xml:space="preserve">Machine Learning </w:t>
      </w:r>
      <w:r w:rsidRPr="00881F30">
        <w:rPr>
          <w:rFonts w:cs="Arial"/>
          <w:color w:val="000000" w:themeColor="text1"/>
        </w:rPr>
        <w:t>e Inteligencia Artificial.</w:t>
      </w:r>
    </w:p>
    <w:p w14:paraId="0A294ABA" w14:textId="77777777" w:rsidR="003C134C" w:rsidRPr="00881F30" w:rsidRDefault="003C134C">
      <w:pPr>
        <w:spacing w:after="0"/>
        <w:rPr>
          <w:rFonts w:cs="Arial"/>
          <w:color w:val="000000" w:themeColor="text1"/>
        </w:rPr>
      </w:pPr>
    </w:p>
    <w:p w14:paraId="6D2466F5" w14:textId="6D3B7C82" w:rsidR="003C134C" w:rsidRPr="00881F30" w:rsidRDefault="00416DCB">
      <w:pPr>
        <w:spacing w:after="0"/>
        <w:rPr>
          <w:rFonts w:cs="Arial"/>
          <w:color w:val="000000" w:themeColor="text1"/>
        </w:rPr>
      </w:pPr>
      <w:r w:rsidRPr="00881F30">
        <w:rPr>
          <w:rFonts w:cs="Arial"/>
          <w:color w:val="000000" w:themeColor="text1"/>
        </w:rPr>
        <w:t xml:space="preserve">El SRI incorpora periódicamente un conjunto de datos públicos en su página web institucional </w:t>
      </w:r>
      <w:r w:rsidRPr="00881F30">
        <w:rPr>
          <w:rStyle w:val="EnlacedeInternet"/>
          <w:rFonts w:cs="Arial"/>
          <w:color w:val="000000" w:themeColor="text1"/>
        </w:rPr>
        <w:t>https://www.sri.gob.ec/datasets</w:t>
      </w:r>
      <w:r w:rsidRPr="00881F30">
        <w:rPr>
          <w:rFonts w:cs="Arial"/>
          <w:color w:val="000000" w:themeColor="text1"/>
        </w:rPr>
        <w:t xml:space="preserve"> , esto en adición al fortalecimiento de la transparencia y confianza hacia las instituciones públicas, hace un llamado a que la sociedad y la academia consuman y exploten esta información. Entre los </w:t>
      </w:r>
      <w:r w:rsidRPr="00BE684B">
        <w:rPr>
          <w:rFonts w:cs="Arial"/>
          <w:i/>
          <w:iCs/>
          <w:color w:val="000000" w:themeColor="text1"/>
        </w:rPr>
        <w:t>datasets</w:t>
      </w:r>
      <w:r w:rsidRPr="00881F30">
        <w:rPr>
          <w:rFonts w:cs="Arial"/>
          <w:color w:val="000000" w:themeColor="text1"/>
        </w:rPr>
        <w:t xml:space="preserve"> públicos, que se encuentran agregados y anonimizados, representan información relacionada a</w:t>
      </w:r>
      <w:r w:rsidRPr="00881F30">
        <w:rPr>
          <w:rFonts w:cs="Arial"/>
          <w:b/>
          <w:color w:val="000000" w:themeColor="text1"/>
        </w:rPr>
        <w:t xml:space="preserve"> </w:t>
      </w:r>
      <w:r w:rsidRPr="00881F30">
        <w:rPr>
          <w:rFonts w:cs="Arial"/>
          <w:color w:val="000000" w:themeColor="text1"/>
        </w:rPr>
        <w:t>información sobre declaraciones de compras y ventas por provincia, mes y actividad económica en el periodo 2017-2021.</w:t>
      </w:r>
    </w:p>
    <w:p w14:paraId="288EB759" w14:textId="77777777" w:rsidR="003C134C" w:rsidRPr="00881F30" w:rsidRDefault="003C134C">
      <w:pPr>
        <w:spacing w:after="0"/>
        <w:rPr>
          <w:rFonts w:cs="Arial"/>
          <w:color w:val="000000" w:themeColor="text1"/>
        </w:rPr>
      </w:pPr>
    </w:p>
    <w:p w14:paraId="061C8C01" w14:textId="77777777" w:rsidR="003C134C" w:rsidRPr="00881F30" w:rsidRDefault="00416DCB">
      <w:pPr>
        <w:spacing w:after="0"/>
        <w:rPr>
          <w:color w:val="000000" w:themeColor="text1"/>
        </w:rPr>
      </w:pPr>
      <w:r w:rsidRPr="00881F30">
        <w:rPr>
          <w:rFonts w:cs="Arial"/>
          <w:color w:val="000000" w:themeColor="text1"/>
        </w:rPr>
        <w:t xml:space="preserve"> A pesar de que esta información histórica pudiera ser relevante en el contexto de soluciones </w:t>
      </w:r>
      <w:r w:rsidRPr="00881F30">
        <w:rPr>
          <w:rFonts w:cs="Arial"/>
          <w:i/>
          <w:iCs/>
          <w:color w:val="000000" w:themeColor="text1"/>
        </w:rPr>
        <w:t>data-driven</w:t>
      </w:r>
      <w:r w:rsidRPr="00881F30">
        <w:rPr>
          <w:rFonts w:cs="Arial"/>
          <w:color w:val="000000" w:themeColor="text1"/>
        </w:rPr>
        <w:t xml:space="preserve">, al ser retroactiva, la toma de decisiones puede no ser acertada o pertinente bajo escenarios en que datos en tiempo real afecten considerablemente un monto o valor clave. Por ejemplo, en el año 2020 con la aparición del COVID-19, las actividades económicas se </w:t>
      </w:r>
      <w:r w:rsidRPr="00881F30">
        <w:rPr>
          <w:rFonts w:cs="Arial"/>
          <w:color w:val="000000" w:themeColor="text1"/>
        </w:rPr>
        <w:lastRenderedPageBreak/>
        <w:t xml:space="preserve">redujeron drásticamente, afectando el empleo y capacidad adquisitiva de los contribuyentes y la consecuente recaudación del Servicio de Rentas Internas.  En ese periodo de tiempo, la ausencia de datos que conlleven a un análisis en tiempo real dificultó al Estado Ecuatoriano y la sociedad en general comprender el impacto del COVID-19 en la economía y qué decisiones debían ser las correctas para atenuar las consecuencias de la pandemia. </w:t>
      </w:r>
    </w:p>
    <w:p w14:paraId="1033BE76" w14:textId="77777777" w:rsidR="003C134C" w:rsidRPr="00881F30" w:rsidRDefault="003C134C">
      <w:pPr>
        <w:spacing w:after="0"/>
        <w:rPr>
          <w:rFonts w:cs="Arial"/>
          <w:color w:val="000000" w:themeColor="text1"/>
        </w:rPr>
      </w:pPr>
    </w:p>
    <w:p w14:paraId="23B89F1C" w14:textId="4DBB9D3F" w:rsidR="003C134C" w:rsidRPr="00881F30" w:rsidRDefault="00416DCB">
      <w:pPr>
        <w:spacing w:after="0"/>
        <w:rPr>
          <w:rFonts w:cs="Arial"/>
          <w:color w:val="000000" w:themeColor="text1"/>
        </w:rPr>
      </w:pPr>
      <w:r w:rsidRPr="00881F30">
        <w:rPr>
          <w:rFonts w:cs="Arial"/>
          <w:color w:val="000000" w:themeColor="text1"/>
        </w:rPr>
        <w:t xml:space="preserve">A raíz de los programas de vacunación impulsado por el Gobierno Nacional en el 2021, se visualiza una reactivación económica. Un estudio publicado por el Banco Central del </w:t>
      </w:r>
      <w:r w:rsidR="00A60250" w:rsidRPr="00881F30">
        <w:rPr>
          <w:rFonts w:cs="Arial"/>
          <w:color w:val="000000" w:themeColor="text1"/>
        </w:rPr>
        <w:t>Ecuador</w:t>
      </w:r>
      <w:r w:rsidRPr="00881F30">
        <w:rPr>
          <w:rFonts w:cs="Arial"/>
          <w:color w:val="000000" w:themeColor="text1"/>
        </w:rPr>
        <w:t xml:space="preserve"> resalta que la economía ecuatoriana, que en el 2020 tuvo una contracción del 7.8%, estimando que en el 2022 crecerá un 2.54%. Si bien se vislumbra una recuperación, aún los efectos del COVID-19 se sienten en distintos sectores productivos; </w:t>
      </w:r>
      <w:r w:rsidR="00A60250" w:rsidRPr="00881F30">
        <w:rPr>
          <w:rFonts w:cs="Arial"/>
          <w:color w:val="000000" w:themeColor="text1"/>
        </w:rPr>
        <w:t>por lo que</w:t>
      </w:r>
      <w:r w:rsidRPr="00881F30">
        <w:rPr>
          <w:rFonts w:cs="Arial"/>
          <w:color w:val="000000" w:themeColor="text1"/>
        </w:rPr>
        <w:t>, ante este contexto de oportunidades, los usos de tecnologías para la toma de decisiones tienden a ser un factor clave para obtener un análisis verídico de la economía y la recaudación y el fomento de políticas que busquen aceleran ese crecimiento.</w:t>
      </w:r>
    </w:p>
    <w:p w14:paraId="7CBCC81D" w14:textId="77777777" w:rsidR="003C134C" w:rsidRPr="00881F30" w:rsidRDefault="003C134C">
      <w:pPr>
        <w:spacing w:after="0"/>
        <w:rPr>
          <w:rFonts w:cs="Arial"/>
          <w:color w:val="000000" w:themeColor="text1"/>
        </w:rPr>
      </w:pPr>
    </w:p>
    <w:p w14:paraId="715603A8" w14:textId="77777777" w:rsidR="003C134C" w:rsidRPr="00881F30" w:rsidRDefault="00416DCB">
      <w:pPr>
        <w:pStyle w:val="Ttulo2"/>
        <w:rPr>
          <w:color w:val="000000" w:themeColor="text1"/>
        </w:rPr>
      </w:pPr>
      <w:bookmarkStart w:id="27" w:name="_Toc100827398"/>
      <w:bookmarkStart w:id="28" w:name="_Toc439969659"/>
      <w:bookmarkStart w:id="29" w:name="_Toc439968524"/>
      <w:bookmarkStart w:id="30" w:name="_Toc437557471"/>
      <w:bookmarkStart w:id="31" w:name="_Toc435462130"/>
      <w:bookmarkStart w:id="32" w:name="_Toc435460723"/>
      <w:bookmarkStart w:id="33" w:name="_Toc435460042"/>
      <w:bookmarkStart w:id="34" w:name="_Toc435459268"/>
      <w:bookmarkStart w:id="35" w:name="_Toc432504661"/>
      <w:bookmarkStart w:id="36" w:name="_Toc441233810"/>
      <w:bookmarkStart w:id="37" w:name="_Toc106016333"/>
      <w:r w:rsidRPr="00881F30">
        <w:rPr>
          <w:color w:val="000000" w:themeColor="text1"/>
        </w:rPr>
        <w:t>1.2 Planteamiento del trabajo</w:t>
      </w:r>
      <w:bookmarkStart w:id="38" w:name="_Toc439969660"/>
      <w:bookmarkStart w:id="39" w:name="_Toc439968525"/>
      <w:bookmarkStart w:id="40" w:name="_Toc437557472"/>
      <w:bookmarkStart w:id="41" w:name="_Toc435462131"/>
      <w:bookmarkStart w:id="42" w:name="_Toc435460724"/>
      <w:bookmarkStart w:id="43" w:name="_Toc435460043"/>
      <w:bookmarkStart w:id="44" w:name="_Toc435459269"/>
      <w:bookmarkStart w:id="45" w:name="_Toc432504662"/>
      <w:bookmarkEnd w:id="27"/>
      <w:bookmarkEnd w:id="28"/>
      <w:bookmarkEnd w:id="29"/>
      <w:bookmarkEnd w:id="30"/>
      <w:bookmarkEnd w:id="31"/>
      <w:bookmarkEnd w:id="32"/>
      <w:bookmarkEnd w:id="33"/>
      <w:bookmarkEnd w:id="34"/>
      <w:bookmarkEnd w:id="35"/>
      <w:bookmarkEnd w:id="36"/>
      <w:bookmarkEnd w:id="37"/>
    </w:p>
    <w:p w14:paraId="0BD73F71" w14:textId="52D8A324" w:rsidR="003C134C" w:rsidRPr="00881F30" w:rsidRDefault="00416DCB">
      <w:pPr>
        <w:spacing w:after="0"/>
        <w:rPr>
          <w:color w:val="000000" w:themeColor="text1"/>
        </w:rPr>
      </w:pPr>
      <w:r w:rsidRPr="00881F30">
        <w:rPr>
          <w:rFonts w:cs="Arial"/>
          <w:color w:val="000000" w:themeColor="text1"/>
        </w:rPr>
        <w:t xml:space="preserve">La disponibilidad de data consolidada en tiempo </w:t>
      </w:r>
      <w:r w:rsidR="00A60250" w:rsidRPr="00881F30">
        <w:rPr>
          <w:rFonts w:cs="Arial"/>
          <w:color w:val="000000" w:themeColor="text1"/>
        </w:rPr>
        <w:t>real</w:t>
      </w:r>
      <w:r w:rsidRPr="00881F30">
        <w:rPr>
          <w:rFonts w:cs="Arial"/>
          <w:color w:val="000000" w:themeColor="text1"/>
        </w:rPr>
        <w:t xml:space="preserve"> proporciona los medios para la toma de decisiones pertinente y eficiente. Para la consecución de este objetivo, el presente Trabajo Final de </w:t>
      </w:r>
      <w:r w:rsidR="00A60250" w:rsidRPr="00881F30">
        <w:rPr>
          <w:rFonts w:cs="Arial"/>
          <w:color w:val="000000" w:themeColor="text1"/>
        </w:rPr>
        <w:t>Máster</w:t>
      </w:r>
      <w:r w:rsidRPr="00881F30">
        <w:rPr>
          <w:rFonts w:cs="Arial"/>
          <w:color w:val="000000" w:themeColor="text1"/>
        </w:rPr>
        <w:t xml:space="preserve"> propone el diseño e implementación de una arquitectura que capture y procese datos de declaraciones a detalle en tiempo real junto a los </w:t>
      </w:r>
      <w:r w:rsidRPr="00881F30">
        <w:rPr>
          <w:rFonts w:cs="Arial"/>
          <w:i/>
          <w:iCs/>
          <w:color w:val="000000" w:themeColor="text1"/>
        </w:rPr>
        <w:t>datasets</w:t>
      </w:r>
      <w:r w:rsidRPr="00881F30">
        <w:rPr>
          <w:rFonts w:cs="Arial"/>
          <w:color w:val="000000" w:themeColor="text1"/>
        </w:rPr>
        <w:t xml:space="preserve"> históricos publicados por el SRI en el periodo 2020-2021. La consolidación de estas dos fuentes de información de forma persistente en una base de datos será visualizada en un cuadro de mando. Adicionalmente la data histórica será de insumo para la construcción de un modelo de clusterización para identificar aquellas instancias que comparten características similares. </w:t>
      </w:r>
    </w:p>
    <w:p w14:paraId="5BA98BD2" w14:textId="77777777" w:rsidR="003C134C" w:rsidRPr="00881F30" w:rsidRDefault="003C134C">
      <w:pPr>
        <w:spacing w:after="0"/>
        <w:rPr>
          <w:rFonts w:cs="Arial"/>
          <w:color w:val="000000" w:themeColor="text1"/>
        </w:rPr>
      </w:pPr>
    </w:p>
    <w:p w14:paraId="1265D2DB" w14:textId="4CB3A2B8" w:rsidR="003C134C" w:rsidRPr="00881F30" w:rsidRDefault="00416DCB">
      <w:pPr>
        <w:spacing w:after="0"/>
        <w:rPr>
          <w:color w:val="000000" w:themeColor="text1"/>
        </w:rPr>
      </w:pPr>
      <w:r w:rsidRPr="00881F30">
        <w:rPr>
          <w:rFonts w:cs="Arial"/>
          <w:color w:val="000000" w:themeColor="text1"/>
        </w:rPr>
        <w:t>La Figura</w:t>
      </w:r>
      <w:r w:rsidR="00BE684B">
        <w:rPr>
          <w:rFonts w:cs="Arial"/>
          <w:color w:val="000000" w:themeColor="text1"/>
        </w:rPr>
        <w:t xml:space="preserve"> </w:t>
      </w:r>
      <w:r w:rsidRPr="00881F30">
        <w:rPr>
          <w:rFonts w:cs="Arial"/>
          <w:color w:val="000000" w:themeColor="text1"/>
        </w:rPr>
        <w:t>1 despliega el modelo propuesto para el proceso de captura y procesamiento de declaraciones tributarias, cuyas etapas se detallan a continuación:</w:t>
      </w:r>
    </w:p>
    <w:p w14:paraId="6756CDAF" w14:textId="77777777" w:rsidR="003C134C" w:rsidRPr="00881F30" w:rsidRDefault="003C134C">
      <w:pPr>
        <w:spacing w:after="0"/>
        <w:rPr>
          <w:rFonts w:cs="Arial"/>
          <w:color w:val="000000" w:themeColor="text1"/>
        </w:rPr>
      </w:pPr>
    </w:p>
    <w:p w14:paraId="081DA046" w14:textId="77777777" w:rsidR="003C134C" w:rsidRPr="00881F30" w:rsidRDefault="00416DCB">
      <w:pPr>
        <w:spacing w:after="0"/>
        <w:rPr>
          <w:rFonts w:cs="Arial"/>
          <w:color w:val="000000" w:themeColor="text1"/>
        </w:rPr>
      </w:pPr>
      <w:r w:rsidRPr="00881F30">
        <w:rPr>
          <w:rFonts w:cs="Arial"/>
          <w:color w:val="000000" w:themeColor="text1"/>
        </w:rPr>
        <w:t xml:space="preserve">1.- El archivo </w:t>
      </w:r>
      <w:r w:rsidRPr="00881F30">
        <w:rPr>
          <w:rFonts w:cs="Arial"/>
          <w:i/>
          <w:iCs/>
          <w:color w:val="000000" w:themeColor="text1"/>
        </w:rPr>
        <w:t>dataset</w:t>
      </w:r>
      <w:r w:rsidRPr="00881F30">
        <w:rPr>
          <w:rFonts w:cs="Arial"/>
          <w:color w:val="000000" w:themeColor="text1"/>
        </w:rPr>
        <w:t xml:space="preserve"> publicado en el portal de datos públicos del SRI será cargado en una base de datos no relacional. Esta data es de tipo agregada y anonimizada.</w:t>
      </w:r>
    </w:p>
    <w:p w14:paraId="739A4DE8" w14:textId="7CD0A89F" w:rsidR="003C134C" w:rsidRPr="00881F30" w:rsidRDefault="00416DCB">
      <w:pPr>
        <w:spacing w:after="0"/>
        <w:rPr>
          <w:color w:val="000000" w:themeColor="text1"/>
        </w:rPr>
      </w:pPr>
      <w:r w:rsidRPr="00881F30">
        <w:rPr>
          <w:rFonts w:cs="Arial"/>
          <w:color w:val="000000" w:themeColor="text1"/>
        </w:rPr>
        <w:t xml:space="preserve">2.- La Información a detalle que proviene de declaraciones tributarias serán datos ficticios que se almacenarán en una base de datos transaccional, se autogenerará información en el rango de </w:t>
      </w:r>
      <w:r w:rsidR="00421697">
        <w:rPr>
          <w:rFonts w:cs="Arial"/>
          <w:color w:val="000000" w:themeColor="text1"/>
        </w:rPr>
        <w:t>miles</w:t>
      </w:r>
      <w:r w:rsidRPr="00881F30">
        <w:rPr>
          <w:rFonts w:cs="Arial"/>
          <w:color w:val="000000" w:themeColor="text1"/>
        </w:rPr>
        <w:t xml:space="preserve"> de registros</w:t>
      </w:r>
      <w:r w:rsidR="00421697">
        <w:rPr>
          <w:rFonts w:cs="Arial"/>
          <w:color w:val="000000" w:themeColor="text1"/>
        </w:rPr>
        <w:t xml:space="preserve"> por minuto</w:t>
      </w:r>
      <w:r w:rsidRPr="00881F30">
        <w:rPr>
          <w:rFonts w:cs="Arial"/>
          <w:color w:val="000000" w:themeColor="text1"/>
        </w:rPr>
        <w:t>.</w:t>
      </w:r>
    </w:p>
    <w:p w14:paraId="01ABAB21" w14:textId="77777777" w:rsidR="003C134C" w:rsidRPr="00881F30" w:rsidRDefault="00416DCB">
      <w:pPr>
        <w:spacing w:after="0"/>
        <w:rPr>
          <w:color w:val="000000" w:themeColor="text1"/>
        </w:rPr>
      </w:pPr>
      <w:r w:rsidRPr="00881F30">
        <w:rPr>
          <w:rFonts w:cs="Arial"/>
          <w:color w:val="000000" w:themeColor="text1"/>
        </w:rPr>
        <w:lastRenderedPageBreak/>
        <w:t>3.- A través de una herramienta de encolamiento de mensajes en tiempo real bajo el modelo publicador-suscriptor, la base de datos transaccional depositará en un bus de datos los mensajes relativos a declaraciones a detalle.</w:t>
      </w:r>
    </w:p>
    <w:p w14:paraId="31D0CF8E" w14:textId="77777777" w:rsidR="003C134C" w:rsidRPr="00881F30" w:rsidRDefault="00416DCB">
      <w:pPr>
        <w:spacing w:after="0"/>
        <w:rPr>
          <w:rFonts w:cs="Arial"/>
          <w:color w:val="000000" w:themeColor="text1"/>
        </w:rPr>
      </w:pPr>
      <w:r w:rsidRPr="00881F30">
        <w:rPr>
          <w:rFonts w:cs="Arial"/>
          <w:color w:val="000000" w:themeColor="text1"/>
        </w:rPr>
        <w:t>4,5,6.- Con una herramienta de procesamiento, se generará un cliente que consume los mensajes provenientes del bus de datos; simultáneamente, se procederá a leer la data agregada que proviene de la base de datos no relacional. Se harán cálculos de agregación y se procederá a escribir (</w:t>
      </w:r>
      <w:r w:rsidRPr="00881F30">
        <w:rPr>
          <w:rFonts w:cs="Arial"/>
          <w:i/>
          <w:iCs/>
          <w:color w:val="000000" w:themeColor="text1"/>
        </w:rPr>
        <w:t>update</w:t>
      </w:r>
      <w:r w:rsidRPr="00881F30">
        <w:rPr>
          <w:rFonts w:cs="Arial"/>
          <w:color w:val="000000" w:themeColor="text1"/>
        </w:rPr>
        <w:t>) en la base de datos los datos recalculados.</w:t>
      </w:r>
    </w:p>
    <w:p w14:paraId="32B747C4" w14:textId="77777777" w:rsidR="003C134C" w:rsidRPr="00881F30" w:rsidRDefault="00416DCB">
      <w:pPr>
        <w:spacing w:after="0"/>
        <w:rPr>
          <w:rFonts w:cs="Arial"/>
          <w:color w:val="000000" w:themeColor="text1"/>
        </w:rPr>
      </w:pPr>
      <w:r w:rsidRPr="00881F30">
        <w:rPr>
          <w:rFonts w:cs="Arial"/>
          <w:color w:val="000000" w:themeColor="text1"/>
        </w:rPr>
        <w:t xml:space="preserve">7.- Se implementará un </w:t>
      </w:r>
      <w:r w:rsidRPr="00881F30">
        <w:rPr>
          <w:rFonts w:cs="Arial"/>
          <w:i/>
          <w:iCs/>
          <w:color w:val="000000" w:themeColor="text1"/>
        </w:rPr>
        <w:t>dashboard</w:t>
      </w:r>
      <w:r w:rsidRPr="00881F30">
        <w:rPr>
          <w:rFonts w:cs="Arial"/>
          <w:color w:val="000000" w:themeColor="text1"/>
        </w:rPr>
        <w:t xml:space="preserve"> que permita ver en tiempo real como varía los datos consolidados. Este reporte desplegará la información agregada por las distintas categorías (año, mes, provincia, e/o).</w:t>
      </w:r>
    </w:p>
    <w:p w14:paraId="5EE33910" w14:textId="67E3C022" w:rsidR="003C134C" w:rsidRDefault="00416DCB" w:rsidP="00421697">
      <w:pPr>
        <w:spacing w:after="0"/>
        <w:rPr>
          <w:rFonts w:cs="Arial"/>
          <w:color w:val="000000" w:themeColor="text1"/>
        </w:rPr>
      </w:pPr>
      <w:r w:rsidRPr="00881F30">
        <w:rPr>
          <w:rFonts w:cs="Arial"/>
          <w:color w:val="000000" w:themeColor="text1"/>
        </w:rPr>
        <w:t>8.- A partir de la información histórica se implementará un modelo de clusterización que permita identificar clústeres con provincias con características similares de declaración.</w:t>
      </w:r>
    </w:p>
    <w:p w14:paraId="274EC5E6" w14:textId="77777777" w:rsidR="00421697" w:rsidRPr="00421697" w:rsidRDefault="00421697" w:rsidP="00421697">
      <w:pPr>
        <w:spacing w:after="0"/>
        <w:rPr>
          <w:rFonts w:cs="Arial"/>
          <w:color w:val="000000" w:themeColor="text1"/>
        </w:rPr>
      </w:pPr>
    </w:p>
    <w:p w14:paraId="4E1104C3" w14:textId="0C7DEE91" w:rsidR="003C134C" w:rsidRPr="00421697" w:rsidRDefault="00416DCB">
      <w:pPr>
        <w:pStyle w:val="Descripcin"/>
        <w:keepNext/>
        <w:jc w:val="left"/>
        <w:rPr>
          <w:color w:val="000000" w:themeColor="text1"/>
        </w:rPr>
      </w:pPr>
      <w:bookmarkStart w:id="46" w:name="_Toc100596495"/>
      <w:bookmarkStart w:id="47" w:name="_Toc106016398"/>
      <w:r w:rsidRPr="00421697">
        <w:rPr>
          <w:color w:val="000000" w:themeColor="text1"/>
        </w:rPr>
        <w:t xml:space="preserve">Figura </w:t>
      </w:r>
      <w:r w:rsidRPr="00421697">
        <w:rPr>
          <w:color w:val="000000" w:themeColor="text1"/>
        </w:rPr>
        <w:fldChar w:fldCharType="begin"/>
      </w:r>
      <w:r w:rsidRPr="00421697">
        <w:rPr>
          <w:color w:val="000000" w:themeColor="text1"/>
        </w:rPr>
        <w:instrText>SEQ Figura \* ARABIC</w:instrText>
      </w:r>
      <w:r w:rsidRPr="00421697">
        <w:rPr>
          <w:color w:val="000000" w:themeColor="text1"/>
        </w:rPr>
        <w:fldChar w:fldCharType="separate"/>
      </w:r>
      <w:r w:rsidR="000E3D29">
        <w:rPr>
          <w:noProof/>
          <w:color w:val="000000" w:themeColor="text1"/>
        </w:rPr>
        <w:t>1</w:t>
      </w:r>
      <w:r w:rsidRPr="00421697">
        <w:rPr>
          <w:color w:val="000000" w:themeColor="text1"/>
        </w:rPr>
        <w:fldChar w:fldCharType="end"/>
      </w:r>
      <w:r w:rsidRPr="00421697">
        <w:rPr>
          <w:color w:val="000000" w:themeColor="text1"/>
        </w:rPr>
        <w:t xml:space="preserve"> Arquitectura para captura y procesamiento de </w:t>
      </w:r>
      <w:bookmarkEnd w:id="46"/>
      <w:r w:rsidRPr="00421697">
        <w:rPr>
          <w:color w:val="000000" w:themeColor="text1"/>
        </w:rPr>
        <w:t>Declaración Tributaria</w:t>
      </w:r>
      <w:bookmarkEnd w:id="47"/>
    </w:p>
    <w:p w14:paraId="7DF08088" w14:textId="77777777" w:rsidR="003C134C" w:rsidRPr="00881F30" w:rsidRDefault="00416DCB">
      <w:pPr>
        <w:spacing w:after="0"/>
        <w:jc w:val="center"/>
        <w:rPr>
          <w:rFonts w:cs="Arial"/>
          <w:color w:val="000000" w:themeColor="text1"/>
        </w:rPr>
      </w:pPr>
      <w:r w:rsidRPr="00881F30">
        <w:rPr>
          <w:noProof/>
          <w:color w:val="000000" w:themeColor="text1"/>
          <w:lang w:eastAsia="es-EC"/>
        </w:rPr>
        <w:drawing>
          <wp:inline distT="0" distB="0" distL="0" distR="0" wp14:anchorId="3F2CDD04" wp14:editId="4FECD75F">
            <wp:extent cx="4705350" cy="4476750"/>
            <wp:effectExtent l="0" t="0" r="0" b="0"/>
            <wp:docPr id="4"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03"/>
                    <pic:cNvPicPr>
                      <a:picLocks noChangeAspect="1" noChangeArrowheads="1"/>
                    </pic:cNvPicPr>
                  </pic:nvPicPr>
                  <pic:blipFill>
                    <a:blip r:embed="rId9"/>
                    <a:stretch>
                      <a:fillRect/>
                    </a:stretch>
                  </pic:blipFill>
                  <pic:spPr bwMode="auto">
                    <a:xfrm>
                      <a:off x="0" y="0"/>
                      <a:ext cx="4705350" cy="4476750"/>
                    </a:xfrm>
                    <a:prstGeom prst="rect">
                      <a:avLst/>
                    </a:prstGeom>
                  </pic:spPr>
                </pic:pic>
              </a:graphicData>
            </a:graphic>
          </wp:inline>
        </w:drawing>
      </w:r>
    </w:p>
    <w:p w14:paraId="0E7FDD7E" w14:textId="77777777" w:rsidR="003C134C" w:rsidRPr="00881F30" w:rsidRDefault="00416DCB">
      <w:pPr>
        <w:spacing w:after="0"/>
        <w:jc w:val="center"/>
        <w:rPr>
          <w:rFonts w:cs="Times New Roman"/>
          <w:i/>
          <w:iCs/>
          <w:color w:val="000000" w:themeColor="text1"/>
          <w:sz w:val="18"/>
          <w:szCs w:val="18"/>
          <w:lang w:val="es-ES"/>
        </w:rPr>
      </w:pPr>
      <w:r w:rsidRPr="00881F30">
        <w:rPr>
          <w:rFonts w:cs="Times New Roman"/>
          <w:b/>
          <w:color w:val="000000" w:themeColor="text1"/>
          <w:sz w:val="18"/>
          <w:szCs w:val="18"/>
          <w:lang w:val="es-ES"/>
        </w:rPr>
        <w:t>Nota</w:t>
      </w:r>
      <w:r w:rsidRPr="00881F30">
        <w:rPr>
          <w:rFonts w:cs="Times New Roman"/>
          <w:color w:val="000000" w:themeColor="text1"/>
          <w:sz w:val="18"/>
          <w:szCs w:val="18"/>
          <w:lang w:val="es-ES"/>
        </w:rPr>
        <w:t xml:space="preserve">: La figura correspondiente a la sección 8 de Clusterización, fue extraída de </w:t>
      </w:r>
    </w:p>
    <w:p w14:paraId="5A60D675" w14:textId="318C5586" w:rsidR="003C134C" w:rsidRPr="00881F30" w:rsidRDefault="00416DCB">
      <w:pPr>
        <w:spacing w:after="0"/>
        <w:jc w:val="center"/>
        <w:rPr>
          <w:rFonts w:cs="Times New Roman"/>
          <w:i/>
          <w:iCs/>
          <w:color w:val="000000" w:themeColor="text1"/>
          <w:sz w:val="18"/>
          <w:szCs w:val="18"/>
          <w:lang w:val="es-ES"/>
        </w:rPr>
        <w:sectPr w:rsidR="003C134C" w:rsidRPr="00881F30">
          <w:headerReference w:type="default" r:id="rId10"/>
          <w:footerReference w:type="default" r:id="rId11"/>
          <w:headerReference w:type="first" r:id="rId12"/>
          <w:footerReference w:type="first" r:id="rId13"/>
          <w:pgSz w:w="11906" w:h="16838"/>
          <w:pgMar w:top="1418" w:right="851" w:bottom="1418" w:left="1985" w:header="709" w:footer="709" w:gutter="0"/>
          <w:cols w:space="720"/>
          <w:formProt w:val="0"/>
          <w:titlePg/>
          <w:docGrid w:linePitch="360" w:charSpace="12288"/>
        </w:sectPr>
      </w:pPr>
      <w:r w:rsidRPr="00881F30">
        <w:rPr>
          <w:rFonts w:cs="Times New Roman"/>
          <w:color w:val="000000" w:themeColor="text1"/>
          <w:sz w:val="18"/>
          <w:szCs w:val="18"/>
          <w:lang w:val="es-ES"/>
        </w:rPr>
        <w:t>https://rpubs.com/JosueEmmanuel/Kmean</w:t>
      </w:r>
    </w:p>
    <w:p w14:paraId="151D487F" w14:textId="251EFAFE" w:rsidR="003C134C" w:rsidRPr="00881F30" w:rsidRDefault="00416DCB">
      <w:pPr>
        <w:pStyle w:val="Ttulo2"/>
        <w:rPr>
          <w:color w:val="000000" w:themeColor="text1"/>
        </w:rPr>
      </w:pPr>
      <w:bookmarkStart w:id="48" w:name="_Toc100827399"/>
      <w:bookmarkStart w:id="49" w:name="_Toc441233811"/>
      <w:bookmarkStart w:id="50" w:name="_Toc106016334"/>
      <w:r w:rsidRPr="00881F30">
        <w:rPr>
          <w:color w:val="000000" w:themeColor="text1"/>
        </w:rPr>
        <w:lastRenderedPageBreak/>
        <w:t>1.3 Estructura de la memori</w:t>
      </w:r>
      <w:bookmarkEnd w:id="38"/>
      <w:bookmarkEnd w:id="39"/>
      <w:bookmarkEnd w:id="40"/>
      <w:bookmarkEnd w:id="41"/>
      <w:bookmarkEnd w:id="42"/>
      <w:bookmarkEnd w:id="43"/>
      <w:bookmarkEnd w:id="44"/>
      <w:bookmarkEnd w:id="45"/>
      <w:bookmarkEnd w:id="48"/>
      <w:bookmarkEnd w:id="49"/>
      <w:r w:rsidR="0031215C" w:rsidRPr="00881F30">
        <w:rPr>
          <w:color w:val="000000" w:themeColor="text1"/>
        </w:rPr>
        <w:t>a</w:t>
      </w:r>
      <w:bookmarkEnd w:id="50"/>
    </w:p>
    <w:p w14:paraId="1F72FDC4" w14:textId="40707EAA" w:rsidR="003C134C" w:rsidRPr="00881F30" w:rsidRDefault="00416DCB">
      <w:pPr>
        <w:spacing w:after="0"/>
        <w:rPr>
          <w:color w:val="000000" w:themeColor="text1"/>
        </w:rPr>
      </w:pPr>
      <w:r w:rsidRPr="00881F30">
        <w:rPr>
          <w:rFonts w:cs="Arial"/>
          <w:color w:val="000000" w:themeColor="text1"/>
        </w:rPr>
        <w:t xml:space="preserve">En esta memoria se </w:t>
      </w:r>
      <w:bookmarkStart w:id="51" w:name="_Toc441233812"/>
      <w:bookmarkStart w:id="52" w:name="_Toc439969661"/>
      <w:bookmarkStart w:id="53" w:name="_Toc439968526"/>
      <w:bookmarkStart w:id="54" w:name="_Toc437557473"/>
      <w:bookmarkStart w:id="55" w:name="_Toc435462132"/>
      <w:bookmarkStart w:id="56" w:name="_Toc435460725"/>
      <w:bookmarkStart w:id="57" w:name="_Toc435460651"/>
      <w:bookmarkStart w:id="58" w:name="_Toc435460387"/>
      <w:bookmarkStart w:id="59" w:name="_Toc435460322"/>
      <w:bookmarkStart w:id="60" w:name="_Toc435460044"/>
      <w:bookmarkStart w:id="61" w:name="_Toc435459270"/>
      <w:bookmarkStart w:id="62" w:name="_Toc432504663"/>
      <w:bookmarkStart w:id="63" w:name="_Toc432240274"/>
      <w:r w:rsidRPr="00881F30">
        <w:rPr>
          <w:rFonts w:cs="Arial"/>
          <w:color w:val="000000" w:themeColor="text1"/>
        </w:rPr>
        <w:t xml:space="preserve">describe la estructura del presente proyecto de Fin de </w:t>
      </w:r>
      <w:r w:rsidR="00A60250" w:rsidRPr="00881F30">
        <w:rPr>
          <w:rFonts w:cs="Arial"/>
          <w:color w:val="000000" w:themeColor="text1"/>
        </w:rPr>
        <w:t>Máster</w:t>
      </w:r>
      <w:r w:rsidRPr="00881F30">
        <w:rPr>
          <w:rFonts w:cs="Arial"/>
          <w:color w:val="000000" w:themeColor="text1"/>
        </w:rPr>
        <w:t>, comenzando con la definición del problema de captura y procesamiento de datos de declaración en tiempo real, y el planteamiento de una solución que consolide esta data autogenerada con aquella histórica/real publicada en el sitio web del SRI.</w:t>
      </w:r>
    </w:p>
    <w:p w14:paraId="197E0293" w14:textId="77777777" w:rsidR="003C134C" w:rsidRPr="00881F30" w:rsidRDefault="003C134C">
      <w:pPr>
        <w:spacing w:after="0"/>
        <w:rPr>
          <w:rFonts w:cs="Arial"/>
          <w:color w:val="000000" w:themeColor="text1"/>
        </w:rPr>
      </w:pPr>
    </w:p>
    <w:p w14:paraId="123587FD" w14:textId="77777777" w:rsidR="003C134C" w:rsidRPr="00881F30" w:rsidRDefault="00416DCB">
      <w:pPr>
        <w:spacing w:after="0"/>
        <w:rPr>
          <w:color w:val="000000" w:themeColor="text1"/>
        </w:rPr>
      </w:pPr>
      <w:r w:rsidRPr="00881F30">
        <w:rPr>
          <w:rFonts w:cs="Arial"/>
          <w:color w:val="000000" w:themeColor="text1"/>
        </w:rPr>
        <w:t xml:space="preserve">En el capítulo 2 se desarrolla el contexto y estado de arte, donde se hace referencia a literatura relacionada con arquitecturas, soluciones y tecnologías </w:t>
      </w:r>
      <w:r w:rsidRPr="00881F30">
        <w:rPr>
          <w:rFonts w:cs="Arial"/>
          <w:i/>
          <w:iCs/>
          <w:color w:val="000000" w:themeColor="text1"/>
        </w:rPr>
        <w:t>Big Data</w:t>
      </w:r>
      <w:r w:rsidRPr="00881F30">
        <w:rPr>
          <w:rFonts w:cs="Arial"/>
          <w:color w:val="000000" w:themeColor="text1"/>
        </w:rPr>
        <w:t xml:space="preserve"> ya existentes para el procesamiento y almacenamiento de grandes y variados volúmenes de datos.</w:t>
      </w:r>
    </w:p>
    <w:p w14:paraId="2AAEAC6F" w14:textId="77777777" w:rsidR="003C134C" w:rsidRPr="00881F30" w:rsidRDefault="003C134C">
      <w:pPr>
        <w:spacing w:after="0"/>
        <w:rPr>
          <w:rFonts w:cs="Arial"/>
          <w:color w:val="000000" w:themeColor="text1"/>
        </w:rPr>
      </w:pPr>
    </w:p>
    <w:p w14:paraId="0A19E8A8" w14:textId="77777777" w:rsidR="003C134C" w:rsidRPr="00881F30" w:rsidRDefault="00416DCB">
      <w:pPr>
        <w:spacing w:after="0"/>
        <w:rPr>
          <w:color w:val="000000" w:themeColor="text1"/>
        </w:rPr>
      </w:pPr>
      <w:r w:rsidRPr="00881F30">
        <w:rPr>
          <w:rFonts w:cs="Arial"/>
          <w:color w:val="000000" w:themeColor="text1"/>
        </w:rPr>
        <w:t xml:space="preserve">En el siguiente apartado, se definirá los objetivos generales y específicos, los mismos que brindan un enfoque y alcance sobre la contribución que realiza este TFM para la </w:t>
      </w:r>
      <w:r w:rsidRPr="00421697">
        <w:rPr>
          <w:rFonts w:cs="Arial"/>
          <w:i/>
          <w:color w:val="000000" w:themeColor="text1"/>
        </w:rPr>
        <w:t>data</w:t>
      </w:r>
      <w:r w:rsidRPr="00881F30">
        <w:rPr>
          <w:rFonts w:cs="Arial"/>
          <w:color w:val="000000" w:themeColor="text1"/>
        </w:rPr>
        <w:t xml:space="preserve"> </w:t>
      </w:r>
      <w:r w:rsidRPr="00881F30">
        <w:rPr>
          <w:rFonts w:cs="Arial"/>
          <w:i/>
          <w:iCs/>
          <w:color w:val="000000" w:themeColor="text1"/>
        </w:rPr>
        <w:t>streaming</w:t>
      </w:r>
      <w:r w:rsidRPr="00881F30">
        <w:rPr>
          <w:rFonts w:cs="Arial"/>
          <w:color w:val="000000" w:themeColor="text1"/>
        </w:rPr>
        <w:t>. Finalmente se plasmará la metodología de trabajo, donde se detalla las tareas y pasos requeridos para la consecución del presente proyecto.</w:t>
      </w:r>
    </w:p>
    <w:p w14:paraId="1EFF2FB4" w14:textId="77777777" w:rsidR="003C134C" w:rsidRPr="00881F30" w:rsidRDefault="003C134C">
      <w:pPr>
        <w:spacing w:after="0"/>
        <w:rPr>
          <w:rFonts w:cs="Arial"/>
          <w:color w:val="000000" w:themeColor="text1"/>
        </w:rPr>
      </w:pPr>
    </w:p>
    <w:p w14:paraId="3ED5C87C" w14:textId="42601221" w:rsidR="003C134C" w:rsidRPr="00881F30" w:rsidRDefault="00416DCB">
      <w:pPr>
        <w:spacing w:after="0"/>
        <w:rPr>
          <w:color w:val="000000" w:themeColor="text1"/>
        </w:rPr>
      </w:pPr>
      <w:r w:rsidRPr="00881F30">
        <w:rPr>
          <w:rFonts w:cs="Arial"/>
          <w:color w:val="000000" w:themeColor="text1"/>
        </w:rPr>
        <w:t xml:space="preserve">A continuación, se prosigue con el desarrollo de la contribución, donde se bosqueja las tecnologías a utilizar para la captura, procesamiento, y persistencia de distintos datos aplicando tecnologías </w:t>
      </w:r>
      <w:r w:rsidRPr="00881F30">
        <w:rPr>
          <w:rFonts w:cs="Arial"/>
          <w:i/>
          <w:iCs/>
          <w:color w:val="000000" w:themeColor="text1"/>
        </w:rPr>
        <w:t>Big</w:t>
      </w:r>
      <w:r w:rsidR="00421697">
        <w:rPr>
          <w:rFonts w:cs="Arial"/>
          <w:i/>
          <w:iCs/>
          <w:color w:val="000000" w:themeColor="text1"/>
        </w:rPr>
        <w:t xml:space="preserve"> Data</w:t>
      </w:r>
      <w:r w:rsidRPr="00881F30">
        <w:rPr>
          <w:rFonts w:cs="Arial"/>
          <w:color w:val="000000" w:themeColor="text1"/>
        </w:rPr>
        <w:t xml:space="preserve">; y su consiguiente tratamiento y análisis para la toma de decisiones mediante herramientas de visualización y algoritmos de clusterización exclusiva. </w:t>
      </w:r>
    </w:p>
    <w:p w14:paraId="2A790A73" w14:textId="77777777" w:rsidR="003C134C" w:rsidRPr="00881F30" w:rsidRDefault="003C134C">
      <w:pPr>
        <w:spacing w:after="0"/>
        <w:rPr>
          <w:rFonts w:cs="Arial"/>
          <w:color w:val="000000" w:themeColor="text1"/>
        </w:rPr>
      </w:pPr>
    </w:p>
    <w:p w14:paraId="0092A99C" w14:textId="77777777" w:rsidR="003C134C" w:rsidRPr="00881F30" w:rsidRDefault="00416DCB">
      <w:pPr>
        <w:spacing w:after="0"/>
        <w:rPr>
          <w:color w:val="000000" w:themeColor="text1"/>
        </w:rPr>
      </w:pPr>
      <w:r w:rsidRPr="00881F30">
        <w:rPr>
          <w:rFonts w:cs="Arial"/>
          <w:color w:val="000000" w:themeColor="text1"/>
        </w:rPr>
        <w:t xml:space="preserve">Para finalizar, se cuenta con una sección que plasma las conclusiones levantadas durante el desarrollo de este trabajo, así como posibles líneas de trabajo futuras en el marco de la implementación de soluciones </w:t>
      </w:r>
      <w:r w:rsidRPr="00881F30">
        <w:rPr>
          <w:rFonts w:cs="Arial"/>
          <w:i/>
          <w:iCs/>
          <w:color w:val="000000" w:themeColor="text1"/>
        </w:rPr>
        <w:t>data-driven</w:t>
      </w:r>
      <w:r w:rsidRPr="00881F30">
        <w:rPr>
          <w:rFonts w:cs="Arial"/>
          <w:color w:val="000000" w:themeColor="text1"/>
        </w:rPr>
        <w:t xml:space="preserve"> con data generada en tiempo real e histórica.</w:t>
      </w:r>
    </w:p>
    <w:p w14:paraId="15817242" w14:textId="77777777" w:rsidR="003C134C" w:rsidRPr="00881F30" w:rsidRDefault="003C134C">
      <w:pPr>
        <w:spacing w:after="0"/>
        <w:rPr>
          <w:rFonts w:cs="Arial"/>
          <w:color w:val="000000" w:themeColor="text1"/>
        </w:rPr>
      </w:pPr>
    </w:p>
    <w:p w14:paraId="22090461" w14:textId="77777777" w:rsidR="003C134C" w:rsidRPr="00881F30" w:rsidRDefault="003C134C">
      <w:pPr>
        <w:spacing w:after="0"/>
        <w:rPr>
          <w:rFonts w:cs="Arial"/>
          <w:color w:val="000000" w:themeColor="text1"/>
        </w:rPr>
      </w:pPr>
    </w:p>
    <w:p w14:paraId="4EF9B745" w14:textId="77777777" w:rsidR="003C134C" w:rsidRPr="00881F30" w:rsidRDefault="003C134C">
      <w:pPr>
        <w:spacing w:after="0"/>
        <w:rPr>
          <w:rFonts w:cs="Arial"/>
          <w:color w:val="000000" w:themeColor="text1"/>
        </w:rPr>
      </w:pPr>
    </w:p>
    <w:p w14:paraId="5CF8B2D6" w14:textId="77777777" w:rsidR="003C134C" w:rsidRPr="00881F30" w:rsidRDefault="003C134C">
      <w:pPr>
        <w:spacing w:after="0"/>
        <w:rPr>
          <w:rFonts w:cs="Arial"/>
          <w:color w:val="000000" w:themeColor="text1"/>
        </w:rPr>
      </w:pPr>
    </w:p>
    <w:p w14:paraId="4BF198F4" w14:textId="77777777" w:rsidR="003C134C" w:rsidRPr="00881F30" w:rsidRDefault="003C134C">
      <w:pPr>
        <w:spacing w:after="0"/>
        <w:rPr>
          <w:rFonts w:cs="Arial"/>
          <w:color w:val="000000" w:themeColor="text1"/>
        </w:rPr>
      </w:pPr>
    </w:p>
    <w:p w14:paraId="0E85A0FC" w14:textId="77777777" w:rsidR="003C134C" w:rsidRPr="00881F30" w:rsidRDefault="003C134C">
      <w:pPr>
        <w:spacing w:after="0"/>
        <w:rPr>
          <w:rFonts w:cs="Arial"/>
          <w:color w:val="000000" w:themeColor="text1"/>
        </w:rPr>
      </w:pPr>
    </w:p>
    <w:p w14:paraId="377D9CF1" w14:textId="77777777" w:rsidR="003C134C" w:rsidRPr="00881F30" w:rsidRDefault="003C134C">
      <w:pPr>
        <w:spacing w:after="0"/>
        <w:rPr>
          <w:rFonts w:cs="Arial"/>
          <w:color w:val="000000" w:themeColor="text1"/>
        </w:rPr>
      </w:pPr>
    </w:p>
    <w:p w14:paraId="68FAA8A2" w14:textId="77777777" w:rsidR="003C134C" w:rsidRPr="00881F30" w:rsidRDefault="003C134C">
      <w:pPr>
        <w:spacing w:after="0"/>
        <w:rPr>
          <w:rFonts w:cs="Arial"/>
          <w:color w:val="000000" w:themeColor="text1"/>
        </w:rPr>
      </w:pPr>
    </w:p>
    <w:p w14:paraId="73243BF2" w14:textId="77777777" w:rsidR="003C134C" w:rsidRPr="00881F30" w:rsidRDefault="003C134C">
      <w:pPr>
        <w:spacing w:after="0"/>
        <w:rPr>
          <w:rFonts w:cs="Arial"/>
          <w:color w:val="000000" w:themeColor="text1"/>
        </w:rPr>
      </w:pPr>
    </w:p>
    <w:p w14:paraId="501C9EBC" w14:textId="025BA4FA" w:rsidR="003C134C" w:rsidRDefault="003C134C">
      <w:pPr>
        <w:spacing w:after="0"/>
        <w:rPr>
          <w:rFonts w:cs="Arial"/>
          <w:color w:val="000000" w:themeColor="text1"/>
        </w:rPr>
      </w:pPr>
    </w:p>
    <w:p w14:paraId="10D4ACFE" w14:textId="77777777" w:rsidR="00421697" w:rsidRPr="00881F30" w:rsidRDefault="00421697">
      <w:pPr>
        <w:spacing w:after="0"/>
        <w:rPr>
          <w:rFonts w:cs="Arial"/>
          <w:color w:val="000000" w:themeColor="text1"/>
        </w:rPr>
      </w:pPr>
    </w:p>
    <w:p w14:paraId="75027AD2" w14:textId="77777777" w:rsidR="003C134C" w:rsidRPr="00881F30" w:rsidRDefault="00416DCB">
      <w:pPr>
        <w:pStyle w:val="Ttulo1"/>
        <w:rPr>
          <w:color w:val="000000" w:themeColor="text1"/>
        </w:rPr>
      </w:pPr>
      <w:bookmarkStart w:id="64" w:name="_Toc100827400"/>
      <w:bookmarkStart w:id="65" w:name="_Toc106016335"/>
      <w:r w:rsidRPr="00881F30">
        <w:rPr>
          <w:color w:val="000000" w:themeColor="text1"/>
        </w:rPr>
        <w:lastRenderedPageBreak/>
        <w:t>2. Contexto y estado del arte</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7B2EB309" w14:textId="47F72906" w:rsidR="003C134C" w:rsidRPr="00881F30" w:rsidRDefault="00416DCB">
      <w:pPr>
        <w:spacing w:after="0"/>
        <w:rPr>
          <w:rFonts w:cs="Arial"/>
          <w:color w:val="000000" w:themeColor="text1"/>
        </w:rPr>
      </w:pPr>
      <w:r w:rsidRPr="00881F30">
        <w:rPr>
          <w:rFonts w:cs="Arial"/>
          <w:color w:val="000000" w:themeColor="text1"/>
        </w:rPr>
        <w:t xml:space="preserve">El desarrollo e implementación de este Trabajo Final de </w:t>
      </w:r>
      <w:r w:rsidR="00A60250" w:rsidRPr="00881F30">
        <w:rPr>
          <w:rFonts w:cs="Arial"/>
          <w:color w:val="000000" w:themeColor="text1"/>
        </w:rPr>
        <w:t>Máster</w:t>
      </w:r>
      <w:r w:rsidRPr="00881F30">
        <w:rPr>
          <w:rFonts w:cs="Arial"/>
          <w:color w:val="000000" w:themeColor="text1"/>
        </w:rPr>
        <w:t xml:space="preserve"> engloba las siguientes líneas de estudio, las cuales han sido abordadas a través de distintas tecnologías y propuestas de solución:</w:t>
      </w:r>
    </w:p>
    <w:p w14:paraId="49975E13" w14:textId="77777777" w:rsidR="003C134C" w:rsidRPr="00881F30" w:rsidRDefault="00416DCB">
      <w:pPr>
        <w:numPr>
          <w:ilvl w:val="0"/>
          <w:numId w:val="1"/>
        </w:numPr>
        <w:spacing w:after="0"/>
        <w:rPr>
          <w:rFonts w:cs="Arial"/>
          <w:color w:val="000000" w:themeColor="text1"/>
        </w:rPr>
      </w:pPr>
      <w:r w:rsidRPr="00881F30">
        <w:rPr>
          <w:rFonts w:cs="Arial"/>
          <w:color w:val="000000" w:themeColor="text1"/>
        </w:rPr>
        <w:t>Arquitecturas para el procesamiento de datos</w:t>
      </w:r>
    </w:p>
    <w:p w14:paraId="4F00D7D7" w14:textId="77777777" w:rsidR="003C134C" w:rsidRPr="00881F30" w:rsidRDefault="00416DCB">
      <w:pPr>
        <w:numPr>
          <w:ilvl w:val="0"/>
          <w:numId w:val="1"/>
        </w:numPr>
        <w:spacing w:after="0"/>
        <w:rPr>
          <w:rFonts w:cs="Arial"/>
          <w:color w:val="000000" w:themeColor="text1"/>
        </w:rPr>
      </w:pPr>
      <w:r w:rsidRPr="00881F30">
        <w:rPr>
          <w:rFonts w:cs="Arial"/>
          <w:color w:val="000000" w:themeColor="text1"/>
        </w:rPr>
        <w:t>Bases de datos NoSQL</w:t>
      </w:r>
    </w:p>
    <w:p w14:paraId="6E65443F" w14:textId="77777777" w:rsidR="003C134C" w:rsidRPr="00881F30" w:rsidRDefault="00416DCB">
      <w:pPr>
        <w:numPr>
          <w:ilvl w:val="0"/>
          <w:numId w:val="1"/>
        </w:numPr>
        <w:spacing w:after="0"/>
        <w:rPr>
          <w:rFonts w:cs="Arial"/>
          <w:color w:val="000000" w:themeColor="text1"/>
        </w:rPr>
      </w:pPr>
      <w:r w:rsidRPr="00881F30">
        <w:rPr>
          <w:rFonts w:cs="Arial"/>
          <w:color w:val="000000" w:themeColor="text1"/>
        </w:rPr>
        <w:t>Visualización de datos para la toma de decisiones</w:t>
      </w:r>
    </w:p>
    <w:p w14:paraId="3DF8095E" w14:textId="77777777" w:rsidR="003C134C" w:rsidRPr="00881F30" w:rsidRDefault="00416DCB">
      <w:pPr>
        <w:numPr>
          <w:ilvl w:val="0"/>
          <w:numId w:val="1"/>
        </w:numPr>
        <w:spacing w:after="0"/>
        <w:rPr>
          <w:rFonts w:cs="Arial"/>
          <w:color w:val="000000" w:themeColor="text1"/>
        </w:rPr>
      </w:pPr>
      <w:r w:rsidRPr="00881F30">
        <w:rPr>
          <w:rFonts w:cs="Arial"/>
          <w:color w:val="000000" w:themeColor="text1"/>
        </w:rPr>
        <w:t xml:space="preserve">Herramientas de aprendizaje automático para clusterización: Scikit-Learn </w:t>
      </w:r>
    </w:p>
    <w:p w14:paraId="6F8C24F3" w14:textId="77777777" w:rsidR="003C134C" w:rsidRPr="00881F30" w:rsidRDefault="003C134C">
      <w:pPr>
        <w:spacing w:after="0"/>
        <w:rPr>
          <w:rFonts w:cs="Arial"/>
          <w:color w:val="000000" w:themeColor="text1"/>
        </w:rPr>
      </w:pPr>
    </w:p>
    <w:p w14:paraId="6E727B41" w14:textId="77777777" w:rsidR="003C134C" w:rsidRPr="00881F30" w:rsidRDefault="00416DCB">
      <w:pPr>
        <w:pStyle w:val="Ttulo2"/>
        <w:spacing w:before="0" w:after="0"/>
        <w:rPr>
          <w:color w:val="000000" w:themeColor="text1"/>
        </w:rPr>
      </w:pPr>
      <w:bookmarkStart w:id="66" w:name="_Toc100827401"/>
      <w:bookmarkStart w:id="67" w:name="__DdeLink__2375_1759398762"/>
      <w:bookmarkStart w:id="68" w:name="_Toc106016336"/>
      <w:r w:rsidRPr="00881F30">
        <w:rPr>
          <w:color w:val="000000" w:themeColor="text1"/>
        </w:rPr>
        <w:t>2</w:t>
      </w:r>
      <w:bookmarkStart w:id="69" w:name="_Toc4412338291"/>
      <w:bookmarkStart w:id="70" w:name="_Toc4399696761"/>
      <w:bookmarkStart w:id="71" w:name="_Toc4399685411"/>
      <w:bookmarkStart w:id="72" w:name="_Toc4375574891"/>
      <w:bookmarkStart w:id="73" w:name="_Toc4354621521"/>
      <w:bookmarkStart w:id="74" w:name="_Toc4354607451"/>
      <w:bookmarkStart w:id="75" w:name="_Toc4354600641"/>
      <w:bookmarkStart w:id="76" w:name="_Toc4354592901"/>
      <w:bookmarkStart w:id="77" w:name="_Toc4325046841"/>
      <w:bookmarkStart w:id="78" w:name="_Toc4322402951"/>
      <w:r w:rsidRPr="00881F30">
        <w:rPr>
          <w:color w:val="000000" w:themeColor="text1"/>
        </w:rPr>
        <w:t xml:space="preserve">.1. </w:t>
      </w:r>
      <w:bookmarkEnd w:id="69"/>
      <w:bookmarkEnd w:id="70"/>
      <w:bookmarkEnd w:id="71"/>
      <w:bookmarkEnd w:id="72"/>
      <w:bookmarkEnd w:id="73"/>
      <w:bookmarkEnd w:id="74"/>
      <w:bookmarkEnd w:id="75"/>
      <w:bookmarkEnd w:id="76"/>
      <w:bookmarkEnd w:id="77"/>
      <w:bookmarkEnd w:id="78"/>
      <w:r w:rsidRPr="00881F30">
        <w:rPr>
          <w:color w:val="000000" w:themeColor="text1"/>
        </w:rPr>
        <w:t>Arquitecturas para el procesamiento de datos</w:t>
      </w:r>
      <w:bookmarkEnd w:id="66"/>
      <w:bookmarkEnd w:id="67"/>
      <w:bookmarkEnd w:id="68"/>
    </w:p>
    <w:p w14:paraId="38EF6BEB" w14:textId="77777777" w:rsidR="003C134C" w:rsidRPr="00881F30" w:rsidRDefault="00416DCB">
      <w:pPr>
        <w:spacing w:after="0"/>
        <w:rPr>
          <w:rFonts w:cs="Arial"/>
          <w:color w:val="000000" w:themeColor="text1"/>
        </w:rPr>
      </w:pPr>
      <w:r w:rsidRPr="00881F30">
        <w:rPr>
          <w:rFonts w:cs="Arial"/>
          <w:color w:val="000000" w:themeColor="text1"/>
        </w:rPr>
        <w:t xml:space="preserve">El término </w:t>
      </w:r>
      <w:r w:rsidRPr="00881F30">
        <w:rPr>
          <w:rFonts w:cs="Arial"/>
          <w:i/>
          <w:iCs/>
          <w:color w:val="000000" w:themeColor="text1"/>
        </w:rPr>
        <w:t>Big Data</w:t>
      </w:r>
      <w:r w:rsidRPr="00881F30">
        <w:rPr>
          <w:rFonts w:cs="Arial"/>
          <w:color w:val="000000" w:themeColor="text1"/>
        </w:rPr>
        <w:t xml:space="preserve">, que surge como un conjunto de herramientas que brindan una solución a aquellos problemas que son difícilmente abordados con tecnologías tradicionales, ha acaparado la atención de empresas y corporaciones de todo tipo, quienes hoy en día son más conscientes de la importancia de los datos para incrementar su competitividad. </w:t>
      </w:r>
    </w:p>
    <w:p w14:paraId="540BE139" w14:textId="77777777" w:rsidR="003C134C" w:rsidRPr="00881F30" w:rsidRDefault="00416DCB">
      <w:pPr>
        <w:spacing w:after="0"/>
        <w:rPr>
          <w:rFonts w:cs="Arial"/>
          <w:color w:val="000000" w:themeColor="text1"/>
        </w:rPr>
      </w:pPr>
      <w:r w:rsidRPr="00881F30">
        <w:rPr>
          <w:rFonts w:cs="Arial"/>
          <w:color w:val="000000" w:themeColor="text1"/>
        </w:rPr>
        <w:t xml:space="preserve">Los datos tienden a ser de diversos tipos, tamaños y se generan a gran velocidad, planteando un desafío interesante a la hora de analizarlos y computarlos para generar conocimiento.  </w:t>
      </w:r>
    </w:p>
    <w:p w14:paraId="66CC3327" w14:textId="77777777" w:rsidR="003C134C" w:rsidRPr="00881F30" w:rsidRDefault="003C134C">
      <w:pPr>
        <w:spacing w:after="0"/>
        <w:rPr>
          <w:rFonts w:cs="Arial"/>
          <w:color w:val="000000" w:themeColor="text1"/>
        </w:rPr>
      </w:pPr>
    </w:p>
    <w:p w14:paraId="42D34B24" w14:textId="220EB3C4" w:rsidR="003C134C" w:rsidRPr="00881F30" w:rsidRDefault="00416DCB">
      <w:pPr>
        <w:spacing w:after="0"/>
        <w:rPr>
          <w:rFonts w:cs="Arial"/>
          <w:color w:val="000000" w:themeColor="text1"/>
        </w:rPr>
      </w:pPr>
      <w:r w:rsidRPr="00881F30">
        <w:rPr>
          <w:rFonts w:cs="Arial"/>
          <w:i/>
          <w:iCs/>
          <w:color w:val="000000" w:themeColor="text1"/>
        </w:rPr>
        <w:t>Big Data</w:t>
      </w:r>
      <w:r w:rsidRPr="00881F30">
        <w:rPr>
          <w:rFonts w:cs="Arial"/>
          <w:color w:val="000000" w:themeColor="text1"/>
        </w:rPr>
        <w:t xml:space="preserve"> está definido por tres dimensiones: Variedad, Volumen y Velocidad, siendo esta última para </w:t>
      </w:r>
      <w:sdt>
        <w:sdtPr>
          <w:rPr>
            <w:color w:val="000000" w:themeColor="text1"/>
          </w:rPr>
          <w:id w:val="-306478045"/>
          <w:citation/>
        </w:sdtPr>
        <w:sdtContent>
          <w:r w:rsidRPr="00881F30">
            <w:rPr>
              <w:rFonts w:cs="Arial"/>
              <w:color w:val="000000" w:themeColor="text1"/>
            </w:rPr>
            <w:fldChar w:fldCharType="begin"/>
          </w:r>
          <w:r w:rsidRPr="00881F30">
            <w:rPr>
              <w:rFonts w:cs="Arial"/>
              <w:color w:val="000000" w:themeColor="text1"/>
            </w:rPr>
            <w:instrText>CITATION Has14 \l 3082</w:instrText>
          </w:r>
          <w:r w:rsidRPr="00881F30">
            <w:rPr>
              <w:rFonts w:cs="Arial"/>
              <w:color w:val="000000" w:themeColor="text1"/>
            </w:rPr>
            <w:fldChar w:fldCharType="separate"/>
          </w:r>
          <w:r w:rsidR="00795B0E" w:rsidRPr="00795B0E">
            <w:rPr>
              <w:rFonts w:cs="Arial"/>
              <w:noProof/>
              <w:color w:val="000000" w:themeColor="text1"/>
            </w:rPr>
            <w:t>(Hasani, 2014)</w:t>
          </w:r>
          <w:r w:rsidRPr="00881F30">
            <w:rPr>
              <w:rFonts w:cs="Arial"/>
              <w:color w:val="000000" w:themeColor="text1"/>
            </w:rPr>
            <w:fldChar w:fldCharType="end"/>
          </w:r>
        </w:sdtContent>
      </w:sdt>
      <w:r w:rsidRPr="00881F30">
        <w:rPr>
          <w:rFonts w:cs="Arial"/>
          <w:color w:val="000000" w:themeColor="text1"/>
        </w:rPr>
        <w:t xml:space="preserve"> la más difícil de tratar de una forma efectiva; recalcando que una solución </w:t>
      </w:r>
      <w:r w:rsidRPr="00881F30">
        <w:rPr>
          <w:rFonts w:cs="Arial"/>
          <w:i/>
          <w:iCs/>
          <w:color w:val="000000" w:themeColor="text1"/>
        </w:rPr>
        <w:t>Big Data</w:t>
      </w:r>
      <w:r w:rsidRPr="00881F30">
        <w:rPr>
          <w:rFonts w:cs="Arial"/>
          <w:color w:val="000000" w:themeColor="text1"/>
        </w:rPr>
        <w:t xml:space="preserve"> debe ser capaz de abarcar procesamiento en </w:t>
      </w:r>
      <w:r w:rsidRPr="00881F30">
        <w:rPr>
          <w:rFonts w:cs="Arial"/>
          <w:i/>
          <w:iCs/>
          <w:color w:val="000000" w:themeColor="text1"/>
        </w:rPr>
        <w:t>streaming</w:t>
      </w:r>
      <w:r w:rsidRPr="00881F30">
        <w:rPr>
          <w:rFonts w:cs="Arial"/>
          <w:color w:val="000000" w:themeColor="text1"/>
        </w:rPr>
        <w:t xml:space="preserve"> en </w:t>
      </w:r>
      <w:r w:rsidR="00701C6D" w:rsidRPr="00881F30">
        <w:rPr>
          <w:rFonts w:cs="Arial"/>
          <w:color w:val="000000" w:themeColor="text1"/>
        </w:rPr>
        <w:t>una ratio</w:t>
      </w:r>
      <w:r w:rsidRPr="00881F30">
        <w:rPr>
          <w:rFonts w:cs="Arial"/>
          <w:color w:val="000000" w:themeColor="text1"/>
        </w:rPr>
        <w:t xml:space="preserve"> de millones de registros por segundo.</w:t>
      </w:r>
    </w:p>
    <w:p w14:paraId="3EF6741A" w14:textId="77777777" w:rsidR="003C134C" w:rsidRPr="00881F30" w:rsidRDefault="003C134C">
      <w:pPr>
        <w:spacing w:after="0"/>
        <w:rPr>
          <w:rFonts w:cs="Arial"/>
          <w:color w:val="000000" w:themeColor="text1"/>
        </w:rPr>
      </w:pPr>
    </w:p>
    <w:p w14:paraId="0FD0E2FD" w14:textId="2B45E284" w:rsidR="003C134C" w:rsidRPr="00881F30" w:rsidRDefault="00C12B38">
      <w:pPr>
        <w:spacing w:after="0"/>
        <w:rPr>
          <w:rFonts w:cs="Arial"/>
          <w:color w:val="000000" w:themeColor="text1"/>
        </w:rPr>
      </w:pPr>
      <w:sdt>
        <w:sdtPr>
          <w:rPr>
            <w:color w:val="000000" w:themeColor="text1"/>
          </w:rPr>
          <w:id w:val="-1765596918"/>
          <w:citation/>
        </w:sdtPr>
        <w:sdtContent>
          <w:r w:rsidR="00416DCB" w:rsidRPr="00881F30">
            <w:rPr>
              <w:color w:val="000000" w:themeColor="text1"/>
            </w:rPr>
            <w:fldChar w:fldCharType="begin"/>
          </w:r>
          <w:r w:rsidR="00416DCB" w:rsidRPr="00881F30">
            <w:rPr>
              <w:color w:val="000000" w:themeColor="text1"/>
            </w:rPr>
            <w:instrText>CITATION Mar18 \l 3082</w:instrText>
          </w:r>
          <w:r w:rsidR="00416DCB" w:rsidRPr="00881F30">
            <w:rPr>
              <w:color w:val="000000" w:themeColor="text1"/>
            </w:rPr>
            <w:fldChar w:fldCharType="separate"/>
          </w:r>
          <w:r w:rsidR="00795B0E" w:rsidRPr="00795B0E">
            <w:rPr>
              <w:noProof/>
              <w:color w:val="000000" w:themeColor="text1"/>
            </w:rPr>
            <w:t>(Feick, Kleer, &amp; Kohn, 2018)</w:t>
          </w:r>
          <w:r w:rsidR="00416DCB" w:rsidRPr="00881F30">
            <w:rPr>
              <w:color w:val="000000" w:themeColor="text1"/>
            </w:rPr>
            <w:fldChar w:fldCharType="end"/>
          </w:r>
        </w:sdtContent>
      </w:sdt>
      <w:r w:rsidR="00416DCB" w:rsidRPr="00881F30">
        <w:rPr>
          <w:rFonts w:cs="Arial"/>
          <w:color w:val="000000" w:themeColor="text1"/>
        </w:rPr>
        <w:t xml:space="preserve"> resaltan dos arquitecturas </w:t>
      </w:r>
      <w:r w:rsidR="00416DCB" w:rsidRPr="00881F30">
        <w:rPr>
          <w:rFonts w:cs="Arial"/>
          <w:i/>
          <w:iCs/>
          <w:color w:val="000000" w:themeColor="text1"/>
        </w:rPr>
        <w:t>Big Data</w:t>
      </w:r>
      <w:r w:rsidR="00416DCB" w:rsidRPr="00881F30">
        <w:rPr>
          <w:rFonts w:cs="Arial"/>
          <w:color w:val="000000" w:themeColor="text1"/>
        </w:rPr>
        <w:t xml:space="preserve"> a la hora del procesamiento de datos: Lambda y Kappa.</w:t>
      </w:r>
    </w:p>
    <w:p w14:paraId="5BA0B9B5" w14:textId="77777777" w:rsidR="003C134C" w:rsidRPr="00881F30" w:rsidRDefault="003C134C">
      <w:pPr>
        <w:spacing w:after="0"/>
        <w:rPr>
          <w:rFonts w:cs="Arial"/>
          <w:color w:val="000000" w:themeColor="text1"/>
        </w:rPr>
      </w:pPr>
    </w:p>
    <w:p w14:paraId="40013EA1" w14:textId="77777777" w:rsidR="003C134C" w:rsidRPr="00881F30" w:rsidRDefault="00416DCB">
      <w:pPr>
        <w:pStyle w:val="Ttulo3"/>
        <w:rPr>
          <w:color w:val="000000" w:themeColor="text1"/>
        </w:rPr>
      </w:pPr>
      <w:bookmarkStart w:id="79" w:name="_Toc100827402"/>
      <w:bookmarkStart w:id="80" w:name="_Toc106016337"/>
      <w:r w:rsidRPr="00881F30">
        <w:rPr>
          <w:color w:val="000000" w:themeColor="text1"/>
        </w:rPr>
        <w:t>2</w:t>
      </w:r>
      <w:bookmarkStart w:id="81" w:name="_Toc44123382911"/>
      <w:bookmarkStart w:id="82" w:name="_Toc43996967611"/>
      <w:bookmarkStart w:id="83" w:name="_Toc43996854111"/>
      <w:bookmarkStart w:id="84" w:name="_Toc43755748911"/>
      <w:bookmarkStart w:id="85" w:name="_Toc43546215211"/>
      <w:bookmarkStart w:id="86" w:name="_Toc43546074511"/>
      <w:bookmarkStart w:id="87" w:name="_Toc43546006411"/>
      <w:bookmarkStart w:id="88" w:name="_Toc43545929011"/>
      <w:bookmarkStart w:id="89" w:name="_Toc43250468411"/>
      <w:bookmarkStart w:id="90" w:name="_Toc43224029511"/>
      <w:r w:rsidRPr="00881F30">
        <w:rPr>
          <w:color w:val="000000" w:themeColor="text1"/>
        </w:rPr>
        <w:t xml:space="preserve">.1.1 </w:t>
      </w:r>
      <w:bookmarkEnd w:id="81"/>
      <w:bookmarkEnd w:id="82"/>
      <w:bookmarkEnd w:id="83"/>
      <w:bookmarkEnd w:id="84"/>
      <w:bookmarkEnd w:id="85"/>
      <w:bookmarkEnd w:id="86"/>
      <w:bookmarkEnd w:id="87"/>
      <w:bookmarkEnd w:id="88"/>
      <w:bookmarkEnd w:id="89"/>
      <w:bookmarkEnd w:id="90"/>
      <w:r w:rsidRPr="00881F30">
        <w:rPr>
          <w:color w:val="000000" w:themeColor="text1"/>
        </w:rPr>
        <w:t>Arquitectura Lambda</w:t>
      </w:r>
      <w:bookmarkEnd w:id="79"/>
      <w:bookmarkEnd w:id="80"/>
    </w:p>
    <w:p w14:paraId="0ACC7338" w14:textId="0D0589CA" w:rsidR="003C134C" w:rsidRPr="00881F30" w:rsidRDefault="00416DCB">
      <w:pPr>
        <w:rPr>
          <w:color w:val="000000" w:themeColor="text1"/>
        </w:rPr>
      </w:pPr>
      <w:r w:rsidRPr="00881F30">
        <w:rPr>
          <w:color w:val="000000" w:themeColor="text1"/>
        </w:rPr>
        <w:t xml:space="preserve">Lambda es una arquitectura de propósito general conformada por tres capas: Capa de </w:t>
      </w:r>
      <w:r w:rsidRPr="00881F30">
        <w:rPr>
          <w:i/>
          <w:iCs/>
          <w:color w:val="000000" w:themeColor="text1"/>
        </w:rPr>
        <w:t>Batch</w:t>
      </w:r>
      <w:r w:rsidRPr="00881F30">
        <w:rPr>
          <w:color w:val="000000" w:themeColor="text1"/>
        </w:rPr>
        <w:t xml:space="preserve">, responsable del manejo y cálculo de </w:t>
      </w:r>
      <w:r w:rsidRPr="00881F30">
        <w:rPr>
          <w:i/>
          <w:iCs/>
          <w:color w:val="000000" w:themeColor="text1"/>
        </w:rPr>
        <w:t>datasets</w:t>
      </w:r>
      <w:r w:rsidRPr="00881F30">
        <w:rPr>
          <w:color w:val="000000" w:themeColor="text1"/>
        </w:rPr>
        <w:t xml:space="preserve"> históricos inmutables; la Capa de Velocidad, para el tratamiento de datos cuya ingesta es en tiempo real, y una Capa de Servicio, encargada de </w:t>
      </w:r>
      <w:r w:rsidR="00A60250" w:rsidRPr="00881F30">
        <w:rPr>
          <w:color w:val="000000" w:themeColor="text1"/>
        </w:rPr>
        <w:t>consolidar e</w:t>
      </w:r>
      <w:r w:rsidRPr="00881F30">
        <w:rPr>
          <w:color w:val="000000" w:themeColor="text1"/>
        </w:rPr>
        <w:t xml:space="preserve"> indexar ambas fuentes de datos y su puesta a disposición para consumo de otras aplicaciones. </w:t>
      </w:r>
    </w:p>
    <w:p w14:paraId="4BACEFF6" w14:textId="0CCB25E1" w:rsidR="003C134C" w:rsidRPr="00881F30" w:rsidRDefault="00416DCB">
      <w:pPr>
        <w:rPr>
          <w:color w:val="000000" w:themeColor="text1"/>
        </w:rPr>
      </w:pPr>
      <w:r w:rsidRPr="00881F30">
        <w:rPr>
          <w:color w:val="000000" w:themeColor="text1"/>
        </w:rPr>
        <w:t xml:space="preserve">En la Figura 2, se visualiza una etapa con data entrante mediante un encolador de mensajes (Kafka), la capa de </w:t>
      </w:r>
      <w:r w:rsidRPr="00881F30">
        <w:rPr>
          <w:i/>
          <w:iCs/>
          <w:color w:val="000000" w:themeColor="text1"/>
        </w:rPr>
        <w:t>Batch</w:t>
      </w:r>
      <w:r w:rsidRPr="00881F30">
        <w:rPr>
          <w:color w:val="000000" w:themeColor="text1"/>
        </w:rPr>
        <w:t xml:space="preserve"> y Velocidad empleando herramientas del ecosistema Hadoop y </w:t>
      </w:r>
      <w:r w:rsidRPr="00881F30">
        <w:rPr>
          <w:color w:val="000000" w:themeColor="text1"/>
        </w:rPr>
        <w:lastRenderedPageBreak/>
        <w:t>Spark y la capa de Servicio que consolida la data empleando una Base de Datos (Cassandra) junto a un motor de consultas SQL de procesamiento paralelo (Impala).</w:t>
      </w:r>
    </w:p>
    <w:p w14:paraId="447E89C2" w14:textId="4C8E942D" w:rsidR="003C134C" w:rsidRPr="00421697" w:rsidRDefault="00416DCB">
      <w:pPr>
        <w:pStyle w:val="Descripcin"/>
        <w:rPr>
          <w:color w:val="000000" w:themeColor="text1"/>
        </w:rPr>
      </w:pPr>
      <w:bookmarkStart w:id="91" w:name="_Toc100596496"/>
      <w:bookmarkStart w:id="92" w:name="_Toc106016399"/>
      <w:r w:rsidRPr="00421697">
        <w:rPr>
          <w:color w:val="000000" w:themeColor="text1"/>
        </w:rPr>
        <w:t xml:space="preserve">Figura </w:t>
      </w:r>
      <w:r w:rsidRPr="00421697">
        <w:rPr>
          <w:color w:val="000000" w:themeColor="text1"/>
        </w:rPr>
        <w:fldChar w:fldCharType="begin"/>
      </w:r>
      <w:r w:rsidRPr="00421697">
        <w:rPr>
          <w:color w:val="000000" w:themeColor="text1"/>
        </w:rPr>
        <w:instrText>SEQ Figura \* ARABIC</w:instrText>
      </w:r>
      <w:r w:rsidRPr="00421697">
        <w:rPr>
          <w:color w:val="000000" w:themeColor="text1"/>
        </w:rPr>
        <w:fldChar w:fldCharType="separate"/>
      </w:r>
      <w:r w:rsidR="000E3D29">
        <w:rPr>
          <w:noProof/>
          <w:color w:val="000000" w:themeColor="text1"/>
        </w:rPr>
        <w:t>2</w:t>
      </w:r>
      <w:r w:rsidRPr="00421697">
        <w:rPr>
          <w:color w:val="000000" w:themeColor="text1"/>
        </w:rPr>
        <w:fldChar w:fldCharType="end"/>
      </w:r>
      <w:r w:rsidRPr="00421697">
        <w:rPr>
          <w:color w:val="000000" w:themeColor="text1"/>
        </w:rPr>
        <w:t xml:space="preserve"> Arquitectura Lambda</w:t>
      </w:r>
      <w:bookmarkEnd w:id="91"/>
      <w:bookmarkEnd w:id="92"/>
    </w:p>
    <w:p w14:paraId="4577A5B4" w14:textId="77777777" w:rsidR="003C134C" w:rsidRPr="00881F30" w:rsidRDefault="00416DCB">
      <w:pPr>
        <w:pStyle w:val="Descripcin"/>
        <w:rPr>
          <w:color w:val="000000" w:themeColor="text1"/>
        </w:rPr>
      </w:pPr>
      <w:r w:rsidRPr="00881F30">
        <w:rPr>
          <w:noProof/>
          <w:color w:val="000000" w:themeColor="text1"/>
          <w:lang w:val="es-EC" w:eastAsia="es-EC"/>
        </w:rPr>
        <w:drawing>
          <wp:inline distT="0" distB="0" distL="0" distR="0" wp14:anchorId="09B76333" wp14:editId="4C0F2B6E">
            <wp:extent cx="5759450" cy="14928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14"/>
                    <a:stretch>
                      <a:fillRect/>
                    </a:stretch>
                  </pic:blipFill>
                  <pic:spPr bwMode="auto">
                    <a:xfrm>
                      <a:off x="0" y="0"/>
                      <a:ext cx="5759450" cy="1492885"/>
                    </a:xfrm>
                    <a:prstGeom prst="rect">
                      <a:avLst/>
                    </a:prstGeom>
                  </pic:spPr>
                </pic:pic>
              </a:graphicData>
            </a:graphic>
          </wp:inline>
        </w:drawing>
      </w:r>
    </w:p>
    <w:p w14:paraId="1A1CB625" w14:textId="6ABE3ACC" w:rsidR="003C134C" w:rsidRPr="00881F30" w:rsidRDefault="00416DCB">
      <w:pPr>
        <w:spacing w:after="0" w:line="240" w:lineRule="auto"/>
        <w:jc w:val="left"/>
        <w:rPr>
          <w:rFonts w:ascii="TeXGyreTermes-Regular" w:hAnsi="TeXGyreTermes-Regular" w:cs="TeXGyreTermes-Regular"/>
          <w:color w:val="000000" w:themeColor="text1"/>
          <w:sz w:val="18"/>
          <w:szCs w:val="18"/>
          <w:lang w:val="en-US"/>
        </w:rPr>
      </w:pPr>
      <w:r w:rsidRPr="00881F30">
        <w:rPr>
          <w:rFonts w:cs="Times New Roman"/>
          <w:b/>
          <w:color w:val="000000" w:themeColor="text1"/>
          <w:sz w:val="18"/>
          <w:szCs w:val="18"/>
          <w:lang w:val="en-US"/>
        </w:rPr>
        <w:t>Fuente</w:t>
      </w:r>
      <w:r w:rsidRPr="00881F30">
        <w:rPr>
          <w:rFonts w:cs="Times New Roman"/>
          <w:color w:val="000000" w:themeColor="text1"/>
          <w:sz w:val="18"/>
          <w:szCs w:val="18"/>
          <w:lang w:val="en-US"/>
        </w:rPr>
        <w:t xml:space="preserve">: </w:t>
      </w:r>
      <w:r w:rsidRPr="00881F30">
        <w:rPr>
          <w:rFonts w:ascii="TeXGyreTermes-Regular" w:hAnsi="TeXGyreTermes-Regular" w:cs="TeXGyreTermes-Regular"/>
          <w:color w:val="000000" w:themeColor="text1"/>
          <w:sz w:val="18"/>
          <w:szCs w:val="18"/>
          <w:lang w:val="en-US"/>
        </w:rPr>
        <w:t>Martin Feick, Niko Kleer, and Marek Kohn (Hrsg.</w:t>
      </w:r>
      <w:r w:rsidR="00701C6D" w:rsidRPr="00881F30">
        <w:rPr>
          <w:rFonts w:ascii="TeXGyreTermes-Regular" w:hAnsi="TeXGyreTermes-Regular" w:cs="TeXGyreTermes-Regular"/>
          <w:color w:val="000000" w:themeColor="text1"/>
          <w:sz w:val="18"/>
          <w:szCs w:val="18"/>
          <w:lang w:val="en-US"/>
        </w:rPr>
        <w:t>):</w:t>
      </w:r>
      <w:r w:rsidR="00701C6D" w:rsidRPr="00881F30">
        <w:rPr>
          <w:rFonts w:ascii="TeXGyreTermes-Regular" w:hAnsi="TeXGyreTermes-Regular" w:cs="TeXGyreTermes-Regular"/>
          <w:i/>
          <w:iCs/>
          <w:color w:val="000000" w:themeColor="text1"/>
          <w:sz w:val="18"/>
          <w:szCs w:val="18"/>
          <w:lang w:val="en-US"/>
        </w:rPr>
        <w:t xml:space="preserve"> Fundamentals</w:t>
      </w:r>
      <w:r w:rsidRPr="00881F30">
        <w:rPr>
          <w:rFonts w:ascii="TeXGyreTermes-Regular" w:hAnsi="TeXGyreTermes-Regular" w:cs="TeXGyreTermes-Regular"/>
          <w:i/>
          <w:iCs/>
          <w:color w:val="000000" w:themeColor="text1"/>
          <w:sz w:val="18"/>
          <w:szCs w:val="18"/>
          <w:lang w:val="en-US"/>
        </w:rPr>
        <w:t xml:space="preserve"> of Real-Time Data Processing Architectures Lambda and Kappa</w:t>
      </w:r>
    </w:p>
    <w:p w14:paraId="5A84756B" w14:textId="77777777" w:rsidR="003C134C" w:rsidRPr="00881F30" w:rsidRDefault="003C134C">
      <w:pPr>
        <w:spacing w:after="0" w:line="240" w:lineRule="auto"/>
        <w:jc w:val="left"/>
        <w:rPr>
          <w:rFonts w:ascii="TeXGyreTermes-Regular" w:hAnsi="TeXGyreTermes-Regular" w:cs="TeXGyreTermes-Regular"/>
          <w:color w:val="000000" w:themeColor="text1"/>
          <w:sz w:val="18"/>
          <w:szCs w:val="18"/>
          <w:lang w:val="en-US"/>
        </w:rPr>
      </w:pPr>
    </w:p>
    <w:p w14:paraId="26996AC1" w14:textId="77777777" w:rsidR="003C134C" w:rsidRPr="00881F30" w:rsidRDefault="003C134C">
      <w:pPr>
        <w:spacing w:after="0"/>
        <w:jc w:val="left"/>
        <w:rPr>
          <w:rFonts w:ascii="TeXGyreTermes-Regular" w:hAnsi="TeXGyreTermes-Regular" w:cs="TeXGyreTermes-Regular"/>
          <w:color w:val="000000" w:themeColor="text1"/>
          <w:sz w:val="18"/>
          <w:szCs w:val="18"/>
          <w:lang w:val="en-US"/>
        </w:rPr>
      </w:pPr>
    </w:p>
    <w:p w14:paraId="66A142A1" w14:textId="75427FB3" w:rsidR="003C134C" w:rsidRPr="00881F30" w:rsidRDefault="00416DCB">
      <w:pPr>
        <w:spacing w:after="0"/>
        <w:rPr>
          <w:color w:val="000000" w:themeColor="text1"/>
        </w:rPr>
      </w:pPr>
      <w:r w:rsidRPr="00881F30">
        <w:rPr>
          <w:color w:val="000000" w:themeColor="text1"/>
        </w:rPr>
        <w:t xml:space="preserve">Lambda Facilita un escalamiento horizontal y tolerante a fallos en términos de infraestructura y errores humanos; donde los datos entrantes se replican en las capas de Velocidad y </w:t>
      </w:r>
      <w:r w:rsidRPr="00881F30">
        <w:rPr>
          <w:i/>
          <w:iCs/>
          <w:color w:val="000000" w:themeColor="text1"/>
        </w:rPr>
        <w:t>Batch</w:t>
      </w:r>
      <w:r w:rsidRPr="00881F30">
        <w:rPr>
          <w:color w:val="000000" w:themeColor="text1"/>
        </w:rPr>
        <w:t xml:space="preserve"> las cuales deben ser implementadas en dos sistemas separados </w:t>
      </w:r>
      <w:r w:rsidR="00701C6D" w:rsidRPr="00881F30">
        <w:rPr>
          <w:color w:val="000000" w:themeColor="text1"/>
        </w:rPr>
        <w:t>y sincronizados</w:t>
      </w:r>
      <w:r w:rsidRPr="00881F30">
        <w:rPr>
          <w:color w:val="000000" w:themeColor="text1"/>
        </w:rPr>
        <w:t>.</w:t>
      </w:r>
    </w:p>
    <w:p w14:paraId="5386167E" w14:textId="77777777" w:rsidR="003C134C" w:rsidRPr="00881F30" w:rsidRDefault="003C134C">
      <w:pPr>
        <w:spacing w:after="0" w:line="240" w:lineRule="auto"/>
        <w:jc w:val="left"/>
        <w:rPr>
          <w:rFonts w:ascii="TeXGyreTermes-Regular" w:hAnsi="TeXGyreTermes-Regular" w:cs="TeXGyreTermes-Regular"/>
          <w:color w:val="000000" w:themeColor="text1"/>
          <w:sz w:val="18"/>
          <w:szCs w:val="18"/>
          <w:lang w:val="es-ES"/>
        </w:rPr>
      </w:pPr>
    </w:p>
    <w:p w14:paraId="5A19D137" w14:textId="77777777" w:rsidR="003C134C" w:rsidRPr="00881F30" w:rsidRDefault="00416DCB">
      <w:pPr>
        <w:pStyle w:val="Ttulo3"/>
        <w:rPr>
          <w:color w:val="000000" w:themeColor="text1"/>
        </w:rPr>
      </w:pPr>
      <w:bookmarkStart w:id="93" w:name="_Toc100827403"/>
      <w:bookmarkStart w:id="94" w:name="_Toc106016338"/>
      <w:r w:rsidRPr="00881F30">
        <w:rPr>
          <w:color w:val="000000" w:themeColor="text1"/>
        </w:rPr>
        <w:t>2.1.2 Arquitectura Kappa</w:t>
      </w:r>
      <w:bookmarkEnd w:id="93"/>
      <w:bookmarkEnd w:id="94"/>
    </w:p>
    <w:p w14:paraId="4FD77DB4" w14:textId="0742E778" w:rsidR="003C134C" w:rsidRPr="00881F30" w:rsidRDefault="00416DCB">
      <w:pPr>
        <w:rPr>
          <w:color w:val="000000" w:themeColor="text1"/>
        </w:rPr>
      </w:pPr>
      <w:r w:rsidRPr="00881F30">
        <w:rPr>
          <w:color w:val="000000" w:themeColor="text1"/>
        </w:rPr>
        <w:t xml:space="preserve">Kappa, se presenta como una arquitectura desarrollada a partir de Lambda, que busca suplir la alta latencia que genera una capa de </w:t>
      </w:r>
      <w:r w:rsidRPr="00881F30">
        <w:rPr>
          <w:i/>
          <w:iCs/>
          <w:color w:val="000000" w:themeColor="text1"/>
        </w:rPr>
        <w:t>Batch</w:t>
      </w:r>
      <w:r w:rsidRPr="00881F30">
        <w:rPr>
          <w:color w:val="000000" w:themeColor="text1"/>
        </w:rPr>
        <w:t xml:space="preserve">. La arquitectura Kappa está constituida por dos capas: Tiempo Real, que captura y procesa la data de entrada en tiempo real, y una capa de Servicio, cuya funcionalidad es la consulta y respuesta a peticiones desde otros aplicativos.  La Figura 3, describe la arquitectura Kappa, donde las tecnologías utilizadas son las mismas con respecto a Lambda, omitiendo la capa de </w:t>
      </w:r>
      <w:r w:rsidRPr="00881F30">
        <w:rPr>
          <w:i/>
          <w:iCs/>
          <w:color w:val="000000" w:themeColor="text1"/>
        </w:rPr>
        <w:t>Batch</w:t>
      </w:r>
      <w:r w:rsidRPr="00881F30">
        <w:rPr>
          <w:color w:val="000000" w:themeColor="text1"/>
        </w:rPr>
        <w:t xml:space="preserve">. </w:t>
      </w:r>
    </w:p>
    <w:p w14:paraId="6B0C041B" w14:textId="5F5431EB" w:rsidR="003C134C" w:rsidRPr="00421697" w:rsidRDefault="00416DCB" w:rsidP="00734A67">
      <w:pPr>
        <w:pStyle w:val="Descripcin"/>
        <w:rPr>
          <w:color w:val="000000" w:themeColor="text1"/>
        </w:rPr>
      </w:pPr>
      <w:bookmarkStart w:id="95" w:name="_Toc100596497"/>
      <w:bookmarkStart w:id="96" w:name="_Toc106016400"/>
      <w:r w:rsidRPr="00421697">
        <w:rPr>
          <w:color w:val="000000" w:themeColor="text1"/>
        </w:rPr>
        <w:t xml:space="preserve">Figura </w:t>
      </w:r>
      <w:r w:rsidRPr="00421697">
        <w:rPr>
          <w:color w:val="000000" w:themeColor="text1"/>
        </w:rPr>
        <w:fldChar w:fldCharType="begin"/>
      </w:r>
      <w:r w:rsidRPr="00421697">
        <w:rPr>
          <w:color w:val="000000" w:themeColor="text1"/>
        </w:rPr>
        <w:instrText>SEQ Figura \* ARABIC</w:instrText>
      </w:r>
      <w:r w:rsidRPr="00421697">
        <w:rPr>
          <w:color w:val="000000" w:themeColor="text1"/>
        </w:rPr>
        <w:fldChar w:fldCharType="separate"/>
      </w:r>
      <w:r w:rsidR="000E3D29">
        <w:rPr>
          <w:noProof/>
          <w:color w:val="000000" w:themeColor="text1"/>
        </w:rPr>
        <w:t>3</w:t>
      </w:r>
      <w:r w:rsidRPr="00421697">
        <w:rPr>
          <w:color w:val="000000" w:themeColor="text1"/>
        </w:rPr>
        <w:fldChar w:fldCharType="end"/>
      </w:r>
      <w:r w:rsidRPr="00421697">
        <w:rPr>
          <w:color w:val="000000" w:themeColor="text1"/>
        </w:rPr>
        <w:t xml:space="preserve"> Arquitectura Kappa</w:t>
      </w:r>
      <w:bookmarkEnd w:id="95"/>
      <w:bookmarkEnd w:id="96"/>
    </w:p>
    <w:p w14:paraId="47066AE2" w14:textId="77777777" w:rsidR="003C134C" w:rsidRPr="00881F30" w:rsidRDefault="00416DCB">
      <w:pPr>
        <w:rPr>
          <w:color w:val="000000" w:themeColor="text1"/>
        </w:rPr>
      </w:pPr>
      <w:r w:rsidRPr="00881F30">
        <w:rPr>
          <w:noProof/>
          <w:color w:val="000000" w:themeColor="text1"/>
          <w:lang w:eastAsia="es-EC"/>
        </w:rPr>
        <w:drawing>
          <wp:inline distT="0" distB="0" distL="0" distR="0" wp14:anchorId="57CB7416" wp14:editId="7D020595">
            <wp:extent cx="5394325" cy="876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5"/>
                    <a:stretch>
                      <a:fillRect/>
                    </a:stretch>
                  </pic:blipFill>
                  <pic:spPr bwMode="auto">
                    <a:xfrm>
                      <a:off x="0" y="0"/>
                      <a:ext cx="5394325" cy="876300"/>
                    </a:xfrm>
                    <a:prstGeom prst="rect">
                      <a:avLst/>
                    </a:prstGeom>
                  </pic:spPr>
                </pic:pic>
              </a:graphicData>
            </a:graphic>
          </wp:inline>
        </w:drawing>
      </w:r>
    </w:p>
    <w:p w14:paraId="5C3F294E" w14:textId="77777777" w:rsidR="003C134C" w:rsidRPr="00881F30" w:rsidRDefault="00416DCB">
      <w:pPr>
        <w:spacing w:after="0" w:line="240" w:lineRule="auto"/>
        <w:jc w:val="left"/>
        <w:rPr>
          <w:rFonts w:ascii="TeXGyreTermes-Regular" w:hAnsi="TeXGyreTermes-Regular" w:cs="TeXGyreTermes-Regular"/>
          <w:color w:val="000000" w:themeColor="text1"/>
          <w:sz w:val="18"/>
          <w:szCs w:val="18"/>
          <w:lang w:val="en-US"/>
        </w:rPr>
      </w:pPr>
      <w:r w:rsidRPr="00881F30">
        <w:rPr>
          <w:rFonts w:cs="Times New Roman"/>
          <w:b/>
          <w:color w:val="000000" w:themeColor="text1"/>
          <w:sz w:val="18"/>
          <w:szCs w:val="18"/>
          <w:lang w:val="en-US"/>
        </w:rPr>
        <w:t>Fuente</w:t>
      </w:r>
      <w:r w:rsidRPr="00881F30">
        <w:rPr>
          <w:rFonts w:cs="Times New Roman"/>
          <w:color w:val="000000" w:themeColor="text1"/>
          <w:sz w:val="18"/>
          <w:szCs w:val="18"/>
          <w:lang w:val="en-US"/>
        </w:rPr>
        <w:t xml:space="preserve">: </w:t>
      </w:r>
      <w:r w:rsidRPr="00881F30">
        <w:rPr>
          <w:rFonts w:ascii="TeXGyreTermes-Regular" w:hAnsi="TeXGyreTermes-Regular" w:cs="TeXGyreTermes-Regular"/>
          <w:color w:val="000000" w:themeColor="text1"/>
          <w:sz w:val="18"/>
          <w:szCs w:val="18"/>
          <w:lang w:val="en-US"/>
        </w:rPr>
        <w:t>Martin Feick, Niko Kleer, and Marek Kohn (Hrsg.): Fundamentals of Real-Time Data Processing Architectures Lambda and Kappa</w:t>
      </w:r>
    </w:p>
    <w:p w14:paraId="7E2080EE" w14:textId="77777777" w:rsidR="003C134C" w:rsidRPr="00881F30" w:rsidRDefault="003C134C">
      <w:pPr>
        <w:spacing w:after="0" w:line="240" w:lineRule="auto"/>
        <w:jc w:val="left"/>
        <w:rPr>
          <w:rFonts w:ascii="TeXGyreTermes-Regular" w:hAnsi="TeXGyreTermes-Regular" w:cs="TeXGyreTermes-Regular"/>
          <w:color w:val="000000" w:themeColor="text1"/>
          <w:sz w:val="18"/>
          <w:szCs w:val="18"/>
          <w:lang w:val="en-US"/>
        </w:rPr>
      </w:pPr>
    </w:p>
    <w:p w14:paraId="0DF12B29" w14:textId="77777777" w:rsidR="0031215C" w:rsidRPr="00881F30" w:rsidRDefault="00416DCB" w:rsidP="0031215C">
      <w:pPr>
        <w:spacing w:after="0"/>
        <w:rPr>
          <w:color w:val="000000" w:themeColor="text1"/>
        </w:rPr>
      </w:pPr>
      <w:r w:rsidRPr="00881F30">
        <w:rPr>
          <w:color w:val="000000" w:themeColor="text1"/>
        </w:rPr>
        <w:t>Kappa brinda mayor simplicidad al contar con un único sistema que consolida los procesamientos por lotes(</w:t>
      </w:r>
      <w:r w:rsidRPr="00881F30">
        <w:rPr>
          <w:i/>
          <w:iCs/>
          <w:color w:val="000000" w:themeColor="text1"/>
        </w:rPr>
        <w:t>Batch</w:t>
      </w:r>
      <w:r w:rsidRPr="00881F30">
        <w:rPr>
          <w:color w:val="000000" w:themeColor="text1"/>
        </w:rPr>
        <w:t>) y en tiempo real (Velocidad)</w:t>
      </w:r>
      <w:r w:rsidRPr="00881F30">
        <w:rPr>
          <w:b/>
          <w:color w:val="000000" w:themeColor="text1"/>
        </w:rPr>
        <w:t xml:space="preserve">, </w:t>
      </w:r>
      <w:r w:rsidRPr="00881F30">
        <w:rPr>
          <w:color w:val="000000" w:themeColor="text1"/>
        </w:rPr>
        <w:t>así como código fuente unificado.</w:t>
      </w:r>
      <w:bookmarkStart w:id="97" w:name="_Toc100827404"/>
    </w:p>
    <w:p w14:paraId="504892C1" w14:textId="77777777" w:rsidR="0031215C" w:rsidRPr="00881F30" w:rsidRDefault="0031215C" w:rsidP="0031215C">
      <w:pPr>
        <w:spacing w:after="0"/>
        <w:rPr>
          <w:color w:val="000000" w:themeColor="text1"/>
        </w:rPr>
      </w:pPr>
    </w:p>
    <w:p w14:paraId="3A23185E" w14:textId="781171D3" w:rsidR="003C134C" w:rsidRPr="00881F30" w:rsidRDefault="00416DCB" w:rsidP="009C4C72">
      <w:pPr>
        <w:pStyle w:val="Ttulo2"/>
        <w:spacing w:before="0" w:after="0"/>
        <w:rPr>
          <w:color w:val="000000" w:themeColor="text1"/>
        </w:rPr>
      </w:pPr>
      <w:bookmarkStart w:id="98" w:name="_Toc106016339"/>
      <w:r w:rsidRPr="00881F30">
        <w:rPr>
          <w:color w:val="000000" w:themeColor="text1"/>
        </w:rPr>
        <w:lastRenderedPageBreak/>
        <w:t>2.2. Bases de Datos NoSQL</w:t>
      </w:r>
      <w:bookmarkEnd w:id="97"/>
      <w:bookmarkEnd w:id="98"/>
    </w:p>
    <w:p w14:paraId="6F6AAF67" w14:textId="77777777" w:rsidR="003C134C" w:rsidRPr="00881F30" w:rsidRDefault="003C134C">
      <w:pPr>
        <w:spacing w:after="0"/>
        <w:rPr>
          <w:rFonts w:cs="Arial"/>
          <w:color w:val="000000" w:themeColor="text1"/>
        </w:rPr>
      </w:pPr>
    </w:p>
    <w:p w14:paraId="6AD7F9C7" w14:textId="6F8983F0" w:rsidR="003C134C" w:rsidRPr="00881F30" w:rsidRDefault="00416DCB">
      <w:pPr>
        <w:spacing w:after="0"/>
        <w:rPr>
          <w:rFonts w:cs="Arial"/>
          <w:color w:val="000000" w:themeColor="text1"/>
        </w:rPr>
      </w:pPr>
      <w:r w:rsidRPr="00881F30">
        <w:rPr>
          <w:rFonts w:cs="Arial"/>
          <w:color w:val="000000" w:themeColor="text1"/>
        </w:rPr>
        <w:t>Una base de datos NoSQL (</w:t>
      </w:r>
      <w:r w:rsidRPr="00881F30">
        <w:rPr>
          <w:rFonts w:cs="Arial"/>
          <w:i/>
          <w:iCs/>
          <w:color w:val="000000" w:themeColor="text1"/>
        </w:rPr>
        <w:t>Not Only SQL</w:t>
      </w:r>
      <w:r w:rsidRPr="00881F30">
        <w:rPr>
          <w:rFonts w:cs="Arial"/>
          <w:color w:val="000000" w:themeColor="text1"/>
        </w:rPr>
        <w:t xml:space="preserve">) es un tipo de base no relacional, concebida para el manejo actual de la información en el marco de los grandes volúmenes de datos a gran velocidad y en un ambiente distribuido.  </w:t>
      </w:r>
      <w:sdt>
        <w:sdtPr>
          <w:rPr>
            <w:color w:val="000000" w:themeColor="text1"/>
          </w:rPr>
          <w:id w:val="-829828553"/>
          <w:citation/>
        </w:sdtPr>
        <w:sdtContent>
          <w:r w:rsidRPr="00881F30">
            <w:rPr>
              <w:rFonts w:cs="Arial"/>
              <w:color w:val="000000" w:themeColor="text1"/>
            </w:rPr>
            <w:fldChar w:fldCharType="begin"/>
          </w:r>
          <w:r w:rsidRPr="00881F30">
            <w:rPr>
              <w:rFonts w:cs="Arial"/>
              <w:color w:val="000000" w:themeColor="text1"/>
            </w:rPr>
            <w:instrText>CITATION Cas12 \l 3082</w:instrText>
          </w:r>
          <w:r w:rsidRPr="00881F30">
            <w:rPr>
              <w:rFonts w:cs="Arial"/>
              <w:color w:val="000000" w:themeColor="text1"/>
            </w:rPr>
            <w:fldChar w:fldCharType="separate"/>
          </w:r>
          <w:r w:rsidR="00795B0E" w:rsidRPr="00795B0E">
            <w:rPr>
              <w:rFonts w:cs="Arial"/>
              <w:noProof/>
              <w:color w:val="000000" w:themeColor="text1"/>
            </w:rPr>
            <w:t>(Castro &amp; Gonzalez, 2012)</w:t>
          </w:r>
          <w:r w:rsidRPr="00881F30">
            <w:rPr>
              <w:rFonts w:cs="Arial"/>
              <w:color w:val="000000" w:themeColor="text1"/>
            </w:rPr>
            <w:fldChar w:fldCharType="end"/>
          </w:r>
        </w:sdtContent>
      </w:sdt>
      <w:r w:rsidRPr="00881F30">
        <w:rPr>
          <w:rFonts w:cs="Arial"/>
          <w:color w:val="000000" w:themeColor="text1"/>
        </w:rPr>
        <w:t xml:space="preserve"> justifican el uso de base de datos NoSQL al constante crecimiento de la información disponible y a la demanda sin precedentes de los usuarios por consumirla y explotarla. </w:t>
      </w:r>
    </w:p>
    <w:p w14:paraId="7A962EC4" w14:textId="77777777" w:rsidR="003C134C" w:rsidRPr="00881F30" w:rsidRDefault="003C134C">
      <w:pPr>
        <w:spacing w:after="0"/>
        <w:rPr>
          <w:rFonts w:cs="Arial"/>
          <w:color w:val="000000" w:themeColor="text1"/>
        </w:rPr>
      </w:pPr>
    </w:p>
    <w:p w14:paraId="6E8D0F8F" w14:textId="77777777" w:rsidR="003C134C" w:rsidRPr="00881F30" w:rsidRDefault="00416DCB">
      <w:pPr>
        <w:pStyle w:val="Ttulo3"/>
        <w:spacing w:before="0" w:after="0"/>
        <w:rPr>
          <w:color w:val="000000" w:themeColor="text1"/>
        </w:rPr>
      </w:pPr>
      <w:bookmarkStart w:id="99" w:name="_Toc100827405"/>
      <w:bookmarkStart w:id="100" w:name="_Toc106016340"/>
      <w:r w:rsidRPr="00881F30">
        <w:rPr>
          <w:color w:val="000000" w:themeColor="text1"/>
        </w:rPr>
        <w:t>2.2.2 Características de una BDD NoSQL y CAP</w:t>
      </w:r>
      <w:bookmarkEnd w:id="99"/>
      <w:bookmarkEnd w:id="100"/>
    </w:p>
    <w:p w14:paraId="349AD29E" w14:textId="77777777" w:rsidR="003C134C" w:rsidRPr="00881F30" w:rsidRDefault="003C134C">
      <w:pPr>
        <w:spacing w:after="0"/>
        <w:rPr>
          <w:rFonts w:cs="Arial"/>
          <w:color w:val="000000" w:themeColor="text1"/>
        </w:rPr>
      </w:pPr>
    </w:p>
    <w:p w14:paraId="328EC001" w14:textId="77777777" w:rsidR="003C134C" w:rsidRPr="00881F30" w:rsidRDefault="00416DCB">
      <w:pPr>
        <w:numPr>
          <w:ilvl w:val="0"/>
          <w:numId w:val="2"/>
        </w:numPr>
        <w:spacing w:after="0"/>
        <w:rPr>
          <w:rFonts w:cs="Arial"/>
          <w:b/>
          <w:bCs/>
          <w:color w:val="000000" w:themeColor="text1"/>
        </w:rPr>
      </w:pPr>
      <w:r w:rsidRPr="00881F30">
        <w:rPr>
          <w:rFonts w:cs="Arial"/>
          <w:b/>
          <w:bCs/>
          <w:color w:val="000000" w:themeColor="text1"/>
        </w:rPr>
        <w:t xml:space="preserve">Escalabilidad horizontal: </w:t>
      </w:r>
      <w:r w:rsidRPr="00881F30">
        <w:rPr>
          <w:rFonts w:cs="Arial"/>
          <w:color w:val="000000" w:themeColor="text1"/>
        </w:rPr>
        <w:t>Facilidad para incorporar nuevos nodos en un sistema distribuido para mejorar el rendimiento.</w:t>
      </w:r>
    </w:p>
    <w:p w14:paraId="2968C094" w14:textId="77777777" w:rsidR="003C134C" w:rsidRPr="00881F30" w:rsidRDefault="00416DCB">
      <w:pPr>
        <w:numPr>
          <w:ilvl w:val="0"/>
          <w:numId w:val="2"/>
        </w:numPr>
        <w:spacing w:after="0"/>
        <w:rPr>
          <w:rFonts w:cs="Arial"/>
          <w:b/>
          <w:bCs/>
          <w:color w:val="000000" w:themeColor="text1"/>
        </w:rPr>
      </w:pPr>
      <w:r w:rsidRPr="00881F30">
        <w:rPr>
          <w:rFonts w:cs="Arial"/>
          <w:b/>
          <w:bCs/>
          <w:color w:val="000000" w:themeColor="text1"/>
        </w:rPr>
        <w:t xml:space="preserve">Habilidad de distribución: </w:t>
      </w:r>
      <w:r w:rsidRPr="00881F30">
        <w:rPr>
          <w:rFonts w:cs="Arial"/>
          <w:color w:val="000000" w:themeColor="text1"/>
        </w:rPr>
        <w:t xml:space="preserve"> Característica de las bases NoSQL para hacer réplicas de información en los nodos que la conforman, presentando datos descentralizados.</w:t>
      </w:r>
    </w:p>
    <w:p w14:paraId="32B0BBEB" w14:textId="77777777" w:rsidR="003C134C" w:rsidRPr="00881F30" w:rsidRDefault="00416DCB">
      <w:pPr>
        <w:numPr>
          <w:ilvl w:val="0"/>
          <w:numId w:val="2"/>
        </w:numPr>
        <w:spacing w:after="0"/>
        <w:rPr>
          <w:rFonts w:cs="Arial"/>
          <w:b/>
          <w:bCs/>
          <w:color w:val="000000" w:themeColor="text1"/>
        </w:rPr>
      </w:pPr>
      <w:r w:rsidRPr="00881F30">
        <w:rPr>
          <w:rFonts w:cs="Arial"/>
          <w:b/>
          <w:bCs/>
          <w:color w:val="000000" w:themeColor="text1"/>
        </w:rPr>
        <w:t xml:space="preserve">Libertad de Esquema: </w:t>
      </w:r>
      <w:r w:rsidRPr="00881F30">
        <w:rPr>
          <w:rFonts w:cs="Arial"/>
          <w:color w:val="000000" w:themeColor="text1"/>
        </w:rPr>
        <w:t xml:space="preserve"> No existe restricción sobre la data que ingresa, facilitando su modelado.</w:t>
      </w:r>
    </w:p>
    <w:p w14:paraId="4125EB28" w14:textId="77777777" w:rsidR="003C134C" w:rsidRPr="00881F30" w:rsidRDefault="00416DCB">
      <w:pPr>
        <w:numPr>
          <w:ilvl w:val="0"/>
          <w:numId w:val="2"/>
        </w:numPr>
        <w:spacing w:after="0"/>
        <w:rPr>
          <w:rFonts w:cs="Arial"/>
          <w:b/>
          <w:bCs/>
          <w:color w:val="000000" w:themeColor="text1"/>
        </w:rPr>
      </w:pPr>
      <w:r w:rsidRPr="00881F30">
        <w:rPr>
          <w:rFonts w:cs="Arial"/>
          <w:b/>
          <w:bCs/>
          <w:color w:val="000000" w:themeColor="text1"/>
        </w:rPr>
        <w:t>Simplicidad:</w:t>
      </w:r>
      <w:r w:rsidRPr="00881F30">
        <w:rPr>
          <w:rFonts w:cs="Arial"/>
          <w:color w:val="000000" w:themeColor="text1"/>
        </w:rPr>
        <w:t xml:space="preserve"> Las consultas resultan más eficientes.</w:t>
      </w:r>
    </w:p>
    <w:p w14:paraId="66BB2DA1" w14:textId="77777777" w:rsidR="003C134C" w:rsidRPr="00881F30" w:rsidRDefault="003C134C">
      <w:pPr>
        <w:spacing w:after="0"/>
        <w:rPr>
          <w:color w:val="000000" w:themeColor="text1"/>
        </w:rPr>
      </w:pPr>
    </w:p>
    <w:p w14:paraId="35D259FF" w14:textId="35ACB4D4" w:rsidR="003C134C" w:rsidRPr="00881F30" w:rsidRDefault="00416DCB">
      <w:pPr>
        <w:spacing w:after="0"/>
        <w:rPr>
          <w:rFonts w:cs="Arial"/>
          <w:color w:val="000000" w:themeColor="text1"/>
        </w:rPr>
      </w:pPr>
      <w:r w:rsidRPr="00881F30">
        <w:rPr>
          <w:rFonts w:cs="Arial"/>
          <w:color w:val="000000" w:themeColor="text1"/>
        </w:rPr>
        <w:t xml:space="preserve">Las bases de datos en general están regidas por el teorema CAP o de Weber, el cual expresa que a fin de que una base de datos distribuida sea veloz y flexible, debe sacrificar al menos una de las características relativas a Disponibilidad, Consistencia y Tolerancia a Fallos Parciales, siendo imposible conservar todas de forma simultánea. </w:t>
      </w:r>
      <w:r w:rsidR="008A384B" w:rsidRPr="00881F30">
        <w:rPr>
          <w:rFonts w:cs="Arial"/>
          <w:color w:val="000000" w:themeColor="text1"/>
        </w:rPr>
        <w:t xml:space="preserve"> La Figura 4 muestra las tres características que conforman el teorema de CAP y ejemplos de bases de datos que se acoplan a dos de ellas.</w:t>
      </w:r>
    </w:p>
    <w:p w14:paraId="2CA56529" w14:textId="60268F4A" w:rsidR="00734A67" w:rsidRPr="00881F30" w:rsidRDefault="00734A67">
      <w:pPr>
        <w:spacing w:after="0"/>
        <w:rPr>
          <w:rFonts w:cs="Arial"/>
          <w:color w:val="000000" w:themeColor="text1"/>
        </w:rPr>
      </w:pPr>
    </w:p>
    <w:p w14:paraId="4253E8F8" w14:textId="281D38D4" w:rsidR="00734A67" w:rsidRPr="00881F30" w:rsidRDefault="00734A67">
      <w:pPr>
        <w:spacing w:after="0"/>
        <w:rPr>
          <w:rFonts w:cs="Arial"/>
          <w:color w:val="000000" w:themeColor="text1"/>
        </w:rPr>
      </w:pPr>
    </w:p>
    <w:p w14:paraId="0419E27A" w14:textId="70122468" w:rsidR="00734A67" w:rsidRPr="00881F30" w:rsidRDefault="00734A67">
      <w:pPr>
        <w:spacing w:after="0"/>
        <w:rPr>
          <w:rFonts w:cs="Arial"/>
          <w:color w:val="000000" w:themeColor="text1"/>
        </w:rPr>
      </w:pPr>
    </w:p>
    <w:p w14:paraId="030B8B91" w14:textId="6CF5EECC" w:rsidR="00734A67" w:rsidRPr="00881F30" w:rsidRDefault="00734A67">
      <w:pPr>
        <w:spacing w:after="0"/>
        <w:rPr>
          <w:rFonts w:cs="Arial"/>
          <w:color w:val="000000" w:themeColor="text1"/>
        </w:rPr>
      </w:pPr>
    </w:p>
    <w:p w14:paraId="31D70000" w14:textId="2027BC2B" w:rsidR="00734A67" w:rsidRPr="00881F30" w:rsidRDefault="00734A67">
      <w:pPr>
        <w:spacing w:after="0"/>
        <w:rPr>
          <w:rFonts w:cs="Arial"/>
          <w:color w:val="000000" w:themeColor="text1"/>
        </w:rPr>
      </w:pPr>
    </w:p>
    <w:p w14:paraId="2F6A91FE" w14:textId="266F84FB" w:rsidR="00734A67" w:rsidRPr="00881F30" w:rsidRDefault="00734A67">
      <w:pPr>
        <w:spacing w:after="0"/>
        <w:rPr>
          <w:rFonts w:cs="Arial"/>
          <w:color w:val="000000" w:themeColor="text1"/>
        </w:rPr>
      </w:pPr>
    </w:p>
    <w:p w14:paraId="1F4D6482" w14:textId="7715821A" w:rsidR="00734A67" w:rsidRPr="00881F30" w:rsidRDefault="00734A67">
      <w:pPr>
        <w:spacing w:after="0"/>
        <w:rPr>
          <w:rFonts w:cs="Arial"/>
          <w:color w:val="000000" w:themeColor="text1"/>
        </w:rPr>
      </w:pPr>
    </w:p>
    <w:p w14:paraId="0F2D061A" w14:textId="4D4FC13A" w:rsidR="00734A67" w:rsidRPr="00881F30" w:rsidRDefault="00734A67">
      <w:pPr>
        <w:spacing w:after="0"/>
        <w:rPr>
          <w:rFonts w:cs="Arial"/>
          <w:color w:val="000000" w:themeColor="text1"/>
        </w:rPr>
      </w:pPr>
    </w:p>
    <w:p w14:paraId="07B4A73D" w14:textId="77777777" w:rsidR="00734A67" w:rsidRPr="00881F30" w:rsidRDefault="00734A67">
      <w:pPr>
        <w:spacing w:after="0"/>
        <w:rPr>
          <w:rFonts w:cs="Arial"/>
          <w:b/>
          <w:bCs/>
          <w:color w:val="000000" w:themeColor="text1"/>
        </w:rPr>
      </w:pPr>
    </w:p>
    <w:p w14:paraId="61D363AD" w14:textId="77777777" w:rsidR="003C134C" w:rsidRPr="00881F30" w:rsidRDefault="003C134C">
      <w:pPr>
        <w:pStyle w:val="Descripcin"/>
        <w:spacing w:after="0"/>
        <w:rPr>
          <w:color w:val="000000" w:themeColor="text1"/>
        </w:rPr>
      </w:pPr>
    </w:p>
    <w:p w14:paraId="1A7992F0" w14:textId="77777777" w:rsidR="007B268C" w:rsidRPr="00881F30" w:rsidRDefault="007B268C">
      <w:pPr>
        <w:pStyle w:val="Descripcin"/>
        <w:spacing w:after="0"/>
        <w:rPr>
          <w:rFonts w:cs="Arial"/>
          <w:b/>
          <w:bCs/>
          <w:color w:val="000000" w:themeColor="text1"/>
          <w:lang w:val="es-EC"/>
        </w:rPr>
      </w:pPr>
    </w:p>
    <w:p w14:paraId="341C8284" w14:textId="77777777" w:rsidR="007B268C" w:rsidRPr="00881F30" w:rsidRDefault="007B268C">
      <w:pPr>
        <w:pStyle w:val="Descripcin"/>
        <w:spacing w:after="0"/>
        <w:rPr>
          <w:rFonts w:cs="Arial"/>
          <w:b/>
          <w:bCs/>
          <w:color w:val="000000" w:themeColor="text1"/>
          <w:lang w:val="es-EC"/>
        </w:rPr>
      </w:pPr>
    </w:p>
    <w:p w14:paraId="6B822914" w14:textId="77777777" w:rsidR="007B268C" w:rsidRPr="00881F30" w:rsidRDefault="007B268C">
      <w:pPr>
        <w:pStyle w:val="Descripcin"/>
        <w:spacing w:after="0"/>
        <w:rPr>
          <w:rFonts w:cs="Arial"/>
          <w:b/>
          <w:bCs/>
          <w:color w:val="000000" w:themeColor="text1"/>
          <w:lang w:val="es-EC"/>
        </w:rPr>
      </w:pPr>
    </w:p>
    <w:p w14:paraId="3E57D3AF" w14:textId="77777777" w:rsidR="007B268C" w:rsidRPr="00881F30" w:rsidRDefault="007B268C">
      <w:pPr>
        <w:pStyle w:val="Descripcin"/>
        <w:spacing w:after="0"/>
        <w:rPr>
          <w:rFonts w:cs="Arial"/>
          <w:b/>
          <w:bCs/>
          <w:color w:val="000000" w:themeColor="text1"/>
          <w:lang w:val="es-EC"/>
        </w:rPr>
      </w:pPr>
    </w:p>
    <w:p w14:paraId="05A3CE1A" w14:textId="4761B695" w:rsidR="003C134C" w:rsidRPr="00421697" w:rsidRDefault="00416DCB">
      <w:pPr>
        <w:pStyle w:val="Descripcin"/>
        <w:spacing w:after="0"/>
        <w:rPr>
          <w:rFonts w:cs="Arial"/>
          <w:bCs/>
          <w:color w:val="000000" w:themeColor="text1"/>
          <w:lang w:val="es-EC"/>
        </w:rPr>
      </w:pPr>
      <w:bookmarkStart w:id="101" w:name="_Toc106016401"/>
      <w:r w:rsidRPr="00421697">
        <w:rPr>
          <w:rFonts w:cs="Arial"/>
          <w:bCs/>
          <w:color w:val="000000" w:themeColor="text1"/>
          <w:lang w:val="es-EC"/>
        </w:rPr>
        <w:lastRenderedPageBreak/>
        <w:t xml:space="preserve">Figura </w:t>
      </w:r>
      <w:r w:rsidRPr="00421697">
        <w:rPr>
          <w:rFonts w:cs="Arial"/>
          <w:bCs/>
          <w:color w:val="000000" w:themeColor="text1"/>
          <w:lang w:val="es-EC"/>
        </w:rPr>
        <w:fldChar w:fldCharType="begin"/>
      </w:r>
      <w:r w:rsidRPr="00421697">
        <w:rPr>
          <w:rFonts w:cs="Arial"/>
          <w:bCs/>
          <w:color w:val="000000" w:themeColor="text1"/>
        </w:rPr>
        <w:instrText>SEQ Figura \* ARABIC</w:instrText>
      </w:r>
      <w:r w:rsidRPr="00421697">
        <w:rPr>
          <w:rFonts w:cs="Arial"/>
          <w:bCs/>
          <w:color w:val="000000" w:themeColor="text1"/>
        </w:rPr>
        <w:fldChar w:fldCharType="separate"/>
      </w:r>
      <w:r w:rsidR="000E3D29">
        <w:rPr>
          <w:rFonts w:cs="Arial"/>
          <w:bCs/>
          <w:noProof/>
          <w:color w:val="000000" w:themeColor="text1"/>
        </w:rPr>
        <w:t>4</w:t>
      </w:r>
      <w:r w:rsidRPr="00421697">
        <w:rPr>
          <w:rFonts w:cs="Arial"/>
          <w:bCs/>
          <w:color w:val="000000" w:themeColor="text1"/>
        </w:rPr>
        <w:fldChar w:fldCharType="end"/>
      </w:r>
      <w:r w:rsidRPr="00421697">
        <w:rPr>
          <w:rFonts w:cs="Arial"/>
          <w:bCs/>
          <w:color w:val="000000" w:themeColor="text1"/>
          <w:lang w:val="es-EC"/>
        </w:rPr>
        <w:t xml:space="preserve"> </w:t>
      </w:r>
      <w:r w:rsidRPr="00421697">
        <w:rPr>
          <w:rFonts w:cs="Arial"/>
          <w:color w:val="000000" w:themeColor="text1"/>
          <w:lang w:val="es-EC"/>
        </w:rPr>
        <w:t>Teorema CAP</w:t>
      </w:r>
      <w:bookmarkEnd w:id="101"/>
      <w:r w:rsidRPr="00421697">
        <w:rPr>
          <w:rFonts w:cs="Arial"/>
          <w:color w:val="000000" w:themeColor="text1"/>
          <w:lang w:val="es-EC"/>
        </w:rPr>
        <w:t xml:space="preserve"> </w:t>
      </w:r>
    </w:p>
    <w:p w14:paraId="78265E49" w14:textId="77777777" w:rsidR="003C134C" w:rsidRPr="00881F30" w:rsidRDefault="003C134C">
      <w:pPr>
        <w:pStyle w:val="Descripcin"/>
        <w:spacing w:after="0"/>
        <w:rPr>
          <w:color w:val="000000" w:themeColor="text1"/>
        </w:rPr>
      </w:pPr>
    </w:p>
    <w:p w14:paraId="72FC021D" w14:textId="77777777" w:rsidR="003C134C" w:rsidRPr="00881F30" w:rsidRDefault="00416DCB">
      <w:pPr>
        <w:spacing w:after="0"/>
        <w:rPr>
          <w:color w:val="000000" w:themeColor="text1"/>
        </w:rPr>
      </w:pPr>
      <w:r w:rsidRPr="00881F30">
        <w:rPr>
          <w:noProof/>
          <w:color w:val="000000" w:themeColor="text1"/>
          <w:lang w:eastAsia="es-EC"/>
        </w:rPr>
        <w:drawing>
          <wp:anchor distT="0" distB="0" distL="0" distR="0" simplePos="0" relativeHeight="251655168" behindDoc="0" locked="0" layoutInCell="1" allowOverlap="1" wp14:anchorId="07D5A06E" wp14:editId="519D112D">
            <wp:simplePos x="0" y="0"/>
            <wp:positionH relativeFrom="column">
              <wp:posOffset>1176655</wp:posOffset>
            </wp:positionH>
            <wp:positionV relativeFrom="paragraph">
              <wp:posOffset>-10795</wp:posOffset>
            </wp:positionV>
            <wp:extent cx="2924810" cy="2364105"/>
            <wp:effectExtent l="0" t="0" r="0" b="0"/>
            <wp:wrapSquare wrapText="largest"/>
            <wp:docPr id="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2"/>
                    <pic:cNvPicPr>
                      <a:picLocks noChangeAspect="1" noChangeArrowheads="1"/>
                    </pic:cNvPicPr>
                  </pic:nvPicPr>
                  <pic:blipFill>
                    <a:blip r:embed="rId16"/>
                    <a:srcRect l="1133" t="1717"/>
                    <a:stretch>
                      <a:fillRect/>
                    </a:stretch>
                  </pic:blipFill>
                  <pic:spPr bwMode="auto">
                    <a:xfrm>
                      <a:off x="0" y="0"/>
                      <a:ext cx="2924810" cy="2364105"/>
                    </a:xfrm>
                    <a:prstGeom prst="rect">
                      <a:avLst/>
                    </a:prstGeom>
                  </pic:spPr>
                </pic:pic>
              </a:graphicData>
            </a:graphic>
          </wp:anchor>
        </w:drawing>
      </w:r>
    </w:p>
    <w:p w14:paraId="48EA0C71" w14:textId="77777777" w:rsidR="003C134C" w:rsidRPr="00881F30" w:rsidRDefault="003C134C">
      <w:pPr>
        <w:spacing w:after="0"/>
        <w:rPr>
          <w:color w:val="000000" w:themeColor="text1"/>
        </w:rPr>
      </w:pPr>
    </w:p>
    <w:p w14:paraId="55EC3945" w14:textId="77777777" w:rsidR="003C134C" w:rsidRPr="00881F30" w:rsidRDefault="003C134C">
      <w:pPr>
        <w:spacing w:after="0"/>
        <w:rPr>
          <w:color w:val="000000" w:themeColor="text1"/>
        </w:rPr>
      </w:pPr>
    </w:p>
    <w:p w14:paraId="625DED52" w14:textId="77777777" w:rsidR="003C134C" w:rsidRPr="00881F30" w:rsidRDefault="003C134C">
      <w:pPr>
        <w:spacing w:after="0"/>
        <w:rPr>
          <w:color w:val="000000" w:themeColor="text1"/>
        </w:rPr>
      </w:pPr>
    </w:p>
    <w:p w14:paraId="48665A26" w14:textId="77777777" w:rsidR="003C134C" w:rsidRPr="00881F30" w:rsidRDefault="003C134C">
      <w:pPr>
        <w:spacing w:after="0"/>
        <w:rPr>
          <w:color w:val="000000" w:themeColor="text1"/>
        </w:rPr>
      </w:pPr>
    </w:p>
    <w:p w14:paraId="199D4B35" w14:textId="77777777" w:rsidR="003C134C" w:rsidRPr="00881F30" w:rsidRDefault="003C134C">
      <w:pPr>
        <w:spacing w:after="0"/>
        <w:rPr>
          <w:color w:val="000000" w:themeColor="text1"/>
        </w:rPr>
      </w:pPr>
    </w:p>
    <w:p w14:paraId="425AFD35" w14:textId="77777777" w:rsidR="003C134C" w:rsidRPr="00881F30" w:rsidRDefault="003C134C">
      <w:pPr>
        <w:spacing w:after="0"/>
        <w:rPr>
          <w:color w:val="000000" w:themeColor="text1"/>
        </w:rPr>
      </w:pPr>
    </w:p>
    <w:p w14:paraId="37B0A2A3" w14:textId="77777777" w:rsidR="003C134C" w:rsidRPr="00881F30" w:rsidRDefault="003C134C">
      <w:pPr>
        <w:spacing w:after="0"/>
        <w:rPr>
          <w:color w:val="000000" w:themeColor="text1"/>
        </w:rPr>
      </w:pPr>
    </w:p>
    <w:p w14:paraId="0E5C0C87" w14:textId="77777777" w:rsidR="003C134C" w:rsidRPr="00881F30" w:rsidRDefault="003C134C">
      <w:pPr>
        <w:spacing w:after="0"/>
        <w:rPr>
          <w:color w:val="000000" w:themeColor="text1"/>
        </w:rPr>
      </w:pPr>
    </w:p>
    <w:p w14:paraId="7C594B31" w14:textId="77777777" w:rsidR="003C134C" w:rsidRPr="00881F30" w:rsidRDefault="003C134C">
      <w:pPr>
        <w:spacing w:after="0"/>
        <w:rPr>
          <w:color w:val="000000" w:themeColor="text1"/>
        </w:rPr>
      </w:pPr>
    </w:p>
    <w:p w14:paraId="08A680D4" w14:textId="77777777" w:rsidR="003C134C" w:rsidRPr="00881F30" w:rsidRDefault="00416DCB">
      <w:pPr>
        <w:spacing w:after="0" w:line="240" w:lineRule="auto"/>
        <w:jc w:val="center"/>
        <w:rPr>
          <w:iCs/>
          <w:color w:val="000000" w:themeColor="text1"/>
        </w:rPr>
      </w:pPr>
      <w:r w:rsidRPr="00881F30">
        <w:rPr>
          <w:rFonts w:cs="Times New Roman"/>
          <w:b/>
          <w:iCs/>
          <w:color w:val="000000" w:themeColor="text1"/>
          <w:sz w:val="18"/>
          <w:szCs w:val="18"/>
          <w:lang w:val="es-ES"/>
        </w:rPr>
        <w:t>Fuente</w:t>
      </w:r>
      <w:r w:rsidRPr="00881F30">
        <w:rPr>
          <w:rFonts w:cs="Times New Roman"/>
          <w:iCs/>
          <w:color w:val="000000" w:themeColor="text1"/>
          <w:sz w:val="18"/>
          <w:szCs w:val="18"/>
          <w:lang w:val="es-ES"/>
        </w:rPr>
        <w:t xml:space="preserve">:  </w:t>
      </w:r>
      <w:r w:rsidRPr="00881F30">
        <w:rPr>
          <w:rFonts w:ascii="TeXGyreTermes-Regular" w:hAnsi="TeXGyreTermes-Regular" w:cs="TeXGyreTermes-Regular"/>
          <w:iCs/>
          <w:color w:val="000000" w:themeColor="text1"/>
          <w:sz w:val="18"/>
          <w:szCs w:val="18"/>
          <w:lang w:val="es-ES"/>
        </w:rPr>
        <w:t xml:space="preserve">Manjarrez Antaño, Ángeles: Migración de Bases de Datos SQL a NoSQL </w:t>
      </w:r>
    </w:p>
    <w:p w14:paraId="76A8F963" w14:textId="77777777" w:rsidR="003C134C" w:rsidRPr="00881F30" w:rsidRDefault="003C134C">
      <w:pPr>
        <w:spacing w:after="0" w:line="240" w:lineRule="auto"/>
        <w:jc w:val="center"/>
        <w:rPr>
          <w:rFonts w:ascii="TeXGyreTermes-Regular" w:hAnsi="TeXGyreTermes-Regular" w:cs="TeXGyreTermes-Regular"/>
          <w:color w:val="000000" w:themeColor="text1"/>
          <w:sz w:val="18"/>
          <w:szCs w:val="18"/>
          <w:lang w:val="es-ES"/>
        </w:rPr>
      </w:pPr>
    </w:p>
    <w:p w14:paraId="4B7449E5" w14:textId="77777777" w:rsidR="003C134C" w:rsidRPr="00881F30" w:rsidRDefault="003C134C">
      <w:pPr>
        <w:spacing w:after="0" w:line="240" w:lineRule="auto"/>
        <w:jc w:val="center"/>
        <w:rPr>
          <w:rFonts w:ascii="TeXGyreTermes-Regular" w:hAnsi="TeXGyreTermes-Regular" w:cs="TeXGyreTermes-Regular"/>
          <w:color w:val="000000" w:themeColor="text1"/>
          <w:sz w:val="18"/>
          <w:szCs w:val="18"/>
          <w:lang w:val="es-ES"/>
        </w:rPr>
      </w:pPr>
    </w:p>
    <w:p w14:paraId="4743A4A4" w14:textId="77777777" w:rsidR="003C134C" w:rsidRPr="00881F30" w:rsidRDefault="003C134C">
      <w:pPr>
        <w:spacing w:after="0" w:line="240" w:lineRule="auto"/>
        <w:jc w:val="center"/>
        <w:rPr>
          <w:rFonts w:ascii="TeXGyreTermes-Regular" w:hAnsi="TeXGyreTermes-Regular" w:cs="TeXGyreTermes-Regular"/>
          <w:color w:val="000000" w:themeColor="text1"/>
          <w:sz w:val="18"/>
          <w:szCs w:val="18"/>
          <w:lang w:val="es-ES"/>
        </w:rPr>
      </w:pPr>
    </w:p>
    <w:p w14:paraId="0910083D" w14:textId="77777777" w:rsidR="003C134C" w:rsidRPr="00881F30" w:rsidRDefault="00416DCB">
      <w:pPr>
        <w:pStyle w:val="Ttulo3"/>
        <w:rPr>
          <w:color w:val="000000" w:themeColor="text1"/>
        </w:rPr>
      </w:pPr>
      <w:bookmarkStart w:id="102" w:name="_Toc100827406"/>
      <w:bookmarkStart w:id="103" w:name="_Toc106016341"/>
      <w:r w:rsidRPr="00881F30">
        <w:rPr>
          <w:rFonts w:cs="TeXGyreTermes-Regular"/>
          <w:color w:val="000000" w:themeColor="text1"/>
          <w:lang w:val="es-ES"/>
        </w:rPr>
        <w:t>2.2.3 Tipos de Bases NoSQL</w:t>
      </w:r>
      <w:bookmarkEnd w:id="102"/>
      <w:bookmarkEnd w:id="103"/>
    </w:p>
    <w:p w14:paraId="4718CBC6" w14:textId="77777777" w:rsidR="003C134C" w:rsidRPr="00881F30" w:rsidRDefault="00416DCB">
      <w:pPr>
        <w:numPr>
          <w:ilvl w:val="0"/>
          <w:numId w:val="3"/>
        </w:numPr>
        <w:spacing w:after="0"/>
        <w:rPr>
          <w:rFonts w:cs="Arial"/>
          <w:b/>
          <w:bCs/>
          <w:color w:val="000000" w:themeColor="text1"/>
        </w:rPr>
      </w:pPr>
      <w:r w:rsidRPr="00881F30">
        <w:rPr>
          <w:rFonts w:cs="TeXGyreTermes-Regular"/>
          <w:b/>
          <w:bCs/>
          <w:color w:val="000000" w:themeColor="text1"/>
          <w:lang w:val="es-ES"/>
        </w:rPr>
        <w:t xml:space="preserve">Clave-Valor: </w:t>
      </w:r>
      <w:r w:rsidRPr="00881F30">
        <w:rPr>
          <w:rFonts w:cs="TeXGyreTermes-Regular"/>
          <w:color w:val="000000" w:themeColor="text1"/>
          <w:lang w:val="es-ES"/>
        </w:rPr>
        <w:t xml:space="preserve"> Base de datos cuyo registro está definido por una clave (llave única) asociada a un valor (generalmente una cadena), siendo simples, pero altamente eficientes para procesos que requieren velocidad en las consultas o registros altamente cambiables. Operaciones como junturas o agregaciones están restringidas. </w:t>
      </w:r>
      <w:r w:rsidRPr="00881F30">
        <w:rPr>
          <w:rFonts w:cs="TeXGyreTermes-Regular"/>
          <w:i/>
          <w:iCs/>
          <w:color w:val="000000" w:themeColor="text1"/>
          <w:lang w:val="es-ES"/>
        </w:rPr>
        <w:t>Ejemplos</w:t>
      </w:r>
      <w:r w:rsidRPr="00881F30">
        <w:rPr>
          <w:rFonts w:cs="TeXGyreTermes-Regular"/>
          <w:color w:val="000000" w:themeColor="text1"/>
          <w:lang w:val="es-ES"/>
        </w:rPr>
        <w:t>: Redis, DynamoDB</w:t>
      </w:r>
    </w:p>
    <w:p w14:paraId="1D4E4CF0" w14:textId="77777777" w:rsidR="003C134C" w:rsidRPr="00881F30" w:rsidRDefault="00416DCB">
      <w:pPr>
        <w:numPr>
          <w:ilvl w:val="0"/>
          <w:numId w:val="3"/>
        </w:numPr>
        <w:spacing w:after="0"/>
        <w:rPr>
          <w:rFonts w:cs="Arial"/>
          <w:b/>
          <w:bCs/>
          <w:color w:val="000000" w:themeColor="text1"/>
        </w:rPr>
      </w:pPr>
      <w:r w:rsidRPr="00881F30">
        <w:rPr>
          <w:rFonts w:cs="TeXGyreTermes-Regular"/>
          <w:b/>
          <w:bCs/>
          <w:color w:val="000000" w:themeColor="text1"/>
          <w:lang w:val="es-ES"/>
        </w:rPr>
        <w:t xml:space="preserve">Columnares: </w:t>
      </w:r>
      <w:r w:rsidRPr="00881F30">
        <w:rPr>
          <w:rFonts w:cs="TeXGyreTermes-Regular"/>
          <w:color w:val="000000" w:themeColor="text1"/>
          <w:lang w:val="es-ES"/>
        </w:rPr>
        <w:t xml:space="preserve"> A diferencia de las bases de datos SQL que están orientadas a almacenar los registros mediante filas, su organización de tipo columnar no almacena la data en tablas sino en arquitecturas masivamente distribuidas cuya clave se asocia con varios atributos. Una base columnar responde a escenarios que demandan un análisis (agregación) o minería de grandes volúmenes de datos. </w:t>
      </w:r>
      <w:r w:rsidRPr="00881F30">
        <w:rPr>
          <w:rFonts w:cs="TeXGyreTermes-Regular"/>
          <w:i/>
          <w:iCs/>
          <w:color w:val="000000" w:themeColor="text1"/>
          <w:lang w:val="es-ES"/>
        </w:rPr>
        <w:t>Ejemplos:</w:t>
      </w:r>
      <w:r w:rsidRPr="00881F30">
        <w:rPr>
          <w:rFonts w:cs="TeXGyreTermes-Regular"/>
          <w:color w:val="000000" w:themeColor="text1"/>
          <w:lang w:val="es-ES"/>
        </w:rPr>
        <w:t xml:space="preserve"> Cassandra, BigTable.</w:t>
      </w:r>
    </w:p>
    <w:p w14:paraId="5FEA5D24" w14:textId="77777777" w:rsidR="003C134C" w:rsidRPr="00881F30" w:rsidRDefault="00416DCB">
      <w:pPr>
        <w:numPr>
          <w:ilvl w:val="0"/>
          <w:numId w:val="3"/>
        </w:numPr>
        <w:spacing w:after="0"/>
        <w:rPr>
          <w:rFonts w:cs="Arial"/>
          <w:b/>
          <w:bCs/>
          <w:color w:val="000000" w:themeColor="text1"/>
        </w:rPr>
      </w:pPr>
      <w:r w:rsidRPr="00881F30">
        <w:rPr>
          <w:rFonts w:cs="TeXGyreTermes-Regular"/>
          <w:b/>
          <w:bCs/>
          <w:color w:val="000000" w:themeColor="text1"/>
          <w:lang w:val="es-ES"/>
        </w:rPr>
        <w:t xml:space="preserve">Orientada a documentos: </w:t>
      </w:r>
      <w:r w:rsidRPr="00881F30">
        <w:rPr>
          <w:rFonts w:cs="TeXGyreTermes-Regular"/>
          <w:color w:val="000000" w:themeColor="text1"/>
          <w:lang w:val="es-ES"/>
        </w:rPr>
        <w:t xml:space="preserve"> Bases de datos similares a las de tipo Clave-Valor, cuya diferencia es que esta se almacena en forma de documentos de tipo json o xml más complejos. Debido a su naturaleza de libre esquema, estas bases de datos son aptas para aplicaciones cuya data no esté normalizada o altamente relacionada. Un documento ofrece alta escalabilidad horizontal y rendimiento. </w:t>
      </w:r>
      <w:r w:rsidRPr="00881F30">
        <w:rPr>
          <w:rFonts w:cs="TeXGyreTermes-Regular"/>
          <w:i/>
          <w:iCs/>
          <w:color w:val="000000" w:themeColor="text1"/>
          <w:lang w:val="es-ES"/>
        </w:rPr>
        <w:t>Ejemplos</w:t>
      </w:r>
      <w:r w:rsidRPr="00881F30">
        <w:rPr>
          <w:rFonts w:cs="TeXGyreTermes-Regular"/>
          <w:color w:val="000000" w:themeColor="text1"/>
          <w:lang w:val="es-ES"/>
        </w:rPr>
        <w:t>: MongoDB, CouchDB, Elasticsearch.</w:t>
      </w:r>
    </w:p>
    <w:p w14:paraId="3D0412A2" w14:textId="77777777" w:rsidR="003C134C" w:rsidRPr="00881F30" w:rsidRDefault="00416DCB">
      <w:pPr>
        <w:numPr>
          <w:ilvl w:val="0"/>
          <w:numId w:val="3"/>
        </w:numPr>
        <w:spacing w:after="0"/>
        <w:rPr>
          <w:rFonts w:cs="Arial"/>
          <w:b/>
          <w:bCs/>
          <w:color w:val="000000" w:themeColor="text1"/>
        </w:rPr>
      </w:pPr>
      <w:r w:rsidRPr="00881F30">
        <w:rPr>
          <w:rFonts w:cs="TeXGyreTermes-Regular"/>
          <w:b/>
          <w:bCs/>
          <w:color w:val="000000" w:themeColor="text1"/>
          <w:lang w:val="es-ES"/>
        </w:rPr>
        <w:t xml:space="preserve">Orientada a Grafos:  </w:t>
      </w:r>
      <w:r w:rsidRPr="00881F30">
        <w:rPr>
          <w:rFonts w:cs="TeXGyreTermes-Regular"/>
          <w:color w:val="000000" w:themeColor="text1"/>
          <w:lang w:val="es-ES"/>
        </w:rPr>
        <w:t xml:space="preserve">Almacenan los datos en forma de un grafo, compuesto por nodos (objetos) y vértices (relaciones). Su principal objetivo es encontrar relaciones existentes entre los datos. </w:t>
      </w:r>
      <w:r w:rsidRPr="00881F30">
        <w:rPr>
          <w:rFonts w:cs="TeXGyreTermes-Regular"/>
          <w:i/>
          <w:iCs/>
          <w:color w:val="000000" w:themeColor="text1"/>
          <w:lang w:val="es-ES"/>
        </w:rPr>
        <w:t xml:space="preserve">Ejemplo: </w:t>
      </w:r>
      <w:r w:rsidRPr="00881F30">
        <w:rPr>
          <w:rFonts w:cs="TeXGyreTermes-Regular"/>
          <w:color w:val="000000" w:themeColor="text1"/>
          <w:lang w:val="es-ES"/>
        </w:rPr>
        <w:t>Neo4j.</w:t>
      </w:r>
    </w:p>
    <w:p w14:paraId="604BA18C" w14:textId="77777777" w:rsidR="003C134C" w:rsidRPr="00881F30" w:rsidRDefault="003C134C">
      <w:pPr>
        <w:spacing w:after="0" w:line="240" w:lineRule="auto"/>
        <w:jc w:val="center"/>
        <w:rPr>
          <w:rFonts w:cs="TeXGyreTermes-Regular"/>
          <w:color w:val="000000" w:themeColor="text1"/>
          <w:lang w:val="es-ES"/>
        </w:rPr>
      </w:pPr>
    </w:p>
    <w:p w14:paraId="508169C0" w14:textId="77777777" w:rsidR="003C134C" w:rsidRPr="00881F30" w:rsidRDefault="00416DCB">
      <w:pPr>
        <w:pStyle w:val="Ttulo2"/>
        <w:spacing w:before="0" w:after="0" w:line="240" w:lineRule="auto"/>
        <w:jc w:val="left"/>
        <w:rPr>
          <w:color w:val="000000" w:themeColor="text1"/>
        </w:rPr>
      </w:pPr>
      <w:bookmarkStart w:id="104" w:name="_Toc100827407"/>
      <w:bookmarkStart w:id="105" w:name="_Toc106016342"/>
      <w:r w:rsidRPr="00881F30">
        <w:rPr>
          <w:rFonts w:cs="TeXGyreTermes-Regular"/>
          <w:color w:val="000000" w:themeColor="text1"/>
        </w:rPr>
        <w:lastRenderedPageBreak/>
        <w:t>2</w:t>
      </w:r>
      <w:bookmarkStart w:id="106" w:name="_Toc44123382912"/>
      <w:bookmarkStart w:id="107" w:name="_Toc43996967612"/>
      <w:bookmarkStart w:id="108" w:name="_Toc43996854112"/>
      <w:bookmarkStart w:id="109" w:name="_Toc43755748912"/>
      <w:bookmarkStart w:id="110" w:name="_Toc43546215212"/>
      <w:bookmarkStart w:id="111" w:name="_Toc43546074512"/>
      <w:bookmarkStart w:id="112" w:name="_Toc43546006412"/>
      <w:bookmarkStart w:id="113" w:name="_Toc43545929012"/>
      <w:bookmarkStart w:id="114" w:name="_Toc43250468412"/>
      <w:bookmarkStart w:id="115" w:name="_Toc43224029512"/>
      <w:r w:rsidRPr="00881F30">
        <w:rPr>
          <w:rFonts w:cs="TeXGyreTermes-Regular"/>
          <w:color w:val="000000" w:themeColor="text1"/>
        </w:rPr>
        <w:t xml:space="preserve">.3. </w:t>
      </w:r>
      <w:bookmarkEnd w:id="106"/>
      <w:bookmarkEnd w:id="107"/>
      <w:bookmarkEnd w:id="108"/>
      <w:bookmarkEnd w:id="109"/>
      <w:bookmarkEnd w:id="110"/>
      <w:bookmarkEnd w:id="111"/>
      <w:bookmarkEnd w:id="112"/>
      <w:bookmarkEnd w:id="113"/>
      <w:bookmarkEnd w:id="114"/>
      <w:bookmarkEnd w:id="115"/>
      <w:r w:rsidRPr="00881F30">
        <w:rPr>
          <w:rFonts w:cs="TeXGyreTermes-Regular"/>
          <w:color w:val="000000" w:themeColor="text1"/>
        </w:rPr>
        <w:t>Visualización de datos para la toma de decisiones</w:t>
      </w:r>
      <w:bookmarkEnd w:id="104"/>
      <w:bookmarkEnd w:id="105"/>
    </w:p>
    <w:p w14:paraId="0FC2C830" w14:textId="77777777" w:rsidR="003C134C" w:rsidRPr="00881F30" w:rsidRDefault="003C134C">
      <w:pPr>
        <w:spacing w:after="0" w:line="240" w:lineRule="auto"/>
        <w:rPr>
          <w:rFonts w:cs="TeXGyreTermes-Regular"/>
          <w:color w:val="000000" w:themeColor="text1"/>
        </w:rPr>
      </w:pPr>
    </w:p>
    <w:p w14:paraId="3E86A052" w14:textId="5B884FE6" w:rsidR="003C134C" w:rsidRPr="00881F30" w:rsidRDefault="00416DCB">
      <w:pPr>
        <w:spacing w:after="0"/>
        <w:rPr>
          <w:rFonts w:cs="TeXGyreTermes-Regular"/>
          <w:color w:val="000000" w:themeColor="text1"/>
          <w:lang w:val="es-ES"/>
        </w:rPr>
      </w:pPr>
      <w:r w:rsidRPr="00881F30">
        <w:rPr>
          <w:rFonts w:cs="TeXGyreTermes-Regular"/>
          <w:color w:val="000000" w:themeColor="text1"/>
          <w:lang w:val="es-ES"/>
        </w:rPr>
        <w:t xml:space="preserve">De acuerdo a  </w:t>
      </w:r>
      <w:sdt>
        <w:sdtPr>
          <w:rPr>
            <w:color w:val="000000" w:themeColor="text1"/>
          </w:rPr>
          <w:id w:val="-454567023"/>
          <w:citation/>
        </w:sdtPr>
        <w:sdtContent>
          <w:r w:rsidRPr="00881F30">
            <w:rPr>
              <w:rFonts w:cs="TeXGyreTermes-Regular"/>
              <w:color w:val="000000" w:themeColor="text1"/>
              <w:lang w:val="es-ES"/>
            </w:rPr>
            <w:fldChar w:fldCharType="begin"/>
          </w:r>
          <w:r w:rsidRPr="00881F30">
            <w:rPr>
              <w:rFonts w:cs="TeXGyreTermes-Regular"/>
              <w:color w:val="000000" w:themeColor="text1"/>
            </w:rPr>
            <w:instrText>CITATION Bur19 \l 3082</w:instrText>
          </w:r>
          <w:r w:rsidRPr="00881F30">
            <w:rPr>
              <w:rFonts w:cs="TeXGyreTermes-Regular"/>
              <w:color w:val="000000" w:themeColor="text1"/>
            </w:rPr>
            <w:fldChar w:fldCharType="separate"/>
          </w:r>
          <w:r w:rsidR="00795B0E" w:rsidRPr="00795B0E">
            <w:rPr>
              <w:rFonts w:cs="TeXGyreTermes-Regular"/>
              <w:noProof/>
              <w:color w:val="000000" w:themeColor="text1"/>
            </w:rPr>
            <w:t>(Burnay, Dargam, &amp; Zarate, 2019)</w:t>
          </w:r>
          <w:r w:rsidRPr="00881F30">
            <w:rPr>
              <w:rFonts w:cs="TeXGyreTermes-Regular"/>
              <w:color w:val="000000" w:themeColor="text1"/>
            </w:rPr>
            <w:fldChar w:fldCharType="end"/>
          </w:r>
        </w:sdtContent>
      </w:sdt>
      <w:r w:rsidRPr="00881F30">
        <w:rPr>
          <w:rFonts w:cs="TeXGyreTermes-Regular"/>
          <w:color w:val="000000" w:themeColor="text1"/>
          <w:lang w:val="es-ES"/>
        </w:rPr>
        <w:t>, en la sociedad actual, diariamente líderes y administradores de cualquier compañía tienen el desafío de tomar decisiones, las mismas que resultan complejas bajo el escenario de contar con datos distribuidos y poco estructurados. Hoy en día, alguien que tome decisiones, difícilmente tendrá éxito en su propósito si estas se basan en la intuición y no en los propios datos que genera la organización.</w:t>
      </w:r>
    </w:p>
    <w:p w14:paraId="4DC13D2F" w14:textId="77777777" w:rsidR="003C134C" w:rsidRPr="00881F30" w:rsidRDefault="003C134C">
      <w:pPr>
        <w:spacing w:after="0"/>
        <w:rPr>
          <w:rFonts w:cs="TeXGyreTermes-Regular"/>
          <w:color w:val="000000" w:themeColor="text1"/>
          <w:lang w:val="es-ES"/>
        </w:rPr>
      </w:pPr>
    </w:p>
    <w:p w14:paraId="09551449" w14:textId="77777777" w:rsidR="003C134C" w:rsidRPr="00881F30" w:rsidRDefault="00416DCB">
      <w:pPr>
        <w:spacing w:after="0"/>
        <w:rPr>
          <w:rFonts w:cs="TeXGyreTermes-Regular"/>
          <w:color w:val="000000" w:themeColor="text1"/>
          <w:lang w:val="es-ES"/>
        </w:rPr>
      </w:pPr>
      <w:r w:rsidRPr="00881F30">
        <w:rPr>
          <w:rFonts w:cs="TeXGyreTermes-Regular"/>
          <w:color w:val="000000" w:themeColor="text1"/>
          <w:lang w:val="es-ES"/>
        </w:rPr>
        <w:t>Gracias a las tecnologías de la Información como la Inteligencia de Negocios (</w:t>
      </w:r>
      <w:r w:rsidRPr="00881F30">
        <w:rPr>
          <w:rFonts w:cs="TeXGyreTermes-Regular"/>
          <w:i/>
          <w:iCs/>
          <w:color w:val="000000" w:themeColor="text1"/>
          <w:lang w:val="es-ES"/>
        </w:rPr>
        <w:t>Business Intelligence</w:t>
      </w:r>
      <w:r w:rsidRPr="00881F30">
        <w:rPr>
          <w:rFonts w:cs="TeXGyreTermes-Regular"/>
          <w:color w:val="000000" w:themeColor="text1"/>
          <w:lang w:val="es-ES"/>
        </w:rPr>
        <w:t xml:space="preserve">) o el </w:t>
      </w:r>
      <w:r w:rsidRPr="00881F30">
        <w:rPr>
          <w:rFonts w:cs="TeXGyreTermes-Regular"/>
          <w:i/>
          <w:iCs/>
          <w:color w:val="000000" w:themeColor="text1"/>
          <w:lang w:val="es-ES"/>
        </w:rPr>
        <w:t>Big Data</w:t>
      </w:r>
      <w:r w:rsidRPr="00881F30">
        <w:rPr>
          <w:rFonts w:cs="TeXGyreTermes-Regular"/>
          <w:color w:val="000000" w:themeColor="text1"/>
          <w:lang w:val="es-ES"/>
        </w:rPr>
        <w:t xml:space="preserve">, los procesos de toma de decisiones resultan más fáciles y eficientes ya que a través de la consolidación de los datos y la generación de conocimiento, que es accesible empleando herramientas de visualización, se tiene una mejor compresión de la empresa y su entorno. </w:t>
      </w:r>
    </w:p>
    <w:p w14:paraId="1FF7F0B0" w14:textId="77777777" w:rsidR="003C134C" w:rsidRPr="00881F30" w:rsidRDefault="003C134C">
      <w:pPr>
        <w:spacing w:after="0"/>
        <w:rPr>
          <w:rFonts w:cs="TeXGyreTermes-Regular"/>
          <w:color w:val="000000" w:themeColor="text1"/>
          <w:lang w:val="es-ES"/>
        </w:rPr>
      </w:pPr>
    </w:p>
    <w:p w14:paraId="05D96450" w14:textId="7BECF46D" w:rsidR="003C134C" w:rsidRPr="00881F30" w:rsidRDefault="00416DCB" w:rsidP="00E253F8">
      <w:pPr>
        <w:rPr>
          <w:rFonts w:cs="Arial"/>
          <w:color w:val="000000" w:themeColor="text1"/>
        </w:rPr>
      </w:pPr>
      <w:r w:rsidRPr="00881F30">
        <w:rPr>
          <w:color w:val="000000" w:themeColor="text1"/>
        </w:rPr>
        <w:t xml:space="preserve">Las herramientas de visualización de datos brindan un soporte importante para resolver un problema del negocio. Sin embargo, estas tienen como principal desafío el ser capaces de comunicar con claridad los resultados, despertando el interés y reflexión en el usuario para obtener conclusiones y estrategias válidas en la toma de decisiones. </w:t>
      </w:r>
      <w:r w:rsidR="00BC1C5B">
        <w:rPr>
          <w:rFonts w:cs="Arial"/>
          <w:color w:val="000000" w:themeColor="text1"/>
        </w:rPr>
        <w:t xml:space="preserve"> </w:t>
      </w:r>
      <w:sdt>
        <w:sdtPr>
          <w:rPr>
            <w:rFonts w:cs="Arial"/>
            <w:color w:val="000000" w:themeColor="text1"/>
          </w:rPr>
          <w:id w:val="1737664169"/>
          <w:citation/>
        </w:sdtPr>
        <w:sdtContent>
          <w:r w:rsidR="00BC1C5B">
            <w:rPr>
              <w:rFonts w:cs="Arial"/>
              <w:color w:val="000000" w:themeColor="text1"/>
            </w:rPr>
            <w:fldChar w:fldCharType="begin"/>
          </w:r>
          <w:r w:rsidR="00BC1C5B">
            <w:rPr>
              <w:rFonts w:cs="Arial"/>
              <w:color w:val="000000" w:themeColor="text1"/>
            </w:rPr>
            <w:instrText xml:space="preserve"> CITATION Bur19 \l 12298 </w:instrText>
          </w:r>
          <w:r w:rsidR="00BC1C5B">
            <w:rPr>
              <w:rFonts w:cs="Arial"/>
              <w:color w:val="000000" w:themeColor="text1"/>
            </w:rPr>
            <w:fldChar w:fldCharType="separate"/>
          </w:r>
          <w:r w:rsidR="00BC1C5B" w:rsidRPr="00BC1C5B">
            <w:rPr>
              <w:rFonts w:cs="Arial"/>
              <w:noProof/>
              <w:color w:val="000000" w:themeColor="text1"/>
            </w:rPr>
            <w:t>(Burnay, Dargam, &amp; Zarate, 2019)</w:t>
          </w:r>
          <w:r w:rsidR="00BC1C5B">
            <w:rPr>
              <w:rFonts w:cs="Arial"/>
              <w:color w:val="000000" w:themeColor="text1"/>
            </w:rPr>
            <w:fldChar w:fldCharType="end"/>
          </w:r>
        </w:sdtContent>
      </w:sdt>
      <w:r w:rsidR="00BC1C5B">
        <w:rPr>
          <w:rFonts w:cs="Arial"/>
          <w:color w:val="000000" w:themeColor="text1"/>
        </w:rPr>
        <w:t xml:space="preserve"> </w:t>
      </w:r>
      <w:r w:rsidRPr="00881F30">
        <w:rPr>
          <w:color w:val="000000" w:themeColor="text1"/>
        </w:rPr>
        <w:t>resalta el rol principal del diseño de reportes, que es proveer de información útil y no en crear gráficos estéticamente llamativos e irrelevantes que pueden conducir a la confusión e incomprensión.</w:t>
      </w:r>
    </w:p>
    <w:p w14:paraId="7FE9F267" w14:textId="77777777" w:rsidR="003C134C" w:rsidRPr="00881F30" w:rsidRDefault="003C134C">
      <w:pPr>
        <w:spacing w:after="0"/>
        <w:rPr>
          <w:rFonts w:cs="TeXGyreTermes-Regular"/>
          <w:color w:val="000000" w:themeColor="text1"/>
          <w:lang w:val="es-ES"/>
        </w:rPr>
      </w:pPr>
    </w:p>
    <w:p w14:paraId="4D05531A" w14:textId="08F38717" w:rsidR="003C134C" w:rsidRPr="00881F30" w:rsidRDefault="00416DCB">
      <w:pPr>
        <w:spacing w:after="0"/>
        <w:rPr>
          <w:rFonts w:cs="TeXGyreTermes-Regular"/>
          <w:color w:val="000000" w:themeColor="text1"/>
          <w:lang w:val="es-ES"/>
        </w:rPr>
      </w:pPr>
      <w:r w:rsidRPr="00881F30">
        <w:rPr>
          <w:rFonts w:cs="TeXGyreTermes-Regular"/>
          <w:color w:val="000000" w:themeColor="text1"/>
          <w:lang w:val="es-ES"/>
        </w:rPr>
        <w:t xml:space="preserve">En ese sentido,  </w:t>
      </w:r>
      <w:sdt>
        <w:sdtPr>
          <w:rPr>
            <w:color w:val="000000" w:themeColor="text1"/>
          </w:rPr>
          <w:id w:val="-1530170791"/>
          <w:citation/>
        </w:sdtPr>
        <w:sdtContent>
          <w:r w:rsidRPr="00881F30">
            <w:rPr>
              <w:rFonts w:cs="TeXGyreTermes-Regular"/>
              <w:color w:val="000000" w:themeColor="text1"/>
              <w:lang w:val="es-ES"/>
            </w:rPr>
            <w:fldChar w:fldCharType="begin"/>
          </w:r>
          <w:r w:rsidRPr="00881F30">
            <w:rPr>
              <w:rFonts w:cs="TeXGyreTermes-Regular"/>
              <w:color w:val="000000" w:themeColor="text1"/>
            </w:rPr>
            <w:instrText>CITATION Jea17 \l 3082</w:instrText>
          </w:r>
          <w:r w:rsidRPr="00881F30">
            <w:rPr>
              <w:rFonts w:cs="TeXGyreTermes-Regular"/>
              <w:color w:val="000000" w:themeColor="text1"/>
            </w:rPr>
            <w:fldChar w:fldCharType="separate"/>
          </w:r>
          <w:r w:rsidR="00795B0E" w:rsidRPr="00795B0E">
            <w:rPr>
              <w:rFonts w:cs="TeXGyreTermes-Regular"/>
              <w:noProof/>
              <w:color w:val="000000" w:themeColor="text1"/>
            </w:rPr>
            <w:t>(Moore, 2017)</w:t>
          </w:r>
          <w:r w:rsidRPr="00881F30">
            <w:rPr>
              <w:rFonts w:cs="TeXGyreTermes-Regular"/>
              <w:color w:val="000000" w:themeColor="text1"/>
            </w:rPr>
            <w:fldChar w:fldCharType="end"/>
          </w:r>
        </w:sdtContent>
      </w:sdt>
      <w:r w:rsidRPr="00881F30">
        <w:rPr>
          <w:rFonts w:cs="TeXGyreTermes-Regular"/>
          <w:color w:val="000000" w:themeColor="text1"/>
          <w:lang w:val="es-ES"/>
        </w:rPr>
        <w:t xml:space="preserve"> </w:t>
      </w:r>
      <w:r w:rsidR="008A384B" w:rsidRPr="00881F30">
        <w:rPr>
          <w:rFonts w:cs="TeXGyreTermes-Regular"/>
          <w:color w:val="000000" w:themeColor="text1"/>
          <w:lang w:val="es-ES"/>
        </w:rPr>
        <w:t xml:space="preserve"> describe </w:t>
      </w:r>
      <w:r w:rsidRPr="00881F30">
        <w:rPr>
          <w:rFonts w:cs="TeXGyreTermes-Regular"/>
          <w:color w:val="000000" w:themeColor="text1"/>
          <w:lang w:val="es-ES"/>
        </w:rPr>
        <w:t>los principios para crear gráficos efectivos que coadyuven a una rápida interpretación de los datos representados.</w:t>
      </w:r>
      <w:r w:rsidR="008A384B" w:rsidRPr="00881F30">
        <w:rPr>
          <w:rFonts w:cs="TeXGyreTermes-Regular"/>
          <w:color w:val="000000" w:themeColor="text1"/>
          <w:lang w:val="es-ES"/>
        </w:rPr>
        <w:t xml:space="preserve"> La Tabla 1 detalla alguno</w:t>
      </w:r>
      <w:r w:rsidR="00AA443F" w:rsidRPr="00881F30">
        <w:rPr>
          <w:rFonts w:cs="TeXGyreTermes-Regular"/>
          <w:color w:val="000000" w:themeColor="text1"/>
          <w:lang w:val="es-ES"/>
        </w:rPr>
        <w:t>s</w:t>
      </w:r>
      <w:r w:rsidR="008A384B" w:rsidRPr="00881F30">
        <w:rPr>
          <w:rFonts w:cs="TeXGyreTermes-Regular"/>
          <w:color w:val="000000" w:themeColor="text1"/>
          <w:lang w:val="es-ES"/>
        </w:rPr>
        <w:t xml:space="preserve"> de esos principios y</w:t>
      </w:r>
      <w:r w:rsidR="00AA443F" w:rsidRPr="00881F30">
        <w:rPr>
          <w:rFonts w:cs="TeXGyreTermes-Regular"/>
          <w:color w:val="000000" w:themeColor="text1"/>
          <w:lang w:val="es-ES"/>
        </w:rPr>
        <w:t xml:space="preserve"> </w:t>
      </w:r>
      <w:r w:rsidR="007B268C" w:rsidRPr="00881F30">
        <w:rPr>
          <w:rFonts w:cs="TeXGyreTermes-Regular"/>
          <w:color w:val="000000" w:themeColor="text1"/>
          <w:lang w:val="es-ES"/>
        </w:rPr>
        <w:t>su explicación</w:t>
      </w:r>
      <w:r w:rsidR="008A384B" w:rsidRPr="00881F30">
        <w:rPr>
          <w:rFonts w:cs="TeXGyreTermes-Regular"/>
          <w:color w:val="000000" w:themeColor="text1"/>
          <w:lang w:val="es-ES"/>
        </w:rPr>
        <w:t xml:space="preserve"> </w:t>
      </w:r>
      <w:r w:rsidR="00AA443F" w:rsidRPr="00881F30">
        <w:rPr>
          <w:rFonts w:cs="TeXGyreTermes-Regular"/>
          <w:color w:val="000000" w:themeColor="text1"/>
          <w:lang w:val="es-ES"/>
        </w:rPr>
        <w:t>para la generación de gráficos efectivos.</w:t>
      </w:r>
    </w:p>
    <w:p w14:paraId="6051E5AF" w14:textId="77777777" w:rsidR="003C134C" w:rsidRPr="00881F30" w:rsidRDefault="003C134C">
      <w:pPr>
        <w:spacing w:after="0"/>
        <w:rPr>
          <w:rFonts w:cs="TeXGyreTermes-Regular"/>
          <w:color w:val="000000" w:themeColor="text1"/>
          <w:lang w:val="es-ES"/>
        </w:rPr>
      </w:pPr>
    </w:p>
    <w:p w14:paraId="40E5513A" w14:textId="206BA267" w:rsidR="003C134C" w:rsidRPr="00421697" w:rsidRDefault="00416DCB">
      <w:pPr>
        <w:pStyle w:val="Descripcin"/>
        <w:keepNext/>
        <w:rPr>
          <w:color w:val="000000" w:themeColor="text1"/>
        </w:rPr>
      </w:pPr>
      <w:bookmarkStart w:id="116" w:name="_Toc100827421"/>
      <w:bookmarkStart w:id="117" w:name="_Toc106016384"/>
      <w:r w:rsidRPr="00421697">
        <w:rPr>
          <w:color w:val="000000" w:themeColor="text1"/>
        </w:rPr>
        <w:t xml:space="preserve">Tabla </w:t>
      </w:r>
      <w:r w:rsidRPr="00421697">
        <w:rPr>
          <w:color w:val="000000" w:themeColor="text1"/>
        </w:rPr>
        <w:fldChar w:fldCharType="begin"/>
      </w:r>
      <w:r w:rsidRPr="00421697">
        <w:rPr>
          <w:color w:val="000000" w:themeColor="text1"/>
        </w:rPr>
        <w:instrText>SEQ Tabla \* ARABIC</w:instrText>
      </w:r>
      <w:r w:rsidRPr="00421697">
        <w:rPr>
          <w:color w:val="000000" w:themeColor="text1"/>
        </w:rPr>
        <w:fldChar w:fldCharType="separate"/>
      </w:r>
      <w:r w:rsidR="005821F7">
        <w:rPr>
          <w:noProof/>
          <w:color w:val="000000" w:themeColor="text1"/>
        </w:rPr>
        <w:t>1</w:t>
      </w:r>
      <w:r w:rsidRPr="00421697">
        <w:rPr>
          <w:color w:val="000000" w:themeColor="text1"/>
        </w:rPr>
        <w:fldChar w:fldCharType="end"/>
      </w:r>
      <w:r w:rsidRPr="00421697">
        <w:rPr>
          <w:color w:val="000000" w:themeColor="text1"/>
        </w:rPr>
        <w:t xml:space="preserve"> Principios de un Gráfico Efectivo</w:t>
      </w:r>
      <w:bookmarkEnd w:id="116"/>
      <w:bookmarkEnd w:id="117"/>
    </w:p>
    <w:tbl>
      <w:tblPr>
        <w:tblStyle w:val="Tablaconcuadrcula"/>
        <w:tblW w:w="9060" w:type="dxa"/>
        <w:tblLook w:val="04A0" w:firstRow="1" w:lastRow="0" w:firstColumn="1" w:lastColumn="0" w:noHBand="0" w:noVBand="1"/>
      </w:tblPr>
      <w:tblGrid>
        <w:gridCol w:w="2971"/>
        <w:gridCol w:w="6089"/>
      </w:tblGrid>
      <w:tr w:rsidR="00881F30" w:rsidRPr="00881F30" w14:paraId="4771F458" w14:textId="77777777">
        <w:tc>
          <w:tcPr>
            <w:tcW w:w="2971" w:type="dxa"/>
            <w:shd w:val="clear" w:color="auto" w:fill="auto"/>
          </w:tcPr>
          <w:p w14:paraId="3869F211" w14:textId="77777777" w:rsidR="003C134C" w:rsidRPr="00881F30" w:rsidRDefault="00416DCB">
            <w:pPr>
              <w:spacing w:after="0"/>
              <w:rPr>
                <w:rFonts w:cs="TeXGyreTermes-Regular"/>
                <w:b/>
                <w:color w:val="000000" w:themeColor="text1"/>
                <w:sz w:val="20"/>
                <w:szCs w:val="20"/>
              </w:rPr>
            </w:pPr>
            <w:r w:rsidRPr="00881F30">
              <w:rPr>
                <w:rFonts w:cs="TeXGyreTermes-Regular"/>
                <w:b/>
                <w:color w:val="000000" w:themeColor="text1"/>
                <w:sz w:val="20"/>
                <w:szCs w:val="20"/>
              </w:rPr>
              <w:t>Principio</w:t>
            </w:r>
          </w:p>
        </w:tc>
        <w:tc>
          <w:tcPr>
            <w:tcW w:w="6088" w:type="dxa"/>
            <w:shd w:val="clear" w:color="auto" w:fill="auto"/>
          </w:tcPr>
          <w:p w14:paraId="53784167" w14:textId="77777777" w:rsidR="003C134C" w:rsidRPr="00881F30" w:rsidRDefault="00416DCB">
            <w:pPr>
              <w:spacing w:after="0"/>
              <w:rPr>
                <w:rFonts w:cs="TeXGyreTermes-Regular"/>
                <w:b/>
                <w:color w:val="000000" w:themeColor="text1"/>
                <w:sz w:val="20"/>
                <w:szCs w:val="20"/>
              </w:rPr>
            </w:pPr>
            <w:r w:rsidRPr="00881F30">
              <w:rPr>
                <w:rFonts w:cs="TeXGyreTermes-Regular"/>
                <w:b/>
                <w:color w:val="000000" w:themeColor="text1"/>
                <w:sz w:val="20"/>
                <w:szCs w:val="20"/>
              </w:rPr>
              <w:t xml:space="preserve">Explicación </w:t>
            </w:r>
          </w:p>
        </w:tc>
      </w:tr>
      <w:tr w:rsidR="00881F30" w:rsidRPr="00881F30" w14:paraId="03BB3117" w14:textId="77777777">
        <w:tc>
          <w:tcPr>
            <w:tcW w:w="2971" w:type="dxa"/>
            <w:shd w:val="clear" w:color="auto" w:fill="auto"/>
          </w:tcPr>
          <w:p w14:paraId="79B7AB55"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 xml:space="preserve">Principio de Compatibilidad de Aproximación </w:t>
            </w:r>
          </w:p>
        </w:tc>
        <w:tc>
          <w:tcPr>
            <w:tcW w:w="6088" w:type="dxa"/>
            <w:shd w:val="clear" w:color="auto" w:fill="auto"/>
          </w:tcPr>
          <w:p w14:paraId="1634D424"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Las tareas más integradas (relacionadas) se facilitan por gráficos con alta proximidad visual, mientras que tareas más aisladas o independientes son facilitadas por gráficas con baja proximidad visual.</w:t>
            </w:r>
          </w:p>
        </w:tc>
      </w:tr>
      <w:tr w:rsidR="00881F30" w:rsidRPr="00881F30" w14:paraId="4FDB91EE" w14:textId="77777777">
        <w:tc>
          <w:tcPr>
            <w:tcW w:w="2971" w:type="dxa"/>
            <w:shd w:val="clear" w:color="auto" w:fill="auto"/>
          </w:tcPr>
          <w:p w14:paraId="3F56E1D3"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Principio de Relevancia de Gráficos</w:t>
            </w:r>
          </w:p>
        </w:tc>
        <w:tc>
          <w:tcPr>
            <w:tcW w:w="6088" w:type="dxa"/>
            <w:shd w:val="clear" w:color="auto" w:fill="auto"/>
          </w:tcPr>
          <w:p w14:paraId="03222469"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Presentar únicamente la información que se necesita, ni más ni menos.</w:t>
            </w:r>
          </w:p>
        </w:tc>
      </w:tr>
      <w:tr w:rsidR="00881F30" w:rsidRPr="00881F30" w14:paraId="0051686C" w14:textId="77777777">
        <w:tc>
          <w:tcPr>
            <w:tcW w:w="2971" w:type="dxa"/>
            <w:shd w:val="clear" w:color="auto" w:fill="auto"/>
          </w:tcPr>
          <w:p w14:paraId="357A43BC"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Principio de aprehensión y discriminación</w:t>
            </w:r>
          </w:p>
        </w:tc>
        <w:tc>
          <w:tcPr>
            <w:tcW w:w="6088" w:type="dxa"/>
            <w:shd w:val="clear" w:color="auto" w:fill="auto"/>
          </w:tcPr>
          <w:p w14:paraId="2E855FD6"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Un gráfico visual tiene que ser exactamente percibido. Uso de animaciones visuales que sean comprensibles y dimensiones visuales que sean juzgadas con precisión.</w:t>
            </w:r>
          </w:p>
          <w:p w14:paraId="4DBA54BB"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lastRenderedPageBreak/>
              <w:t>Gráficos visuales que muestren la diferencia de dos variables deben ser lo suficientemente claros para que muestren esa diferencia.</w:t>
            </w:r>
          </w:p>
        </w:tc>
      </w:tr>
      <w:tr w:rsidR="00881F30" w:rsidRPr="00881F30" w14:paraId="3E64596D" w14:textId="77777777">
        <w:tc>
          <w:tcPr>
            <w:tcW w:w="2971" w:type="dxa"/>
            <w:shd w:val="clear" w:color="auto" w:fill="auto"/>
          </w:tcPr>
          <w:p w14:paraId="4E1FAC95"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lastRenderedPageBreak/>
              <w:t>Principio de compatibilidad</w:t>
            </w:r>
          </w:p>
        </w:tc>
        <w:tc>
          <w:tcPr>
            <w:tcW w:w="6088" w:type="dxa"/>
            <w:shd w:val="clear" w:color="auto" w:fill="auto"/>
          </w:tcPr>
          <w:p w14:paraId="302CB68F"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Los gráficos deben ser compatibles con la información que se representa</w:t>
            </w:r>
          </w:p>
        </w:tc>
      </w:tr>
      <w:tr w:rsidR="00881F30" w:rsidRPr="00881F30" w14:paraId="3DD4DEBA" w14:textId="77777777">
        <w:tc>
          <w:tcPr>
            <w:tcW w:w="2971" w:type="dxa"/>
            <w:shd w:val="clear" w:color="auto" w:fill="auto"/>
          </w:tcPr>
          <w:p w14:paraId="2AC77D65"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 xml:space="preserve">Principio de prominencia y cambio de información </w:t>
            </w:r>
          </w:p>
        </w:tc>
        <w:tc>
          <w:tcPr>
            <w:tcW w:w="6088" w:type="dxa"/>
            <w:shd w:val="clear" w:color="auto" w:fill="auto"/>
          </w:tcPr>
          <w:p w14:paraId="42225A84"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Diseños gráficos que se enfoquen en la información más relevante.</w:t>
            </w:r>
          </w:p>
          <w:p w14:paraId="3AF75717"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Evitar grandes cambios en propiedades de un gráfico que no tenga información.</w:t>
            </w:r>
          </w:p>
        </w:tc>
      </w:tr>
      <w:tr w:rsidR="00881F30" w:rsidRPr="00881F30" w14:paraId="517B68AA" w14:textId="77777777">
        <w:tc>
          <w:tcPr>
            <w:tcW w:w="2971" w:type="dxa"/>
            <w:shd w:val="clear" w:color="auto" w:fill="auto"/>
          </w:tcPr>
          <w:p w14:paraId="2A716974"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Principio de conocimiento apropiado</w:t>
            </w:r>
          </w:p>
        </w:tc>
        <w:tc>
          <w:tcPr>
            <w:tcW w:w="6088" w:type="dxa"/>
            <w:shd w:val="clear" w:color="auto" w:fill="auto"/>
          </w:tcPr>
          <w:p w14:paraId="5BE73F7C"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Asegurar que el usuario tenga el suficiente conocimiento para entender la data representada.</w:t>
            </w:r>
          </w:p>
        </w:tc>
      </w:tr>
      <w:tr w:rsidR="003C134C" w:rsidRPr="00881F30" w14:paraId="52476AAD" w14:textId="77777777">
        <w:tc>
          <w:tcPr>
            <w:tcW w:w="2971" w:type="dxa"/>
            <w:shd w:val="clear" w:color="auto" w:fill="auto"/>
          </w:tcPr>
          <w:p w14:paraId="066B1BD3"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Principio del momento visual</w:t>
            </w:r>
          </w:p>
        </w:tc>
        <w:tc>
          <w:tcPr>
            <w:tcW w:w="6088" w:type="dxa"/>
            <w:shd w:val="clear" w:color="auto" w:fill="auto"/>
          </w:tcPr>
          <w:p w14:paraId="56172DDD"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Desarrollar gráficos de una forma consistente y proveer a los usuarios de ayudas para hacer conexiones referenciales entre las gráficas, evitando la desorientación en visualizaciones animadas e interactivas.</w:t>
            </w:r>
          </w:p>
        </w:tc>
      </w:tr>
    </w:tbl>
    <w:p w14:paraId="18D43E33" w14:textId="77777777" w:rsidR="003C134C" w:rsidRPr="00881F30" w:rsidRDefault="003C134C">
      <w:pPr>
        <w:spacing w:after="0"/>
        <w:rPr>
          <w:rFonts w:cs="TeXGyreTermes-Regular"/>
          <w:color w:val="000000" w:themeColor="text1"/>
          <w:lang w:val="es-ES"/>
        </w:rPr>
      </w:pPr>
    </w:p>
    <w:p w14:paraId="2162EBB8" w14:textId="77777777" w:rsidR="003C134C" w:rsidRPr="00881F30" w:rsidRDefault="00416DCB">
      <w:pPr>
        <w:spacing w:after="0"/>
        <w:jc w:val="center"/>
        <w:rPr>
          <w:color w:val="000000" w:themeColor="text1"/>
          <w:sz w:val="18"/>
          <w:szCs w:val="18"/>
          <w:lang w:val="en-US"/>
        </w:rPr>
      </w:pPr>
      <w:r w:rsidRPr="00881F30">
        <w:rPr>
          <w:b/>
          <w:color w:val="000000" w:themeColor="text1"/>
          <w:sz w:val="18"/>
          <w:szCs w:val="18"/>
          <w:lang w:val="en-US"/>
        </w:rPr>
        <w:t>Fuente:</w:t>
      </w:r>
      <w:r w:rsidRPr="00881F30">
        <w:rPr>
          <w:color w:val="000000" w:themeColor="text1"/>
          <w:sz w:val="18"/>
          <w:szCs w:val="18"/>
          <w:lang w:val="en-US"/>
        </w:rPr>
        <w:t xml:space="preserve"> Traducido y adaptado de Jeanne Moore, Data Visualization in Support of Executive Decision Making</w:t>
      </w:r>
    </w:p>
    <w:p w14:paraId="6AF9A65E" w14:textId="77777777" w:rsidR="003C134C" w:rsidRPr="00881F30" w:rsidRDefault="003C134C">
      <w:pPr>
        <w:spacing w:after="0"/>
        <w:rPr>
          <w:rFonts w:cs="TeXGyreTermes-Regular"/>
          <w:color w:val="000000" w:themeColor="text1"/>
          <w:lang w:val="en-US"/>
        </w:rPr>
      </w:pPr>
    </w:p>
    <w:p w14:paraId="06704AA7" w14:textId="77777777" w:rsidR="003C134C" w:rsidRPr="00881F30" w:rsidRDefault="00416DCB">
      <w:pPr>
        <w:spacing w:after="0"/>
        <w:rPr>
          <w:rFonts w:cs="TeXGyreTermes-Regular"/>
          <w:color w:val="000000" w:themeColor="text1"/>
          <w:lang w:val="es-ES"/>
        </w:rPr>
      </w:pPr>
      <w:r w:rsidRPr="00881F30">
        <w:rPr>
          <w:rFonts w:cs="TeXGyreTermes-Regular"/>
          <w:color w:val="000000" w:themeColor="text1"/>
          <w:lang w:val="es-ES"/>
        </w:rPr>
        <w:t>En adición a los criterios expresados, los usuarios buscan que los gráficos sean claros y precisos con una visualización desde varios puntos de vista de una forma dinámica, presentando los datos con criterios de integridad, accesibilidad y velocidad.</w:t>
      </w:r>
    </w:p>
    <w:p w14:paraId="1CECAEBA" w14:textId="77777777" w:rsidR="003C134C" w:rsidRPr="00881F30" w:rsidRDefault="003C134C">
      <w:pPr>
        <w:spacing w:after="0"/>
        <w:rPr>
          <w:color w:val="000000" w:themeColor="text1"/>
        </w:rPr>
      </w:pPr>
    </w:p>
    <w:p w14:paraId="3EF7E90A" w14:textId="77777777" w:rsidR="003C134C" w:rsidRPr="00881F30" w:rsidRDefault="00416DCB">
      <w:pPr>
        <w:pStyle w:val="Ttulo2"/>
        <w:spacing w:before="0" w:after="0" w:line="240" w:lineRule="auto"/>
        <w:rPr>
          <w:color w:val="000000" w:themeColor="text1"/>
        </w:rPr>
      </w:pPr>
      <w:bookmarkStart w:id="118" w:name="_Toc100827408"/>
      <w:bookmarkStart w:id="119" w:name="_Toc106016343"/>
      <w:r w:rsidRPr="00881F30">
        <w:rPr>
          <w:rFonts w:cs="TeXGyreTermes-Regular"/>
          <w:color w:val="000000" w:themeColor="text1"/>
        </w:rPr>
        <w:t xml:space="preserve">2.4. </w:t>
      </w:r>
      <w:r w:rsidRPr="00881F30">
        <w:rPr>
          <w:color w:val="000000" w:themeColor="text1"/>
        </w:rPr>
        <w:t>Herramientas de aprendizaje automático para clusterización</w:t>
      </w:r>
      <w:bookmarkEnd w:id="118"/>
      <w:r w:rsidRPr="00881F30">
        <w:rPr>
          <w:color w:val="000000" w:themeColor="text1"/>
        </w:rPr>
        <w:t>: Scikit-Learn</w:t>
      </w:r>
      <w:bookmarkEnd w:id="119"/>
    </w:p>
    <w:p w14:paraId="47B40BCF" w14:textId="77777777" w:rsidR="003C134C" w:rsidRPr="00881F30" w:rsidRDefault="003C134C">
      <w:pPr>
        <w:tabs>
          <w:tab w:val="left" w:pos="2175"/>
        </w:tabs>
        <w:spacing w:after="0"/>
        <w:jc w:val="left"/>
        <w:rPr>
          <w:color w:val="000000" w:themeColor="text1"/>
        </w:rPr>
      </w:pPr>
    </w:p>
    <w:p w14:paraId="6135E29B" w14:textId="0691CC87" w:rsidR="003C134C" w:rsidRPr="00881F30" w:rsidRDefault="00416DCB">
      <w:pPr>
        <w:tabs>
          <w:tab w:val="left" w:pos="2175"/>
        </w:tabs>
        <w:spacing w:after="0"/>
        <w:rPr>
          <w:color w:val="000000" w:themeColor="text1"/>
        </w:rPr>
      </w:pPr>
      <w:r w:rsidRPr="00881F30">
        <w:rPr>
          <w:color w:val="000000" w:themeColor="text1"/>
        </w:rPr>
        <w:t>Python, unos de los lenguajes más populares en el mundo de la computación científica, ofrece un conjunto de módulos para el desarrollo de algoritmos y análisis de datos</w:t>
      </w:r>
      <w:sdt>
        <w:sdtPr>
          <w:rPr>
            <w:color w:val="000000" w:themeColor="text1"/>
          </w:rPr>
          <w:id w:val="465547572"/>
          <w:citation/>
        </w:sdtPr>
        <w:sdtContent>
          <w:r w:rsidRPr="00881F30">
            <w:rPr>
              <w:color w:val="000000" w:themeColor="text1"/>
            </w:rPr>
            <w:fldChar w:fldCharType="begin"/>
          </w:r>
          <w:r w:rsidRPr="00881F30">
            <w:rPr>
              <w:color w:val="000000" w:themeColor="text1"/>
            </w:rPr>
            <w:instrText>CITATION Ped11 \l 3082</w:instrText>
          </w:r>
          <w:r w:rsidRPr="00881F30">
            <w:rPr>
              <w:color w:val="000000" w:themeColor="text1"/>
            </w:rPr>
            <w:fldChar w:fldCharType="separate"/>
          </w:r>
          <w:r w:rsidR="00795B0E">
            <w:rPr>
              <w:noProof/>
              <w:color w:val="000000" w:themeColor="text1"/>
            </w:rPr>
            <w:t xml:space="preserve"> </w:t>
          </w:r>
          <w:r w:rsidR="00795B0E" w:rsidRPr="00795B0E">
            <w:rPr>
              <w:noProof/>
              <w:color w:val="000000" w:themeColor="text1"/>
            </w:rPr>
            <w:t>(Pedregosa, Varoquaux, &amp; Gramfort, 2011)</w:t>
          </w:r>
          <w:r w:rsidRPr="00881F30">
            <w:rPr>
              <w:color w:val="000000" w:themeColor="text1"/>
            </w:rPr>
            <w:fldChar w:fldCharType="end"/>
          </w:r>
        </w:sdtContent>
      </w:sdt>
      <w:r w:rsidRPr="00881F30">
        <w:rPr>
          <w:color w:val="000000" w:themeColor="text1"/>
        </w:rPr>
        <w:t xml:space="preserve">, cuenta con el módulo Scikit-Learn, el cual integra un amplio conjunto de algoritmos de </w:t>
      </w:r>
      <w:r w:rsidRPr="00881F30">
        <w:rPr>
          <w:i/>
          <w:iCs/>
          <w:color w:val="000000" w:themeColor="text1"/>
        </w:rPr>
        <w:t>Machine Learning</w:t>
      </w:r>
      <w:r w:rsidRPr="00881F30">
        <w:rPr>
          <w:color w:val="000000" w:themeColor="text1"/>
        </w:rPr>
        <w:t xml:space="preserve"> para la resolución de problemas supervisados y no supervisados.</w:t>
      </w:r>
    </w:p>
    <w:p w14:paraId="6B434F6A" w14:textId="77777777" w:rsidR="003C134C" w:rsidRPr="00881F30" w:rsidRDefault="003C134C">
      <w:pPr>
        <w:tabs>
          <w:tab w:val="left" w:pos="2175"/>
        </w:tabs>
        <w:spacing w:after="0"/>
        <w:rPr>
          <w:color w:val="000000" w:themeColor="text1"/>
        </w:rPr>
      </w:pPr>
    </w:p>
    <w:p w14:paraId="104A800F" w14:textId="77777777" w:rsidR="003C134C" w:rsidRPr="00881F30" w:rsidRDefault="00416DCB">
      <w:pPr>
        <w:tabs>
          <w:tab w:val="left" w:pos="2175"/>
        </w:tabs>
        <w:spacing w:after="0"/>
        <w:rPr>
          <w:color w:val="000000" w:themeColor="text1"/>
        </w:rPr>
      </w:pPr>
      <w:r w:rsidRPr="00881F30">
        <w:rPr>
          <w:color w:val="000000" w:themeColor="text1"/>
        </w:rPr>
        <w:t>Scikit-Learn es un paquete de propósito general, basado en las librerías como Numpy (estructura de datos), Spicy (algebra lineal) y Cython (conectividad con C), ofreciendo soluciones para escenarios comerciales y académicos. Scikit-Learn cuenta con las siguientes características:</w:t>
      </w:r>
    </w:p>
    <w:p w14:paraId="151F7E51" w14:textId="77777777" w:rsidR="003C134C" w:rsidRPr="00881F30" w:rsidRDefault="00416DCB" w:rsidP="00723434">
      <w:pPr>
        <w:pStyle w:val="Prrafodelista"/>
        <w:numPr>
          <w:ilvl w:val="0"/>
          <w:numId w:val="4"/>
        </w:numPr>
        <w:tabs>
          <w:tab w:val="left" w:pos="2175"/>
        </w:tabs>
        <w:spacing w:after="0" w:line="360" w:lineRule="auto"/>
        <w:jc w:val="both"/>
        <w:rPr>
          <w:color w:val="000000" w:themeColor="text1"/>
        </w:rPr>
      </w:pPr>
      <w:r w:rsidRPr="00881F30">
        <w:rPr>
          <w:color w:val="000000" w:themeColor="text1"/>
        </w:rPr>
        <w:t>Calidad de código y simplicidad</w:t>
      </w:r>
    </w:p>
    <w:p w14:paraId="743DAC1C" w14:textId="77777777" w:rsidR="003C134C" w:rsidRPr="00881F30" w:rsidRDefault="00416DCB" w:rsidP="00723434">
      <w:pPr>
        <w:pStyle w:val="Prrafodelista"/>
        <w:numPr>
          <w:ilvl w:val="0"/>
          <w:numId w:val="4"/>
        </w:numPr>
        <w:tabs>
          <w:tab w:val="left" w:pos="2175"/>
        </w:tabs>
        <w:spacing w:after="0" w:line="360" w:lineRule="auto"/>
        <w:jc w:val="both"/>
        <w:rPr>
          <w:color w:val="000000" w:themeColor="text1"/>
        </w:rPr>
      </w:pPr>
      <w:r w:rsidRPr="00881F30">
        <w:rPr>
          <w:color w:val="000000" w:themeColor="text1"/>
        </w:rPr>
        <w:t xml:space="preserve">Soporte comunitario </w:t>
      </w:r>
    </w:p>
    <w:p w14:paraId="7D00A155" w14:textId="77777777" w:rsidR="003C134C" w:rsidRPr="00881F30" w:rsidRDefault="00416DCB" w:rsidP="00723434">
      <w:pPr>
        <w:pStyle w:val="Prrafodelista"/>
        <w:numPr>
          <w:ilvl w:val="0"/>
          <w:numId w:val="4"/>
        </w:numPr>
        <w:tabs>
          <w:tab w:val="left" w:pos="2175"/>
        </w:tabs>
        <w:spacing w:after="0" w:line="360" w:lineRule="auto"/>
        <w:jc w:val="both"/>
        <w:rPr>
          <w:color w:val="000000" w:themeColor="text1"/>
        </w:rPr>
      </w:pPr>
      <w:r w:rsidRPr="00881F30">
        <w:rPr>
          <w:color w:val="000000" w:themeColor="text1"/>
        </w:rPr>
        <w:t>Documentación oficial</w:t>
      </w:r>
    </w:p>
    <w:p w14:paraId="1C3A4121" w14:textId="77777777" w:rsidR="003C134C" w:rsidRPr="00881F30" w:rsidRDefault="00416DCB" w:rsidP="00723434">
      <w:pPr>
        <w:pStyle w:val="Prrafodelista"/>
        <w:numPr>
          <w:ilvl w:val="0"/>
          <w:numId w:val="4"/>
        </w:numPr>
        <w:tabs>
          <w:tab w:val="left" w:pos="2175"/>
        </w:tabs>
        <w:spacing w:after="0" w:line="360" w:lineRule="auto"/>
        <w:jc w:val="both"/>
        <w:rPr>
          <w:color w:val="000000" w:themeColor="text1"/>
        </w:rPr>
      </w:pPr>
      <w:r w:rsidRPr="00881F30">
        <w:rPr>
          <w:color w:val="000000" w:themeColor="text1"/>
        </w:rPr>
        <w:t xml:space="preserve">Libertad para su uso </w:t>
      </w:r>
    </w:p>
    <w:p w14:paraId="01E13D39" w14:textId="77777777" w:rsidR="003C134C" w:rsidRPr="00881F30" w:rsidRDefault="00416DCB" w:rsidP="00723434">
      <w:pPr>
        <w:pStyle w:val="Prrafodelista"/>
        <w:numPr>
          <w:ilvl w:val="0"/>
          <w:numId w:val="4"/>
        </w:numPr>
        <w:tabs>
          <w:tab w:val="left" w:pos="2175"/>
        </w:tabs>
        <w:spacing w:after="0" w:line="360" w:lineRule="auto"/>
        <w:jc w:val="both"/>
        <w:rPr>
          <w:color w:val="000000" w:themeColor="text1"/>
        </w:rPr>
      </w:pPr>
      <w:r w:rsidRPr="00881F30">
        <w:rPr>
          <w:color w:val="000000" w:themeColor="text1"/>
        </w:rPr>
        <w:lastRenderedPageBreak/>
        <w:t>Multiplataforma (Windows, Linux)</w:t>
      </w:r>
    </w:p>
    <w:p w14:paraId="38F669F5" w14:textId="77777777" w:rsidR="003C134C" w:rsidRPr="00881F30" w:rsidRDefault="003C134C">
      <w:pPr>
        <w:tabs>
          <w:tab w:val="left" w:pos="2175"/>
        </w:tabs>
        <w:spacing w:after="0"/>
        <w:rPr>
          <w:color w:val="000000" w:themeColor="text1"/>
        </w:rPr>
      </w:pPr>
    </w:p>
    <w:p w14:paraId="604BA2F6" w14:textId="77777777" w:rsidR="003C134C" w:rsidRPr="00881F30" w:rsidRDefault="00416DCB">
      <w:pPr>
        <w:tabs>
          <w:tab w:val="left" w:pos="2175"/>
        </w:tabs>
        <w:spacing w:after="0"/>
        <w:rPr>
          <w:color w:val="000000" w:themeColor="text1"/>
        </w:rPr>
      </w:pPr>
      <w:r w:rsidRPr="00881F30">
        <w:rPr>
          <w:color w:val="000000" w:themeColor="text1"/>
        </w:rPr>
        <w:t>Entre de los modelos que Scikit-Learn ofrece soporte se encuentran los algoritmos No Supervisados, quienes a través de un grupo de datos no etiquetados buscan una apropiada representación de su distribución. Dentro de estos se encuentra la clusterización, cuya misión es limitar dentro de un clúster aquellas instancias cuyas características o atributos son similares, a la vez que estas deben estar separadas del resto de instancias.</w:t>
      </w:r>
    </w:p>
    <w:p w14:paraId="50B7A8BC" w14:textId="77777777" w:rsidR="003C134C" w:rsidRPr="00881F30" w:rsidRDefault="003C134C">
      <w:pPr>
        <w:tabs>
          <w:tab w:val="left" w:pos="2175"/>
        </w:tabs>
        <w:spacing w:after="0"/>
        <w:rPr>
          <w:color w:val="000000" w:themeColor="text1"/>
        </w:rPr>
      </w:pPr>
    </w:p>
    <w:p w14:paraId="30D10752" w14:textId="77777777" w:rsidR="003C134C" w:rsidRPr="00881F30" w:rsidRDefault="00416DCB">
      <w:pPr>
        <w:tabs>
          <w:tab w:val="left" w:pos="2175"/>
        </w:tabs>
        <w:spacing w:after="0"/>
        <w:rPr>
          <w:color w:val="000000" w:themeColor="text1"/>
        </w:rPr>
      </w:pPr>
      <w:r w:rsidRPr="00881F30">
        <w:rPr>
          <w:color w:val="000000" w:themeColor="text1"/>
        </w:rPr>
        <w:t>Uno de los métodos de clusterización más conocidos es K-Means, el cual se basa en un grupo inicial de centroides, más adelante se procede con un ciclo repetitivo donde se asigna cada instancia al punto más cercano, y se recalcula los nuevos centroides, tomando la media de todas las instancias asignadas a los anteriores centroides; este proceso se da hasta alcanzar la convergencia (los nuevos centroides no cambian con respecto a los anteriores).</w:t>
      </w:r>
    </w:p>
    <w:p w14:paraId="5E129227" w14:textId="77777777" w:rsidR="003C134C" w:rsidRPr="00881F30" w:rsidRDefault="003C134C">
      <w:pPr>
        <w:tabs>
          <w:tab w:val="left" w:pos="2175"/>
        </w:tabs>
        <w:spacing w:after="0"/>
        <w:rPr>
          <w:color w:val="000000" w:themeColor="text1"/>
        </w:rPr>
      </w:pPr>
    </w:p>
    <w:p w14:paraId="5A645FB1" w14:textId="77777777" w:rsidR="003C134C" w:rsidRPr="00881F30" w:rsidRDefault="003C134C">
      <w:pPr>
        <w:tabs>
          <w:tab w:val="left" w:pos="2175"/>
        </w:tabs>
        <w:spacing w:after="0"/>
        <w:rPr>
          <w:color w:val="000000" w:themeColor="text1"/>
        </w:rPr>
      </w:pPr>
    </w:p>
    <w:p w14:paraId="57B7F6EB" w14:textId="77777777" w:rsidR="003C134C" w:rsidRPr="00881F30" w:rsidRDefault="00416DCB">
      <w:pPr>
        <w:pStyle w:val="Ttulo2"/>
        <w:spacing w:before="0" w:after="0" w:line="240" w:lineRule="auto"/>
        <w:rPr>
          <w:color w:val="000000" w:themeColor="text1"/>
        </w:rPr>
      </w:pPr>
      <w:bookmarkStart w:id="120" w:name="_Toc106016344"/>
      <w:r w:rsidRPr="00881F30">
        <w:rPr>
          <w:rFonts w:cs="TeXGyreTermes-Regular"/>
          <w:color w:val="000000" w:themeColor="text1"/>
        </w:rPr>
        <w:t xml:space="preserve">2.5. </w:t>
      </w:r>
      <w:r w:rsidRPr="00881F30">
        <w:rPr>
          <w:color w:val="000000" w:themeColor="text1"/>
        </w:rPr>
        <w:t>Casos de Uso</w:t>
      </w:r>
      <w:bookmarkEnd w:id="120"/>
    </w:p>
    <w:p w14:paraId="47888B9C" w14:textId="77777777" w:rsidR="003C134C" w:rsidRPr="00881F30" w:rsidRDefault="003C134C">
      <w:pPr>
        <w:tabs>
          <w:tab w:val="left" w:pos="2175"/>
        </w:tabs>
        <w:spacing w:after="0"/>
        <w:rPr>
          <w:color w:val="000000" w:themeColor="text1"/>
        </w:rPr>
      </w:pPr>
    </w:p>
    <w:p w14:paraId="5C60AB46" w14:textId="77777777" w:rsidR="003C134C" w:rsidRPr="00881F30" w:rsidRDefault="00416DCB">
      <w:pPr>
        <w:tabs>
          <w:tab w:val="left" w:pos="2175"/>
        </w:tabs>
        <w:spacing w:after="0"/>
        <w:rPr>
          <w:color w:val="000000" w:themeColor="text1"/>
        </w:rPr>
      </w:pPr>
      <w:r w:rsidRPr="00881F30">
        <w:rPr>
          <w:color w:val="000000" w:themeColor="text1"/>
        </w:rPr>
        <w:t>Tomando como punto de partida la literatura citada previamente, donde se detalla arquitecturas y tecnologías existentes para la captura, análisis y visualización de datos, el siguiente apartado describe algunos casos de uso reales de soluciones similares a la arquitectura propuesta en este TFM:</w:t>
      </w:r>
    </w:p>
    <w:p w14:paraId="039780D6" w14:textId="77777777" w:rsidR="003C134C" w:rsidRPr="00881F30" w:rsidRDefault="00416DCB" w:rsidP="00A75414">
      <w:pPr>
        <w:numPr>
          <w:ilvl w:val="0"/>
          <w:numId w:val="8"/>
        </w:numPr>
        <w:tabs>
          <w:tab w:val="left" w:pos="2175"/>
        </w:tabs>
        <w:spacing w:after="0"/>
        <w:rPr>
          <w:color w:val="000000" w:themeColor="text1"/>
        </w:rPr>
      </w:pPr>
      <w:r w:rsidRPr="00881F30">
        <w:rPr>
          <w:color w:val="000000" w:themeColor="text1"/>
        </w:rPr>
        <w:t xml:space="preserve">Arquitectura Kappa para soluciones </w:t>
      </w:r>
      <w:r w:rsidRPr="00881F30">
        <w:rPr>
          <w:i/>
          <w:iCs/>
          <w:color w:val="000000" w:themeColor="text1"/>
        </w:rPr>
        <w:t>Big Data</w:t>
      </w:r>
      <w:r w:rsidRPr="00881F30">
        <w:rPr>
          <w:color w:val="000000" w:themeColor="text1"/>
        </w:rPr>
        <w:t xml:space="preserve"> en tiempo real, con Kafka como su actor principal.</w:t>
      </w:r>
    </w:p>
    <w:p w14:paraId="66365480" w14:textId="77777777" w:rsidR="003C134C" w:rsidRPr="00881F30" w:rsidRDefault="00416DCB" w:rsidP="00A75414">
      <w:pPr>
        <w:numPr>
          <w:ilvl w:val="0"/>
          <w:numId w:val="8"/>
        </w:numPr>
        <w:tabs>
          <w:tab w:val="left" w:pos="2175"/>
        </w:tabs>
        <w:spacing w:after="0"/>
        <w:rPr>
          <w:color w:val="000000" w:themeColor="text1"/>
        </w:rPr>
      </w:pPr>
      <w:r w:rsidRPr="00881F30">
        <w:rPr>
          <w:color w:val="000000" w:themeColor="text1"/>
        </w:rPr>
        <w:t>Procesamiento de datos masivos a través de Apache Spark</w:t>
      </w:r>
    </w:p>
    <w:p w14:paraId="4D54ACA2" w14:textId="77777777" w:rsidR="003C134C" w:rsidRPr="00881F30" w:rsidRDefault="00416DCB" w:rsidP="00A75414">
      <w:pPr>
        <w:numPr>
          <w:ilvl w:val="0"/>
          <w:numId w:val="8"/>
        </w:numPr>
        <w:tabs>
          <w:tab w:val="left" w:pos="2175"/>
        </w:tabs>
        <w:spacing w:after="0"/>
        <w:rPr>
          <w:color w:val="000000" w:themeColor="text1"/>
        </w:rPr>
      </w:pPr>
      <w:r w:rsidRPr="00881F30">
        <w:rPr>
          <w:color w:val="000000" w:themeColor="text1"/>
        </w:rPr>
        <w:t>Persistencia y reportería en tiempo real con ELK (</w:t>
      </w:r>
      <w:r w:rsidRPr="00881F30">
        <w:rPr>
          <w:b/>
          <w:bCs/>
          <w:color w:val="000000" w:themeColor="text1"/>
          <w:szCs w:val="18"/>
          <w:lang w:val="es-ES"/>
        </w:rPr>
        <w:t>E</w:t>
      </w:r>
      <w:r w:rsidRPr="00881F30">
        <w:rPr>
          <w:color w:val="000000" w:themeColor="text1"/>
          <w:szCs w:val="18"/>
          <w:lang w:val="es-ES"/>
        </w:rPr>
        <w:t xml:space="preserve">lasticsearch, </w:t>
      </w:r>
      <w:r w:rsidRPr="00881F30">
        <w:rPr>
          <w:b/>
          <w:bCs/>
          <w:color w:val="000000" w:themeColor="text1"/>
          <w:szCs w:val="18"/>
          <w:lang w:val="es-ES"/>
        </w:rPr>
        <w:t>L</w:t>
      </w:r>
      <w:r w:rsidRPr="00881F30">
        <w:rPr>
          <w:color w:val="000000" w:themeColor="text1"/>
          <w:szCs w:val="18"/>
          <w:lang w:val="es-ES"/>
        </w:rPr>
        <w:t xml:space="preserve">ogstash y </w:t>
      </w:r>
      <w:r w:rsidRPr="00881F30">
        <w:rPr>
          <w:b/>
          <w:bCs/>
          <w:color w:val="000000" w:themeColor="text1"/>
          <w:szCs w:val="18"/>
          <w:lang w:val="es-ES"/>
        </w:rPr>
        <w:t>K</w:t>
      </w:r>
      <w:r w:rsidRPr="00881F30">
        <w:rPr>
          <w:color w:val="000000" w:themeColor="text1"/>
          <w:szCs w:val="18"/>
          <w:lang w:val="es-ES"/>
        </w:rPr>
        <w:t>ibana</w:t>
      </w:r>
      <w:r w:rsidRPr="00881F30">
        <w:rPr>
          <w:color w:val="000000" w:themeColor="text1"/>
        </w:rPr>
        <w:t>)</w:t>
      </w:r>
    </w:p>
    <w:p w14:paraId="446F9F8A" w14:textId="778BA1F7" w:rsidR="003C134C" w:rsidRPr="00881F30" w:rsidRDefault="00416DCB" w:rsidP="00A75414">
      <w:pPr>
        <w:numPr>
          <w:ilvl w:val="0"/>
          <w:numId w:val="8"/>
        </w:numPr>
        <w:tabs>
          <w:tab w:val="left" w:pos="2175"/>
        </w:tabs>
        <w:spacing w:after="0"/>
        <w:rPr>
          <w:color w:val="000000" w:themeColor="text1"/>
        </w:rPr>
      </w:pPr>
      <w:r w:rsidRPr="00881F30">
        <w:rPr>
          <w:color w:val="000000" w:themeColor="text1"/>
        </w:rPr>
        <w:t xml:space="preserve">Algoritmos de aprendizaje de máquina mediante </w:t>
      </w:r>
      <w:r w:rsidR="00A60250" w:rsidRPr="00881F30">
        <w:rPr>
          <w:color w:val="000000" w:themeColor="text1"/>
        </w:rPr>
        <w:t>Python</w:t>
      </w:r>
      <w:r w:rsidRPr="00881F30">
        <w:rPr>
          <w:color w:val="000000" w:themeColor="text1"/>
        </w:rPr>
        <w:t xml:space="preserve">: </w:t>
      </w:r>
      <w:r w:rsidR="00A60250" w:rsidRPr="00881F30">
        <w:rPr>
          <w:color w:val="000000" w:themeColor="text1"/>
        </w:rPr>
        <w:t>S</w:t>
      </w:r>
      <w:r w:rsidRPr="00881F30">
        <w:rPr>
          <w:color w:val="000000" w:themeColor="text1"/>
        </w:rPr>
        <w:t>cikit-learn.</w:t>
      </w:r>
    </w:p>
    <w:p w14:paraId="09483F10" w14:textId="77777777" w:rsidR="003C134C" w:rsidRPr="00881F30" w:rsidRDefault="003C134C">
      <w:pPr>
        <w:tabs>
          <w:tab w:val="left" w:pos="2175"/>
        </w:tabs>
        <w:spacing w:after="0"/>
        <w:rPr>
          <w:color w:val="000000" w:themeColor="text1"/>
        </w:rPr>
      </w:pPr>
    </w:p>
    <w:p w14:paraId="33A7F8B1" w14:textId="77777777" w:rsidR="003C134C" w:rsidRPr="00881F30" w:rsidRDefault="00416DCB">
      <w:pPr>
        <w:pStyle w:val="Ttulo3"/>
        <w:rPr>
          <w:rFonts w:cs="TeXGyreTermes-Regular"/>
          <w:color w:val="000000" w:themeColor="text1"/>
          <w:lang w:val="es-ES"/>
        </w:rPr>
      </w:pPr>
      <w:bookmarkStart w:id="121" w:name="_Toc106016345"/>
      <w:r w:rsidRPr="00881F30">
        <w:rPr>
          <w:rFonts w:cs="TeXGyreTermes-Regular"/>
          <w:color w:val="000000" w:themeColor="text1"/>
          <w:lang w:val="es-ES"/>
        </w:rPr>
        <w:t>2.5.1 Arquitectura Kappa: Uber</w:t>
      </w:r>
      <w:bookmarkEnd w:id="121"/>
    </w:p>
    <w:p w14:paraId="4DFC7AC3" w14:textId="77777777" w:rsidR="003C134C" w:rsidRPr="00881F30" w:rsidRDefault="00416DCB">
      <w:pPr>
        <w:rPr>
          <w:color w:val="000000" w:themeColor="text1"/>
          <w:lang w:val="es-ES"/>
        </w:rPr>
      </w:pPr>
      <w:r w:rsidRPr="00881F30">
        <w:rPr>
          <w:color w:val="000000" w:themeColor="text1"/>
          <w:lang w:val="es-ES"/>
        </w:rPr>
        <w:t>Uber, la prominente empresa americana de movilidad, publica con frecuencia las tecnologías que utiliza para solventar sus necesidades de negocio, entre ellas destaca la implementación de la arquitectura Kappa para el procesamiento de más de 3PB de datos y 4 trillones de mensajes por día.</w:t>
      </w:r>
    </w:p>
    <w:p w14:paraId="68B0298D" w14:textId="78F9EEA4" w:rsidR="00734A67" w:rsidRPr="00BC1C5B" w:rsidRDefault="00416DCB" w:rsidP="00BC1C5B">
      <w:pPr>
        <w:rPr>
          <w:color w:val="000000" w:themeColor="text1"/>
        </w:rPr>
      </w:pPr>
      <w:r w:rsidRPr="00881F30">
        <w:rPr>
          <w:color w:val="000000" w:themeColor="text1"/>
          <w:lang w:val="es-ES"/>
        </w:rPr>
        <w:t>La Figura 5, describe la arquitectura empleada por Uber, siendo el sistema de mensajes en tiempo real Kafka el principal autor a la hora de captura los datos provenientes de distintos aplicativos y su posterior consumo en procesos de análisis, alertas, reportería.</w:t>
      </w:r>
    </w:p>
    <w:p w14:paraId="4312AB66" w14:textId="6AFF5B13" w:rsidR="003C134C" w:rsidRPr="00421697" w:rsidRDefault="00416DCB">
      <w:pPr>
        <w:pStyle w:val="Descripcin"/>
        <w:rPr>
          <w:color w:val="000000" w:themeColor="text1"/>
        </w:rPr>
      </w:pPr>
      <w:bookmarkStart w:id="122" w:name="_Toc106016402"/>
      <w:r w:rsidRPr="00421697">
        <w:rPr>
          <w:color w:val="000000" w:themeColor="text1"/>
        </w:rPr>
        <w:lastRenderedPageBreak/>
        <w:t xml:space="preserve">Figura </w:t>
      </w:r>
      <w:r w:rsidRPr="00421697">
        <w:rPr>
          <w:color w:val="000000" w:themeColor="text1"/>
        </w:rPr>
        <w:fldChar w:fldCharType="begin"/>
      </w:r>
      <w:r w:rsidRPr="00421697">
        <w:rPr>
          <w:color w:val="000000" w:themeColor="text1"/>
        </w:rPr>
        <w:instrText>SEQ Figura \* ARABIC</w:instrText>
      </w:r>
      <w:r w:rsidRPr="00421697">
        <w:rPr>
          <w:color w:val="000000" w:themeColor="text1"/>
        </w:rPr>
        <w:fldChar w:fldCharType="separate"/>
      </w:r>
      <w:r w:rsidR="000E3D29">
        <w:rPr>
          <w:noProof/>
          <w:color w:val="000000" w:themeColor="text1"/>
        </w:rPr>
        <w:t>5</w:t>
      </w:r>
      <w:r w:rsidRPr="00421697">
        <w:rPr>
          <w:color w:val="000000" w:themeColor="text1"/>
        </w:rPr>
        <w:fldChar w:fldCharType="end"/>
      </w:r>
      <w:r w:rsidRPr="00421697">
        <w:rPr>
          <w:color w:val="000000" w:themeColor="text1"/>
        </w:rPr>
        <w:t xml:space="preserve"> Uber y Kafka</w:t>
      </w:r>
      <w:bookmarkEnd w:id="122"/>
    </w:p>
    <w:p w14:paraId="3E465201" w14:textId="77777777" w:rsidR="003C134C" w:rsidRPr="00881F30" w:rsidRDefault="00416DCB">
      <w:pPr>
        <w:rPr>
          <w:color w:val="000000" w:themeColor="text1"/>
          <w:lang w:val="es-ES"/>
        </w:rPr>
      </w:pPr>
      <w:r w:rsidRPr="00881F30">
        <w:rPr>
          <w:noProof/>
          <w:color w:val="000000" w:themeColor="text1"/>
          <w:lang w:eastAsia="es-EC"/>
        </w:rPr>
        <w:drawing>
          <wp:inline distT="0" distB="0" distL="0" distR="0" wp14:anchorId="07E2897C" wp14:editId="11A8C27E">
            <wp:extent cx="5558790" cy="2611120"/>
            <wp:effectExtent l="0" t="0" r="0" b="0"/>
            <wp:docPr id="8" name="Imagen 3" descr="Kappa instead of Lambda Architecture with Kafka at U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 descr="Kappa instead of Lambda Architecture with Kafka at Uber"/>
                    <pic:cNvPicPr>
                      <a:picLocks noChangeAspect="1" noChangeArrowheads="1"/>
                    </pic:cNvPicPr>
                  </pic:nvPicPr>
                  <pic:blipFill>
                    <a:blip r:embed="rId17"/>
                    <a:srcRect t="12077"/>
                    <a:stretch>
                      <a:fillRect/>
                    </a:stretch>
                  </pic:blipFill>
                  <pic:spPr bwMode="auto">
                    <a:xfrm>
                      <a:off x="0" y="0"/>
                      <a:ext cx="5558790" cy="2611120"/>
                    </a:xfrm>
                    <a:prstGeom prst="rect">
                      <a:avLst/>
                    </a:prstGeom>
                  </pic:spPr>
                </pic:pic>
              </a:graphicData>
            </a:graphic>
          </wp:inline>
        </w:drawing>
      </w:r>
    </w:p>
    <w:p w14:paraId="6CD01F2C" w14:textId="0B6486E6" w:rsidR="0083530A" w:rsidRPr="00881F30" w:rsidRDefault="00416DCB" w:rsidP="0083530A">
      <w:pPr>
        <w:tabs>
          <w:tab w:val="left" w:pos="2175"/>
        </w:tabs>
        <w:spacing w:after="0"/>
        <w:jc w:val="center"/>
        <w:rPr>
          <w:color w:val="000000" w:themeColor="text1"/>
          <w:sz w:val="18"/>
          <w:szCs w:val="18"/>
        </w:rPr>
      </w:pPr>
      <w:r w:rsidRPr="00881F30">
        <w:rPr>
          <w:b/>
          <w:color w:val="000000" w:themeColor="text1"/>
          <w:sz w:val="18"/>
          <w:szCs w:val="18"/>
        </w:rPr>
        <w:t>Fuente:</w:t>
      </w:r>
      <w:r w:rsidRPr="00881F30">
        <w:rPr>
          <w:color w:val="000000" w:themeColor="text1"/>
          <w:sz w:val="18"/>
          <w:szCs w:val="18"/>
        </w:rPr>
        <w:t xml:space="preserve"> https://www.kai-waehner.de/</w:t>
      </w:r>
    </w:p>
    <w:p w14:paraId="0E10F497" w14:textId="77777777" w:rsidR="0083530A" w:rsidRPr="00881F30" w:rsidRDefault="0083530A">
      <w:pPr>
        <w:tabs>
          <w:tab w:val="left" w:pos="2175"/>
        </w:tabs>
        <w:spacing w:after="0"/>
        <w:jc w:val="center"/>
        <w:rPr>
          <w:color w:val="000000" w:themeColor="text1"/>
          <w:sz w:val="18"/>
          <w:szCs w:val="18"/>
        </w:rPr>
      </w:pPr>
    </w:p>
    <w:p w14:paraId="41DDC8AB" w14:textId="43B13DB8" w:rsidR="003C134C" w:rsidRPr="00881F30" w:rsidRDefault="00416DCB">
      <w:pPr>
        <w:tabs>
          <w:tab w:val="left" w:pos="2175"/>
        </w:tabs>
        <w:spacing w:after="0"/>
        <w:rPr>
          <w:color w:val="000000" w:themeColor="text1"/>
        </w:rPr>
      </w:pPr>
      <w:r w:rsidRPr="00881F30">
        <w:rPr>
          <w:color w:val="000000" w:themeColor="text1"/>
          <w:szCs w:val="18"/>
          <w:lang w:val="es-ES"/>
        </w:rPr>
        <w:t xml:space="preserve">Kafka trabaja bajo un modelo Productor/Suscriptor, siendo para el caso de Uber los productores, aquellas fuentes de datos concernientes a los aplicativos del conductor, usuario, servicios API, logística, bases de datos (relacionales y </w:t>
      </w:r>
      <w:r w:rsidR="00EA22D2">
        <w:rPr>
          <w:color w:val="000000" w:themeColor="text1"/>
          <w:szCs w:val="18"/>
          <w:lang w:val="es-ES"/>
        </w:rPr>
        <w:t>No</w:t>
      </w:r>
      <w:r w:rsidR="00A60250" w:rsidRPr="00881F30">
        <w:rPr>
          <w:color w:val="000000" w:themeColor="text1"/>
          <w:szCs w:val="18"/>
          <w:lang w:val="es-ES"/>
        </w:rPr>
        <w:t>Sql</w:t>
      </w:r>
      <w:r w:rsidRPr="00881F30">
        <w:rPr>
          <w:color w:val="000000" w:themeColor="text1"/>
          <w:szCs w:val="18"/>
          <w:lang w:val="es-ES"/>
        </w:rPr>
        <w:t>) , e/o; esta información viaja por el bus de Kaf</w:t>
      </w:r>
      <w:r w:rsidR="00E07C65">
        <w:rPr>
          <w:color w:val="000000" w:themeColor="text1"/>
          <w:szCs w:val="18"/>
          <w:lang w:val="es-ES"/>
        </w:rPr>
        <w:t xml:space="preserve">ka para que los suscriptores, </w:t>
      </w:r>
      <w:r w:rsidRPr="00881F30">
        <w:rPr>
          <w:color w:val="000000" w:themeColor="text1"/>
          <w:szCs w:val="18"/>
          <w:lang w:val="es-ES"/>
        </w:rPr>
        <w:t>entre estos plataformas para la analítica y procesamiento de datos en tiempo real como Apache Flink , ELK ( </w:t>
      </w:r>
      <w:r w:rsidRPr="00881F30">
        <w:rPr>
          <w:b/>
          <w:bCs/>
          <w:color w:val="000000" w:themeColor="text1"/>
          <w:szCs w:val="18"/>
          <w:lang w:val="es-ES"/>
        </w:rPr>
        <w:t>E</w:t>
      </w:r>
      <w:r w:rsidRPr="00881F30">
        <w:rPr>
          <w:color w:val="000000" w:themeColor="text1"/>
          <w:szCs w:val="18"/>
          <w:lang w:val="es-ES"/>
        </w:rPr>
        <w:t xml:space="preserve">lasticsearch, </w:t>
      </w:r>
      <w:r w:rsidRPr="00881F30">
        <w:rPr>
          <w:b/>
          <w:bCs/>
          <w:color w:val="000000" w:themeColor="text1"/>
          <w:szCs w:val="18"/>
          <w:lang w:val="es-ES"/>
        </w:rPr>
        <w:t>L</w:t>
      </w:r>
      <w:r w:rsidRPr="00881F30">
        <w:rPr>
          <w:color w:val="000000" w:themeColor="text1"/>
          <w:szCs w:val="18"/>
          <w:lang w:val="es-ES"/>
        </w:rPr>
        <w:t xml:space="preserve">ogstash y </w:t>
      </w:r>
      <w:r w:rsidRPr="00881F30">
        <w:rPr>
          <w:b/>
          <w:bCs/>
          <w:color w:val="000000" w:themeColor="text1"/>
          <w:szCs w:val="18"/>
          <w:lang w:val="es-ES"/>
        </w:rPr>
        <w:t>K</w:t>
      </w:r>
      <w:r w:rsidRPr="00881F30">
        <w:rPr>
          <w:color w:val="000000" w:themeColor="text1"/>
          <w:szCs w:val="18"/>
          <w:lang w:val="es-ES"/>
        </w:rPr>
        <w:t xml:space="preserve">ibana)  habiliten la construcción de cuadros de mando, sistemas de alertas y </w:t>
      </w:r>
      <w:r w:rsidRPr="00BC1C5B">
        <w:rPr>
          <w:i/>
          <w:color w:val="000000" w:themeColor="text1"/>
          <w:szCs w:val="18"/>
          <w:lang w:val="es-ES"/>
        </w:rPr>
        <w:t>logs</w:t>
      </w:r>
      <w:r w:rsidRPr="00881F30">
        <w:rPr>
          <w:color w:val="000000" w:themeColor="text1"/>
          <w:szCs w:val="18"/>
          <w:lang w:val="es-ES"/>
        </w:rPr>
        <w:t xml:space="preserve">, o incluso la ingesta  de los datos resultantes a un servicio de Publicación/Suscripción para su uso desde aplicativos móviles. Adicionalmente, se cuenta con un flujo de datos en lotes, para la persistencia de los datos en un </w:t>
      </w:r>
      <w:r w:rsidRPr="00881F30">
        <w:rPr>
          <w:i/>
          <w:iCs/>
          <w:color w:val="000000" w:themeColor="text1"/>
          <w:szCs w:val="18"/>
          <w:lang w:val="es-ES"/>
        </w:rPr>
        <w:t>data lake</w:t>
      </w:r>
      <w:r w:rsidRPr="00881F30">
        <w:rPr>
          <w:color w:val="000000" w:themeColor="text1"/>
          <w:szCs w:val="18"/>
          <w:lang w:val="es-ES"/>
        </w:rPr>
        <w:t xml:space="preserve"> (Hadoop HDFS</w:t>
      </w:r>
      <w:r w:rsidR="00A60250" w:rsidRPr="00881F30">
        <w:rPr>
          <w:color w:val="000000" w:themeColor="text1"/>
          <w:szCs w:val="18"/>
          <w:lang w:val="es-ES"/>
        </w:rPr>
        <w:t>), utilizado</w:t>
      </w:r>
      <w:r w:rsidRPr="00881F30">
        <w:rPr>
          <w:color w:val="000000" w:themeColor="text1"/>
          <w:szCs w:val="18"/>
          <w:lang w:val="es-ES"/>
        </w:rPr>
        <w:t xml:space="preserve"> para la implementación de aplicaciones de ciencia de datos y reportes analíticos o de Inteligencia de Negocios.</w:t>
      </w:r>
    </w:p>
    <w:p w14:paraId="74681DFC" w14:textId="77777777" w:rsidR="003C134C" w:rsidRPr="00881F30" w:rsidRDefault="003C134C">
      <w:pPr>
        <w:tabs>
          <w:tab w:val="left" w:pos="2175"/>
        </w:tabs>
        <w:spacing w:after="0"/>
        <w:rPr>
          <w:color w:val="000000" w:themeColor="text1"/>
          <w:szCs w:val="18"/>
          <w:lang w:val="es-ES"/>
        </w:rPr>
      </w:pPr>
    </w:p>
    <w:p w14:paraId="595352E4" w14:textId="30DEAF48" w:rsidR="003C134C" w:rsidRPr="00881F30" w:rsidRDefault="00416DCB">
      <w:pPr>
        <w:tabs>
          <w:tab w:val="left" w:pos="2175"/>
        </w:tabs>
        <w:spacing w:after="0"/>
        <w:rPr>
          <w:color w:val="000000" w:themeColor="text1"/>
          <w:szCs w:val="18"/>
          <w:lang w:val="es-ES"/>
        </w:rPr>
      </w:pPr>
      <w:r w:rsidRPr="00881F30">
        <w:rPr>
          <w:color w:val="000000" w:themeColor="text1"/>
          <w:szCs w:val="18"/>
          <w:lang w:val="es-ES"/>
        </w:rPr>
        <w:t xml:space="preserve">Uber hace referencia de muchos desafíos para que su plataforma cumpla con principios como eficiencia, rendimiento, confianza y recuperación ante fallos. Entre las medidas de contingencia y </w:t>
      </w:r>
      <w:r w:rsidR="005808BF" w:rsidRPr="00881F30">
        <w:rPr>
          <w:color w:val="000000" w:themeColor="text1"/>
          <w:szCs w:val="18"/>
          <w:lang w:val="es-ES"/>
        </w:rPr>
        <w:t>continuidad aplicadas</w:t>
      </w:r>
      <w:r w:rsidRPr="00881F30">
        <w:rPr>
          <w:color w:val="000000" w:themeColor="text1"/>
          <w:szCs w:val="18"/>
          <w:lang w:val="es-ES"/>
        </w:rPr>
        <w:t xml:space="preserve"> se describe la tenencia de clústeres </w:t>
      </w:r>
      <w:r w:rsidR="005808BF" w:rsidRPr="00881F30">
        <w:rPr>
          <w:color w:val="000000" w:themeColor="text1"/>
          <w:szCs w:val="18"/>
          <w:lang w:val="es-ES"/>
        </w:rPr>
        <w:t>Kafka</w:t>
      </w:r>
      <w:r w:rsidRPr="00881F30">
        <w:rPr>
          <w:color w:val="000000" w:themeColor="text1"/>
          <w:szCs w:val="18"/>
          <w:lang w:val="es-ES"/>
        </w:rPr>
        <w:t xml:space="preserve"> en diferentes regiones, que permiten la replicación de los datos entrantes, y procesos para que los consumidores de una región de </w:t>
      </w:r>
      <w:r w:rsidR="005808BF" w:rsidRPr="00881F30">
        <w:rPr>
          <w:color w:val="000000" w:themeColor="text1"/>
          <w:szCs w:val="18"/>
          <w:lang w:val="es-ES"/>
        </w:rPr>
        <w:t>Kafka</w:t>
      </w:r>
      <w:r w:rsidRPr="00881F30">
        <w:rPr>
          <w:color w:val="000000" w:themeColor="text1"/>
          <w:szCs w:val="18"/>
          <w:lang w:val="es-ES"/>
        </w:rPr>
        <w:t xml:space="preserve"> afectada sepan cómo y cuándo consumir de un clúster réplica ubicado en otra región en caso de indisponibilidad.</w:t>
      </w:r>
    </w:p>
    <w:p w14:paraId="69F7180C" w14:textId="120C7DF7" w:rsidR="007B268C" w:rsidRPr="00881F30" w:rsidRDefault="007B268C">
      <w:pPr>
        <w:tabs>
          <w:tab w:val="left" w:pos="2175"/>
        </w:tabs>
        <w:spacing w:after="0"/>
        <w:rPr>
          <w:color w:val="000000" w:themeColor="text1"/>
          <w:szCs w:val="18"/>
          <w:lang w:val="es-ES"/>
        </w:rPr>
      </w:pPr>
    </w:p>
    <w:p w14:paraId="0449212F" w14:textId="4EE1ADBF" w:rsidR="007B268C" w:rsidRDefault="007B268C">
      <w:pPr>
        <w:tabs>
          <w:tab w:val="left" w:pos="2175"/>
        </w:tabs>
        <w:spacing w:after="0"/>
        <w:rPr>
          <w:color w:val="000000" w:themeColor="text1"/>
        </w:rPr>
      </w:pPr>
    </w:p>
    <w:p w14:paraId="42D35094" w14:textId="77777777" w:rsidR="00BC1C5B" w:rsidRPr="00881F30" w:rsidRDefault="00BC1C5B">
      <w:pPr>
        <w:tabs>
          <w:tab w:val="left" w:pos="2175"/>
        </w:tabs>
        <w:spacing w:after="0"/>
        <w:rPr>
          <w:color w:val="000000" w:themeColor="text1"/>
        </w:rPr>
      </w:pPr>
    </w:p>
    <w:p w14:paraId="7B710FBF" w14:textId="723A3B67" w:rsidR="00892742" w:rsidRPr="00881F30" w:rsidRDefault="00416DCB">
      <w:pPr>
        <w:tabs>
          <w:tab w:val="left" w:pos="2175"/>
        </w:tabs>
        <w:spacing w:after="0"/>
        <w:rPr>
          <w:color w:val="000000" w:themeColor="text1"/>
          <w:lang w:val="es-ES"/>
        </w:rPr>
      </w:pPr>
      <w:r w:rsidRPr="00881F30">
        <w:rPr>
          <w:color w:val="000000" w:themeColor="text1"/>
          <w:szCs w:val="18"/>
          <w:lang w:val="es-ES"/>
        </w:rPr>
        <w:t xml:space="preserve"> </w:t>
      </w:r>
    </w:p>
    <w:p w14:paraId="5DB94873" w14:textId="77777777" w:rsidR="003C134C" w:rsidRPr="00881F30" w:rsidRDefault="00416DCB">
      <w:pPr>
        <w:pStyle w:val="Ttulo3"/>
        <w:tabs>
          <w:tab w:val="left" w:pos="2175"/>
        </w:tabs>
        <w:spacing w:before="0" w:after="0"/>
        <w:rPr>
          <w:color w:val="000000" w:themeColor="text1"/>
        </w:rPr>
      </w:pPr>
      <w:bookmarkStart w:id="123" w:name="_Toc106016346"/>
      <w:r w:rsidRPr="00881F30">
        <w:rPr>
          <w:rFonts w:cs="TeXGyreTermes-Regular"/>
          <w:color w:val="000000" w:themeColor="text1"/>
          <w:lang w:val="es-ES"/>
        </w:rPr>
        <w:lastRenderedPageBreak/>
        <w:t>2.5.2 Apache Spark: Casos de uso para el procesamiento de datos</w:t>
      </w:r>
      <w:bookmarkEnd w:id="123"/>
    </w:p>
    <w:p w14:paraId="281D5692" w14:textId="77777777" w:rsidR="003C134C" w:rsidRPr="00881F30" w:rsidRDefault="003C134C">
      <w:pPr>
        <w:tabs>
          <w:tab w:val="left" w:pos="2175"/>
        </w:tabs>
        <w:spacing w:after="0"/>
        <w:rPr>
          <w:rFonts w:cs="TeXGyreTermes-Regular"/>
          <w:color w:val="000000" w:themeColor="text1"/>
          <w:lang w:val="es-ES"/>
        </w:rPr>
      </w:pPr>
    </w:p>
    <w:p w14:paraId="088EDD02" w14:textId="3A80A831" w:rsidR="003C134C" w:rsidRPr="00881F30" w:rsidRDefault="005808BF">
      <w:pPr>
        <w:tabs>
          <w:tab w:val="left" w:pos="2175"/>
        </w:tabs>
        <w:spacing w:after="0"/>
        <w:rPr>
          <w:color w:val="000000" w:themeColor="text1"/>
        </w:rPr>
      </w:pPr>
      <w:r w:rsidRPr="00881F30">
        <w:rPr>
          <w:rFonts w:cs="TeXGyreTermes-Regular"/>
          <w:color w:val="000000" w:themeColor="text1"/>
          <w:lang w:val="es-ES"/>
        </w:rPr>
        <w:t>De acuerdo con el</w:t>
      </w:r>
      <w:r w:rsidR="00416DCB" w:rsidRPr="00881F30">
        <w:rPr>
          <w:rFonts w:cs="TeXGyreTermes-Regular"/>
          <w:color w:val="000000" w:themeColor="text1"/>
          <w:lang w:val="es-ES"/>
        </w:rPr>
        <w:t xml:space="preserve"> portal</w:t>
      </w:r>
      <w:r w:rsidR="00143930" w:rsidRPr="00881F30">
        <w:rPr>
          <w:rFonts w:cs="TeXGyreTermes-Regular"/>
          <w:color w:val="000000" w:themeColor="text1"/>
          <w:lang w:val="es-ES"/>
        </w:rPr>
        <w:t xml:space="preserve"> </w:t>
      </w:r>
      <w:sdt>
        <w:sdtPr>
          <w:rPr>
            <w:rFonts w:cs="TeXGyreTermes-Regular"/>
            <w:color w:val="000000" w:themeColor="text1"/>
            <w:lang w:val="es-ES"/>
          </w:rPr>
          <w:id w:val="-185979916"/>
          <w:citation/>
        </w:sdtPr>
        <w:sdtContent>
          <w:r w:rsidR="00143930" w:rsidRPr="00881F30">
            <w:rPr>
              <w:rFonts w:cs="TeXGyreTermes-Regular"/>
              <w:color w:val="000000" w:themeColor="text1"/>
              <w:lang w:val="es-ES"/>
            </w:rPr>
            <w:fldChar w:fldCharType="begin"/>
          </w:r>
          <w:r w:rsidR="004E11E0">
            <w:rPr>
              <w:rFonts w:cs="TeXGyreTermes-Regular"/>
              <w:color w:val="000000" w:themeColor="text1"/>
            </w:rPr>
            <w:instrText xml:space="preserve">CITATION Pro22 \l 12298 </w:instrText>
          </w:r>
          <w:r w:rsidR="00143930" w:rsidRPr="00881F30">
            <w:rPr>
              <w:rFonts w:cs="TeXGyreTermes-Regular"/>
              <w:color w:val="000000" w:themeColor="text1"/>
              <w:lang w:val="es-ES"/>
            </w:rPr>
            <w:fldChar w:fldCharType="separate"/>
          </w:r>
          <w:r w:rsidR="00795B0E" w:rsidRPr="00795B0E">
            <w:rPr>
              <w:rFonts w:cs="TeXGyreTermes-Regular"/>
              <w:noProof/>
              <w:color w:val="000000" w:themeColor="text1"/>
            </w:rPr>
            <w:t>(ProjectPro, 2022)</w:t>
          </w:r>
          <w:r w:rsidR="00143930" w:rsidRPr="00881F30">
            <w:rPr>
              <w:rFonts w:cs="TeXGyreTermes-Regular"/>
              <w:color w:val="000000" w:themeColor="text1"/>
              <w:lang w:val="es-ES"/>
            </w:rPr>
            <w:fldChar w:fldCharType="end"/>
          </w:r>
        </w:sdtContent>
      </w:sdt>
      <w:r w:rsidR="00416DCB" w:rsidRPr="00881F30">
        <w:rPr>
          <w:rFonts w:cs="TeXGyreTermes-Regular"/>
          <w:color w:val="000000" w:themeColor="text1"/>
          <w:lang w:val="es-ES"/>
        </w:rPr>
        <w:t xml:space="preserve">, Apache Spark ha sido adoptado por un sinnúmero de compañías para la implantación de soluciones analíticas </w:t>
      </w:r>
      <w:r w:rsidR="00416DCB" w:rsidRPr="00881F30">
        <w:rPr>
          <w:rFonts w:cs="TeXGyreTermes-Regular"/>
          <w:i/>
          <w:iCs/>
          <w:color w:val="000000" w:themeColor="text1"/>
          <w:lang w:val="es-ES"/>
        </w:rPr>
        <w:t>Big Data</w:t>
      </w:r>
      <w:r w:rsidR="00416DCB" w:rsidRPr="00881F30">
        <w:rPr>
          <w:rFonts w:cs="TeXGyreTermes-Regular"/>
          <w:color w:val="000000" w:themeColor="text1"/>
          <w:lang w:val="es-ES"/>
        </w:rPr>
        <w:t>. Entre los casos de uso se detallan:</w:t>
      </w:r>
    </w:p>
    <w:p w14:paraId="21565816" w14:textId="77777777" w:rsidR="0083530A" w:rsidRPr="00881F30" w:rsidRDefault="0083530A" w:rsidP="0083530A">
      <w:pPr>
        <w:tabs>
          <w:tab w:val="num" w:pos="720"/>
          <w:tab w:val="left" w:pos="2175"/>
        </w:tabs>
        <w:spacing w:after="0"/>
        <w:rPr>
          <w:rFonts w:cs="TeXGyreTermes-Regular"/>
          <w:color w:val="000000" w:themeColor="text1"/>
          <w:lang w:val="es-ES"/>
        </w:rPr>
      </w:pPr>
    </w:p>
    <w:p w14:paraId="72613334" w14:textId="2DEC504C" w:rsidR="003C134C" w:rsidRPr="00881F30" w:rsidRDefault="00416DCB" w:rsidP="00EF4B32">
      <w:pPr>
        <w:pStyle w:val="Prrafodelista"/>
        <w:numPr>
          <w:ilvl w:val="0"/>
          <w:numId w:val="21"/>
        </w:numPr>
        <w:tabs>
          <w:tab w:val="num" w:pos="720"/>
          <w:tab w:val="left" w:pos="2175"/>
        </w:tabs>
        <w:spacing w:after="0" w:line="360" w:lineRule="auto"/>
        <w:jc w:val="both"/>
        <w:rPr>
          <w:rFonts w:cs="TeXGyreTermes-Regular"/>
          <w:color w:val="000000" w:themeColor="text1"/>
        </w:rPr>
      </w:pPr>
      <w:r w:rsidRPr="00881F30">
        <w:rPr>
          <w:rFonts w:cs="TeXGyreTermes-Regular"/>
          <w:b/>
          <w:bCs/>
          <w:color w:val="000000" w:themeColor="text1"/>
        </w:rPr>
        <w:t xml:space="preserve">Industria </w:t>
      </w:r>
      <w:r w:rsidR="00701C6D" w:rsidRPr="00881F30">
        <w:rPr>
          <w:rFonts w:cs="TeXGyreTermes-Regular"/>
          <w:b/>
          <w:bCs/>
          <w:color w:val="000000" w:themeColor="text1"/>
        </w:rPr>
        <w:t>Financiera</w:t>
      </w:r>
      <w:r w:rsidR="00701C6D" w:rsidRPr="00881F30">
        <w:rPr>
          <w:rFonts w:cs="TeXGyreTermes-Regular"/>
          <w:color w:val="000000" w:themeColor="text1"/>
        </w:rPr>
        <w:t>:</w:t>
      </w:r>
      <w:r w:rsidRPr="00881F30">
        <w:rPr>
          <w:rFonts w:cs="TeXGyreTermes-Regular"/>
          <w:color w:val="000000" w:themeColor="text1"/>
        </w:rPr>
        <w:t xml:space="preserve">  Para el análisis de </w:t>
      </w:r>
      <w:r w:rsidR="007B268C" w:rsidRPr="00881F30">
        <w:rPr>
          <w:rFonts w:cs="TeXGyreTermes-Regular"/>
          <w:color w:val="000000" w:themeColor="text1"/>
        </w:rPr>
        <w:t>perfiles, correos</w:t>
      </w:r>
      <w:r w:rsidRPr="00881F30">
        <w:rPr>
          <w:rFonts w:cs="TeXGyreTermes-Regular"/>
          <w:color w:val="000000" w:themeColor="text1"/>
        </w:rPr>
        <w:t xml:space="preserve"> electrónicos e historial crediticio, e/o; </w:t>
      </w:r>
      <w:r w:rsidR="005808BF" w:rsidRPr="00881F30">
        <w:rPr>
          <w:rFonts w:cs="TeXGyreTermes-Regular"/>
          <w:color w:val="000000" w:themeColor="text1"/>
        </w:rPr>
        <w:t>S</w:t>
      </w:r>
      <w:r w:rsidRPr="00881F30">
        <w:rPr>
          <w:rFonts w:cs="TeXGyreTermes-Regular"/>
          <w:color w:val="000000" w:themeColor="text1"/>
        </w:rPr>
        <w:t>park es utilizado por los bancos en sus procesos de análisis de riesgo de historial crediticio, segmentación de clientela. Un ejemplo bien conocido es el análisis en tiempo real de presuntos fraudes al realizar transacciones con tarjetas de crédito, para ello se comprueba la transacción entrante con data histórica de bases de datos, junto a modelos previamente entrenados; al final en caso de existir probables anomalías el operador se comunicará con el cliente inmediatamente.</w:t>
      </w:r>
    </w:p>
    <w:p w14:paraId="647FDD45" w14:textId="77777777" w:rsidR="0083530A" w:rsidRPr="00881F30" w:rsidRDefault="0083530A" w:rsidP="0083530A">
      <w:pPr>
        <w:tabs>
          <w:tab w:val="left" w:pos="2175"/>
        </w:tabs>
        <w:spacing w:after="0"/>
        <w:rPr>
          <w:rFonts w:cs="TeXGyreTermes-Regular"/>
          <w:color w:val="000000" w:themeColor="text1"/>
          <w:lang w:val="es-ES"/>
        </w:rPr>
      </w:pPr>
    </w:p>
    <w:p w14:paraId="15F654A5" w14:textId="087DFDD7" w:rsidR="003C134C" w:rsidRPr="00881F30" w:rsidRDefault="00416DCB" w:rsidP="00EF4B32">
      <w:pPr>
        <w:pStyle w:val="Prrafodelista"/>
        <w:numPr>
          <w:ilvl w:val="0"/>
          <w:numId w:val="21"/>
        </w:numPr>
        <w:tabs>
          <w:tab w:val="left" w:pos="2175"/>
        </w:tabs>
        <w:spacing w:after="0" w:line="360" w:lineRule="auto"/>
        <w:jc w:val="both"/>
        <w:rPr>
          <w:rFonts w:cs="TeXGyreTermes-Regular"/>
          <w:color w:val="000000" w:themeColor="text1"/>
        </w:rPr>
      </w:pPr>
      <w:r w:rsidRPr="00881F30">
        <w:rPr>
          <w:rFonts w:cs="TeXGyreTermes-Regular"/>
          <w:b/>
          <w:bCs/>
          <w:color w:val="000000" w:themeColor="text1"/>
        </w:rPr>
        <w:t>Comercio electrónico</w:t>
      </w:r>
      <w:r w:rsidRPr="00881F30">
        <w:rPr>
          <w:rFonts w:cs="TeXGyreTermes-Regular"/>
          <w:color w:val="000000" w:themeColor="text1"/>
        </w:rPr>
        <w:t xml:space="preserve">:  Shopify requirió de Spark para realizar procesos de minería con el propósito de identificar posibles tiendas socias. En contraste al uso de tecnologías convencionales sobre su base de datos, cuyo tiempo fue considerable, Spark permitió el análisis de más de 67 millones de registros en pocos minutos.  </w:t>
      </w:r>
    </w:p>
    <w:p w14:paraId="2619F012" w14:textId="77777777" w:rsidR="003C134C" w:rsidRPr="00881F30" w:rsidRDefault="003C134C" w:rsidP="004D0C67">
      <w:pPr>
        <w:tabs>
          <w:tab w:val="left" w:pos="2175"/>
        </w:tabs>
        <w:spacing w:after="0"/>
        <w:ind w:left="720"/>
        <w:rPr>
          <w:rFonts w:cs="TeXGyreTermes-Regular"/>
          <w:color w:val="000000" w:themeColor="text1"/>
          <w:lang w:val="es-ES"/>
        </w:rPr>
      </w:pPr>
    </w:p>
    <w:p w14:paraId="4C1BA9DF" w14:textId="2DB6D3D0" w:rsidR="003C134C" w:rsidRPr="00881F30" w:rsidRDefault="00EA22D2" w:rsidP="004D0C67">
      <w:pPr>
        <w:tabs>
          <w:tab w:val="left" w:pos="2175"/>
        </w:tabs>
        <w:spacing w:after="0"/>
        <w:rPr>
          <w:b/>
          <w:bCs/>
          <w:color w:val="000000" w:themeColor="text1"/>
        </w:rPr>
      </w:pPr>
      <w:r w:rsidRPr="00881F30">
        <w:rPr>
          <w:rFonts w:cs="TeXGyreTermes-Regular"/>
          <w:color w:val="000000" w:themeColor="text1"/>
          <w:lang w:val="es-ES"/>
        </w:rPr>
        <w:t>EBay</w:t>
      </w:r>
      <w:r w:rsidR="00416DCB" w:rsidRPr="00881F30">
        <w:rPr>
          <w:rFonts w:cs="TeXGyreTermes-Regular"/>
          <w:color w:val="000000" w:themeColor="text1"/>
          <w:lang w:val="es-ES"/>
        </w:rPr>
        <w:t xml:space="preserve">, otra importante tienda electrónica, utiliza Spark para instaurar procesos de recomendación que mejoren la experiencia de usuario. </w:t>
      </w:r>
      <w:r w:rsidRPr="00881F30">
        <w:rPr>
          <w:rFonts w:cs="TeXGyreTermes-Regular"/>
          <w:color w:val="000000" w:themeColor="text1"/>
          <w:lang w:val="es-ES"/>
        </w:rPr>
        <w:t>EBay</w:t>
      </w:r>
      <w:r w:rsidR="00416DCB" w:rsidRPr="00881F30">
        <w:rPr>
          <w:rFonts w:cs="TeXGyreTermes-Regular"/>
          <w:color w:val="000000" w:themeColor="text1"/>
          <w:lang w:val="es-ES"/>
        </w:rPr>
        <w:t xml:space="preserve"> cuenta con un </w:t>
      </w:r>
      <w:r w:rsidRPr="00881F30">
        <w:rPr>
          <w:rFonts w:cs="TeXGyreTermes-Regular"/>
          <w:color w:val="000000" w:themeColor="text1"/>
          <w:lang w:val="es-ES"/>
        </w:rPr>
        <w:t>clúster</w:t>
      </w:r>
      <w:r w:rsidR="00416DCB" w:rsidRPr="00881F30">
        <w:rPr>
          <w:rFonts w:cs="TeXGyreTermes-Regular"/>
          <w:color w:val="000000" w:themeColor="text1"/>
          <w:lang w:val="es-ES"/>
        </w:rPr>
        <w:t xml:space="preserve"> Spark de más de 2000 nodos y 100TB de memoria RAM, los cuales son gestionados a través del gestor YARN. </w:t>
      </w:r>
    </w:p>
    <w:p w14:paraId="5C50A6DA" w14:textId="77777777" w:rsidR="003C134C" w:rsidRPr="00881F30" w:rsidRDefault="003C134C" w:rsidP="004D0C67">
      <w:pPr>
        <w:tabs>
          <w:tab w:val="left" w:pos="2175"/>
        </w:tabs>
        <w:spacing w:after="0"/>
        <w:rPr>
          <w:rFonts w:cs="TeXGyreTermes-Regular"/>
          <w:color w:val="000000" w:themeColor="text1"/>
          <w:lang w:val="es-ES"/>
        </w:rPr>
      </w:pPr>
    </w:p>
    <w:p w14:paraId="1D1DE70B" w14:textId="3B49D7AE" w:rsidR="003C134C" w:rsidRPr="00881F30" w:rsidRDefault="00416DCB" w:rsidP="004D0C67">
      <w:pPr>
        <w:tabs>
          <w:tab w:val="left" w:pos="2175"/>
        </w:tabs>
        <w:spacing w:after="0"/>
        <w:rPr>
          <w:b/>
          <w:bCs/>
          <w:color w:val="000000" w:themeColor="text1"/>
        </w:rPr>
      </w:pPr>
      <w:r w:rsidRPr="00881F30">
        <w:rPr>
          <w:rFonts w:cs="TeXGyreTermes-Regular"/>
          <w:color w:val="000000" w:themeColor="text1"/>
          <w:lang w:val="es-ES"/>
        </w:rPr>
        <w:t xml:space="preserve">Pinterest, que permite la creación de tableros personales, repositorios de </w:t>
      </w:r>
      <w:r w:rsidR="005808BF" w:rsidRPr="00881F30">
        <w:rPr>
          <w:rFonts w:cs="TeXGyreTermes-Regular"/>
          <w:color w:val="000000" w:themeColor="text1"/>
          <w:lang w:val="es-ES"/>
        </w:rPr>
        <w:t>imágenes</w:t>
      </w:r>
      <w:r w:rsidRPr="00881F30">
        <w:rPr>
          <w:rFonts w:cs="TeXGyreTermes-Regular"/>
          <w:color w:val="000000" w:themeColor="text1"/>
          <w:lang w:val="es-ES"/>
        </w:rPr>
        <w:t xml:space="preserve">, eventos o incluso almacenar sus gustos, aborda Spark para realizar análisis en tiempo </w:t>
      </w:r>
      <w:r w:rsidR="00701C6D" w:rsidRPr="00881F30">
        <w:rPr>
          <w:rFonts w:cs="TeXGyreTermes-Regular"/>
          <w:color w:val="000000" w:themeColor="text1"/>
          <w:lang w:val="es-ES"/>
        </w:rPr>
        <w:t>real sobre</w:t>
      </w:r>
      <w:r w:rsidRPr="00881F30">
        <w:rPr>
          <w:rFonts w:cs="TeXGyreTermes-Regular"/>
          <w:color w:val="000000" w:themeColor="text1"/>
          <w:lang w:val="es-ES"/>
        </w:rPr>
        <w:t xml:space="preserve"> el grado de compromiso o pertenencia que tiene los usuarios con los </w:t>
      </w:r>
      <w:r w:rsidR="00E07C65" w:rsidRPr="00881F30">
        <w:rPr>
          <w:rFonts w:cs="TeXGyreTermes-Regular"/>
          <w:i/>
          <w:iCs/>
          <w:color w:val="000000" w:themeColor="text1"/>
          <w:lang w:val="es-ES"/>
        </w:rPr>
        <w:t>Pins</w:t>
      </w:r>
      <w:r w:rsidR="00E07C65" w:rsidRPr="00881F30">
        <w:rPr>
          <w:rFonts w:cs="TeXGyreTermes-Regular"/>
          <w:color w:val="000000" w:themeColor="text1"/>
          <w:lang w:val="es-ES"/>
        </w:rPr>
        <w:t xml:space="preserve"> a</w:t>
      </w:r>
      <w:r w:rsidRPr="00881F30">
        <w:rPr>
          <w:rFonts w:cs="TeXGyreTermes-Regular"/>
          <w:color w:val="000000" w:themeColor="text1"/>
          <w:lang w:val="es-ES"/>
        </w:rPr>
        <w:t xml:space="preserve"> fin de construir sistemas de recomendación que les permitan seleccionar qué productos comprar o un plan de viaje a múltiples destinos.</w:t>
      </w:r>
    </w:p>
    <w:p w14:paraId="1F354F6A" w14:textId="77777777" w:rsidR="003C134C" w:rsidRPr="00881F30" w:rsidRDefault="003C134C" w:rsidP="004D0C67">
      <w:pPr>
        <w:tabs>
          <w:tab w:val="left" w:pos="2175"/>
        </w:tabs>
        <w:spacing w:after="0"/>
        <w:rPr>
          <w:rFonts w:cs="TeXGyreTermes-Regular"/>
          <w:color w:val="000000" w:themeColor="text1"/>
          <w:lang w:val="es-ES"/>
        </w:rPr>
      </w:pPr>
    </w:p>
    <w:p w14:paraId="5B3454BF" w14:textId="0FE061BB" w:rsidR="003C134C" w:rsidRPr="00881F30" w:rsidRDefault="00416DCB" w:rsidP="00EF4B32">
      <w:pPr>
        <w:pStyle w:val="Prrafodelista"/>
        <w:numPr>
          <w:ilvl w:val="0"/>
          <w:numId w:val="22"/>
        </w:numPr>
        <w:tabs>
          <w:tab w:val="left" w:pos="2175"/>
        </w:tabs>
        <w:spacing w:after="0" w:line="360" w:lineRule="auto"/>
        <w:jc w:val="both"/>
        <w:rPr>
          <w:b/>
          <w:bCs/>
          <w:color w:val="000000" w:themeColor="text1"/>
        </w:rPr>
      </w:pPr>
      <w:r w:rsidRPr="00881F30">
        <w:rPr>
          <w:rFonts w:cs="TeXGyreTermes-Regular"/>
          <w:b/>
          <w:bCs/>
          <w:color w:val="000000" w:themeColor="text1"/>
        </w:rPr>
        <w:t xml:space="preserve">Cuidado de la salud:  </w:t>
      </w:r>
      <w:r w:rsidRPr="00881F30">
        <w:rPr>
          <w:rFonts w:cs="TeXGyreTermes-Regular"/>
          <w:color w:val="000000" w:themeColor="text1"/>
        </w:rPr>
        <w:t xml:space="preserve"> Instituciones como hospitales o proveedores de servicios sanitarios cuentan con Spark para el análisis de historiales médicos, esto con el objetivo de escatimar costos a la hora de dar de un alta a un paciente y conocer si este tendrá o no recaídas. Otro caso de aplicación es el análisis del genoma humano, </w:t>
      </w:r>
      <w:r w:rsidR="007B268C" w:rsidRPr="00881F30">
        <w:rPr>
          <w:rFonts w:cs="TeXGyreTermes-Regular"/>
          <w:color w:val="000000" w:themeColor="text1"/>
        </w:rPr>
        <w:t>cuya data procesada</w:t>
      </w:r>
      <w:r w:rsidRPr="00881F30">
        <w:rPr>
          <w:rFonts w:cs="TeXGyreTermes-Regular"/>
          <w:color w:val="000000" w:themeColor="text1"/>
        </w:rPr>
        <w:t xml:space="preserve"> solía tomar semanas, ahora Spark permite su consecución en unas pocas horas.</w:t>
      </w:r>
    </w:p>
    <w:p w14:paraId="01A408EB" w14:textId="77777777" w:rsidR="003C134C" w:rsidRPr="00881F30" w:rsidRDefault="003C134C" w:rsidP="0083530A">
      <w:pPr>
        <w:tabs>
          <w:tab w:val="left" w:pos="2175"/>
        </w:tabs>
        <w:spacing w:after="0"/>
        <w:rPr>
          <w:rFonts w:cs="TeXGyreTermes-Regular"/>
          <w:color w:val="000000" w:themeColor="text1"/>
          <w:lang w:val="es-ES"/>
        </w:rPr>
      </w:pPr>
    </w:p>
    <w:p w14:paraId="74B8B85B" w14:textId="238A6750" w:rsidR="003C134C" w:rsidRPr="00B90750" w:rsidRDefault="00416DCB" w:rsidP="00EF4B32">
      <w:pPr>
        <w:numPr>
          <w:ilvl w:val="0"/>
          <w:numId w:val="23"/>
        </w:numPr>
        <w:tabs>
          <w:tab w:val="num" w:pos="720"/>
          <w:tab w:val="left" w:pos="2175"/>
        </w:tabs>
        <w:spacing w:after="0"/>
        <w:rPr>
          <w:b/>
          <w:bCs/>
          <w:color w:val="000000" w:themeColor="text1"/>
        </w:rPr>
      </w:pPr>
      <w:r w:rsidRPr="00881F30">
        <w:rPr>
          <w:rFonts w:cs="TeXGyreTermes-Regular"/>
          <w:b/>
          <w:bCs/>
          <w:color w:val="000000" w:themeColor="text1"/>
          <w:lang w:val="es-ES"/>
        </w:rPr>
        <w:lastRenderedPageBreak/>
        <w:t xml:space="preserve">Industria del entretenimiento:  </w:t>
      </w:r>
      <w:r w:rsidRPr="00881F30">
        <w:rPr>
          <w:rFonts w:cs="TeXGyreTermes-Regular"/>
          <w:color w:val="000000" w:themeColor="text1"/>
          <w:lang w:val="es-ES"/>
        </w:rPr>
        <w:t xml:space="preserve">Yahoo, emplea Spark para sistemas de recomendación y la personalización de páginas web, de esta forma un usuario tendrá acceso a páginas cuyos </w:t>
      </w:r>
      <w:r w:rsidR="005808BF" w:rsidRPr="00881F30">
        <w:rPr>
          <w:rFonts w:cs="TeXGyreTermes-Regular"/>
          <w:color w:val="000000" w:themeColor="text1"/>
          <w:lang w:val="es-ES"/>
        </w:rPr>
        <w:t>contenidos corresponden</w:t>
      </w:r>
      <w:r w:rsidRPr="00881F30">
        <w:rPr>
          <w:rFonts w:cs="TeXGyreTermes-Regular"/>
          <w:color w:val="000000" w:themeColor="text1"/>
          <w:lang w:val="es-ES"/>
        </w:rPr>
        <w:t xml:space="preserve"> a sus gustos o intereses. Previamente, un </w:t>
      </w:r>
      <w:r w:rsidR="005808BF" w:rsidRPr="00881F30">
        <w:rPr>
          <w:rFonts w:cs="TeXGyreTermes-Regular"/>
          <w:color w:val="000000" w:themeColor="text1"/>
          <w:lang w:val="es-ES"/>
        </w:rPr>
        <w:t>recomendador contenía</w:t>
      </w:r>
      <w:r w:rsidRPr="00881F30">
        <w:rPr>
          <w:rFonts w:cs="TeXGyreTermes-Regular"/>
          <w:color w:val="000000" w:themeColor="text1"/>
          <w:lang w:val="es-ES"/>
        </w:rPr>
        <w:t xml:space="preserve"> miles de líneas de código en lenguaje C+, hoy en día con Spark sobre el lenguaje Scala, el código resultante se ha reducido a 120 líneas de código, cuya ejecución es sobre aproximadamente 100 millones de registros.</w:t>
      </w:r>
    </w:p>
    <w:p w14:paraId="0FAA2A9A" w14:textId="77777777" w:rsidR="00B90750" w:rsidRPr="00B90750" w:rsidRDefault="00B90750" w:rsidP="00B90750">
      <w:pPr>
        <w:tabs>
          <w:tab w:val="left" w:pos="2175"/>
        </w:tabs>
        <w:spacing w:after="0"/>
        <w:ind w:left="360"/>
        <w:rPr>
          <w:rStyle w:val="Muydestacado"/>
          <w:color w:val="000000" w:themeColor="text1"/>
        </w:rPr>
      </w:pPr>
    </w:p>
    <w:p w14:paraId="6D8568DD" w14:textId="2997440E" w:rsidR="003C134C" w:rsidRPr="00881F30" w:rsidRDefault="00416DCB">
      <w:pPr>
        <w:tabs>
          <w:tab w:val="left" w:pos="2175"/>
        </w:tabs>
        <w:spacing w:after="0"/>
        <w:rPr>
          <w:b/>
          <w:bCs/>
          <w:color w:val="000000" w:themeColor="text1"/>
        </w:rPr>
      </w:pPr>
      <w:r w:rsidRPr="00881F30">
        <w:rPr>
          <w:rStyle w:val="Muydestacado"/>
          <w:rFonts w:cs="TeXGyreTermes-Regular"/>
          <w:b w:val="0"/>
          <w:bCs w:val="0"/>
          <w:color w:val="000000" w:themeColor="text1"/>
          <w:lang w:val="es-ES"/>
        </w:rPr>
        <w:t xml:space="preserve">Estos casos de uso real son una muestra de la versatilidad de Spark que aborda todo tipo de industrias; para este TFM se han citado estos ejemplos a fin de resaltar características como el procesamiento de grandes volúmenes de datos en tiempo real e </w:t>
      </w:r>
      <w:r w:rsidR="005808BF" w:rsidRPr="00881F30">
        <w:rPr>
          <w:rStyle w:val="Muydestacado"/>
          <w:rFonts w:cs="TeXGyreTermes-Regular"/>
          <w:b w:val="0"/>
          <w:bCs w:val="0"/>
          <w:color w:val="000000" w:themeColor="text1"/>
          <w:lang w:val="es-ES"/>
        </w:rPr>
        <w:t>históricos, así</w:t>
      </w:r>
      <w:r w:rsidRPr="00881F30">
        <w:rPr>
          <w:rStyle w:val="Muydestacado"/>
          <w:rFonts w:cs="TeXGyreTermes-Regular"/>
          <w:b w:val="0"/>
          <w:bCs w:val="0"/>
          <w:color w:val="000000" w:themeColor="text1"/>
          <w:lang w:val="es-ES"/>
        </w:rPr>
        <w:t xml:space="preserve"> como la optimización y reducción de código, que mejora drásticamente los procesos de mantenimiento y corrección de errores si los hubiera.</w:t>
      </w:r>
    </w:p>
    <w:p w14:paraId="623F34B1" w14:textId="77777777" w:rsidR="003C134C" w:rsidRPr="00881F30" w:rsidRDefault="003C134C">
      <w:pPr>
        <w:tabs>
          <w:tab w:val="left" w:pos="2175"/>
        </w:tabs>
        <w:spacing w:after="0"/>
        <w:rPr>
          <w:rFonts w:cs="TeXGyreTermes-Regular"/>
          <w:color w:val="000000" w:themeColor="text1"/>
          <w:lang w:val="es-ES"/>
        </w:rPr>
      </w:pPr>
    </w:p>
    <w:p w14:paraId="2DD54544" w14:textId="382F4785" w:rsidR="003C134C" w:rsidRPr="00881F30" w:rsidRDefault="00416DCB">
      <w:pPr>
        <w:pStyle w:val="Ttulo3"/>
        <w:tabs>
          <w:tab w:val="left" w:pos="2175"/>
        </w:tabs>
        <w:spacing w:before="0" w:after="0"/>
        <w:rPr>
          <w:rFonts w:cs="TeXGyreTermes-Regular"/>
          <w:color w:val="000000" w:themeColor="text1"/>
          <w:lang w:val="es-ES"/>
        </w:rPr>
      </w:pPr>
      <w:bookmarkStart w:id="124" w:name="_Toc106016347"/>
      <w:r w:rsidRPr="00881F30">
        <w:rPr>
          <w:rFonts w:cs="TeXGyreTermes-Regular"/>
          <w:color w:val="000000" w:themeColor="text1"/>
          <w:lang w:val="es-ES"/>
        </w:rPr>
        <w:t xml:space="preserve">2.5.3 </w:t>
      </w:r>
      <w:r w:rsidR="005808BF" w:rsidRPr="00881F30">
        <w:rPr>
          <w:rFonts w:cs="TeXGyreTermes-Regular"/>
          <w:color w:val="000000" w:themeColor="text1"/>
          <w:lang w:val="es-ES"/>
        </w:rPr>
        <w:t>ELK (</w:t>
      </w:r>
      <w:r w:rsidRPr="00881F30">
        <w:rPr>
          <w:rFonts w:cs="TeXGyreTermes-Regular"/>
          <w:color w:val="000000" w:themeColor="text1"/>
          <w:lang w:val="es-ES"/>
        </w:rPr>
        <w:t>Elasticsearch, Logstash y Kibana) para el análisis y reportería</w:t>
      </w:r>
      <w:bookmarkEnd w:id="124"/>
    </w:p>
    <w:p w14:paraId="63B86358" w14:textId="67E931ED" w:rsidR="003C134C" w:rsidRPr="00881F30" w:rsidRDefault="003C134C">
      <w:pPr>
        <w:tabs>
          <w:tab w:val="left" w:pos="2175"/>
        </w:tabs>
        <w:spacing w:after="0"/>
        <w:rPr>
          <w:rFonts w:cs="TeXGyreTermes-Regular"/>
          <w:color w:val="000000" w:themeColor="text1"/>
          <w:lang w:val="es-ES"/>
        </w:rPr>
      </w:pPr>
    </w:p>
    <w:p w14:paraId="33C80AA0" w14:textId="61DAE4CC" w:rsidR="003C134C" w:rsidRPr="00881F30" w:rsidRDefault="001A0384">
      <w:pPr>
        <w:tabs>
          <w:tab w:val="left" w:pos="2175"/>
        </w:tabs>
        <w:spacing w:after="0"/>
        <w:rPr>
          <w:rFonts w:cs="TeXGyreTermes-Regular"/>
          <w:color w:val="000000" w:themeColor="text1"/>
          <w:lang w:val="es-ES"/>
        </w:rPr>
      </w:pPr>
      <w:r w:rsidRPr="00881F30">
        <w:rPr>
          <w:rFonts w:cs="TeXGyreTermes-Regular"/>
          <w:color w:val="000000" w:themeColor="text1"/>
          <w:lang w:val="es-ES"/>
        </w:rPr>
        <w:t>De acuerdo con el</w:t>
      </w:r>
      <w:r w:rsidR="00416DCB" w:rsidRPr="00881F30">
        <w:rPr>
          <w:rFonts w:cs="TeXGyreTermes-Regular"/>
          <w:color w:val="000000" w:themeColor="text1"/>
          <w:lang w:val="es-ES"/>
        </w:rPr>
        <w:t xml:space="preserve"> </w:t>
      </w:r>
      <w:r w:rsidR="005808BF" w:rsidRPr="00881F30">
        <w:rPr>
          <w:rFonts w:cs="TeXGyreTermes-Regular"/>
          <w:color w:val="000000" w:themeColor="text1"/>
          <w:lang w:val="es-ES"/>
        </w:rPr>
        <w:t>portal</w:t>
      </w:r>
      <w:r w:rsidR="00DD7B58" w:rsidRPr="00881F30">
        <w:rPr>
          <w:rFonts w:cs="TeXGyreTermes-Regular"/>
          <w:color w:val="000000" w:themeColor="text1"/>
          <w:lang w:val="es-ES"/>
        </w:rPr>
        <w:t xml:space="preserve"> de Elastic</w:t>
      </w:r>
      <w:r w:rsidR="005808BF" w:rsidRPr="00881F30">
        <w:rPr>
          <w:rFonts w:cs="TeXGyreTermes-Regular"/>
          <w:color w:val="000000" w:themeColor="text1"/>
          <w:lang w:val="es-ES"/>
        </w:rPr>
        <w:t>,</w:t>
      </w:r>
      <w:r w:rsidR="00416DCB" w:rsidRPr="00881F30">
        <w:rPr>
          <w:rFonts w:cs="TeXGyreTermes-Regular"/>
          <w:color w:val="000000" w:themeColor="text1"/>
          <w:lang w:val="es-ES"/>
        </w:rPr>
        <w:t xml:space="preserve"> ELK hace referencia a la unión de tres proyectos de código abierto: ElasticSearch, un motor de búsqueda y análisis de datos; </w:t>
      </w:r>
      <w:r w:rsidR="00701C6D" w:rsidRPr="00881F30">
        <w:rPr>
          <w:rFonts w:cs="TeXGyreTermes-Regular"/>
          <w:color w:val="000000" w:themeColor="text1"/>
          <w:lang w:val="es-ES"/>
        </w:rPr>
        <w:t>Logstash, herramienta</w:t>
      </w:r>
      <w:r w:rsidR="00416DCB" w:rsidRPr="00881F30">
        <w:rPr>
          <w:rFonts w:cs="TeXGyreTermes-Regular"/>
          <w:color w:val="000000" w:themeColor="text1"/>
          <w:lang w:val="es-ES"/>
        </w:rPr>
        <w:t xml:space="preserve"> para el procesamiento y de múltiples fuentes de datos a través de tuberías (</w:t>
      </w:r>
      <w:r w:rsidR="00416DCB" w:rsidRPr="00881F30">
        <w:rPr>
          <w:rFonts w:cs="TeXGyreTermes-Regular"/>
          <w:i/>
          <w:iCs/>
          <w:color w:val="000000" w:themeColor="text1"/>
          <w:lang w:val="es-ES"/>
        </w:rPr>
        <w:t>pipelines</w:t>
      </w:r>
      <w:r w:rsidR="00416DCB" w:rsidRPr="00881F30">
        <w:rPr>
          <w:rFonts w:cs="TeXGyreTermes-Regular"/>
          <w:color w:val="000000" w:themeColor="text1"/>
          <w:lang w:val="es-ES"/>
        </w:rPr>
        <w:t>) y Kibana, para la visualización de cuadros de mando.</w:t>
      </w:r>
    </w:p>
    <w:p w14:paraId="1C4C65EF" w14:textId="77777777" w:rsidR="003C134C" w:rsidRPr="00881F30" w:rsidRDefault="003C134C">
      <w:pPr>
        <w:tabs>
          <w:tab w:val="left" w:pos="2175"/>
        </w:tabs>
        <w:spacing w:after="0"/>
        <w:rPr>
          <w:rFonts w:cs="TeXGyreTermes-Regular"/>
          <w:color w:val="000000" w:themeColor="text1"/>
          <w:lang w:val="es-ES"/>
        </w:rPr>
      </w:pPr>
    </w:p>
    <w:p w14:paraId="39EF3214" w14:textId="2CD520EA" w:rsidR="003C134C" w:rsidRPr="00881F30" w:rsidRDefault="00416DCB">
      <w:pPr>
        <w:tabs>
          <w:tab w:val="left" w:pos="2175"/>
        </w:tabs>
        <w:spacing w:after="0"/>
        <w:rPr>
          <w:rFonts w:cs="TeXGyreTermes-Regular"/>
          <w:color w:val="000000" w:themeColor="text1"/>
          <w:lang w:val="es-ES"/>
        </w:rPr>
      </w:pPr>
      <w:r w:rsidRPr="00881F30">
        <w:rPr>
          <w:rFonts w:cs="TeXGyreTermes-Regular"/>
          <w:color w:val="000000" w:themeColor="text1"/>
          <w:lang w:val="es-ES"/>
        </w:rPr>
        <w:t xml:space="preserve">Entre las aplicaciones de ELK se encuentran el análisis de </w:t>
      </w:r>
      <w:r w:rsidRPr="00B221C2">
        <w:rPr>
          <w:rFonts w:cs="TeXGyreTermes-Regular"/>
          <w:i/>
          <w:color w:val="000000" w:themeColor="text1"/>
          <w:lang w:val="es-ES"/>
        </w:rPr>
        <w:t>logs</w:t>
      </w:r>
      <w:r w:rsidRPr="00881F30">
        <w:rPr>
          <w:rFonts w:cs="TeXGyreTermes-Regular"/>
          <w:color w:val="000000" w:themeColor="text1"/>
          <w:lang w:val="es-ES"/>
        </w:rPr>
        <w:t xml:space="preserve">, la generación de búsqueda de documentos basados en texto y la generación de métricas. A </w:t>
      </w:r>
      <w:r w:rsidR="005808BF" w:rsidRPr="00881F30">
        <w:rPr>
          <w:rFonts w:cs="TeXGyreTermes-Regular"/>
          <w:color w:val="000000" w:themeColor="text1"/>
          <w:lang w:val="es-ES"/>
        </w:rPr>
        <w:t>continuación,</w:t>
      </w:r>
      <w:r w:rsidRPr="00881F30">
        <w:rPr>
          <w:rFonts w:cs="TeXGyreTermes-Regular"/>
          <w:color w:val="000000" w:themeColor="text1"/>
          <w:lang w:val="es-ES"/>
        </w:rPr>
        <w:t xml:space="preserve"> se describe algunos ejemplos reales de aplicación:</w:t>
      </w:r>
    </w:p>
    <w:p w14:paraId="6D0CEF7E" w14:textId="77777777" w:rsidR="004D0C67" w:rsidRPr="00881F30" w:rsidRDefault="004D0C67">
      <w:pPr>
        <w:tabs>
          <w:tab w:val="left" w:pos="2175"/>
        </w:tabs>
        <w:spacing w:after="0"/>
        <w:rPr>
          <w:rFonts w:cs="TeXGyreTermes-Regular"/>
          <w:color w:val="000000" w:themeColor="text1"/>
          <w:lang w:val="es-ES"/>
        </w:rPr>
      </w:pPr>
    </w:p>
    <w:p w14:paraId="28610235" w14:textId="7F84AF56" w:rsidR="003C134C" w:rsidRPr="00881F30" w:rsidRDefault="00416DCB" w:rsidP="00EF4B32">
      <w:pPr>
        <w:numPr>
          <w:ilvl w:val="0"/>
          <w:numId w:val="24"/>
        </w:numPr>
        <w:tabs>
          <w:tab w:val="left" w:pos="2175"/>
        </w:tabs>
        <w:spacing w:after="0"/>
        <w:rPr>
          <w:rFonts w:cs="TeXGyreTermes-Regular"/>
          <w:color w:val="000000" w:themeColor="text1"/>
          <w:lang w:val="es-ES"/>
        </w:rPr>
      </w:pPr>
      <w:r w:rsidRPr="00881F30">
        <w:rPr>
          <w:rFonts w:cs="TeXGyreTermes-Regular"/>
          <w:b/>
          <w:bCs/>
          <w:color w:val="000000" w:themeColor="text1"/>
          <w:lang w:val="es-ES"/>
        </w:rPr>
        <w:t xml:space="preserve">Análisis de </w:t>
      </w:r>
      <w:r w:rsidRPr="00BC1C5B">
        <w:rPr>
          <w:rFonts w:cs="TeXGyreTermes-Regular"/>
          <w:b/>
          <w:bCs/>
          <w:i/>
          <w:color w:val="000000" w:themeColor="text1"/>
          <w:lang w:val="es-ES"/>
        </w:rPr>
        <w:t>Logs</w:t>
      </w:r>
      <w:r w:rsidRPr="00881F30">
        <w:rPr>
          <w:rFonts w:cs="TeXGyreTermes-Regular"/>
          <w:b/>
          <w:bCs/>
          <w:color w:val="000000" w:themeColor="text1"/>
          <w:lang w:val="es-ES"/>
        </w:rPr>
        <w:t xml:space="preserve">: </w:t>
      </w:r>
      <w:r w:rsidRPr="00881F30">
        <w:rPr>
          <w:rFonts w:cs="TeXGyreTermes-Regular"/>
          <w:color w:val="000000" w:themeColor="text1"/>
          <w:lang w:val="es-ES"/>
        </w:rPr>
        <w:t xml:space="preserve">Mediante la consolidación y centralización de los datos de </w:t>
      </w:r>
      <w:r w:rsidRPr="00B221C2">
        <w:rPr>
          <w:rFonts w:cs="TeXGyreTermes-Regular"/>
          <w:i/>
          <w:color w:val="000000" w:themeColor="text1"/>
          <w:lang w:val="es-ES"/>
        </w:rPr>
        <w:t>logs</w:t>
      </w:r>
      <w:r w:rsidRPr="00881F30">
        <w:rPr>
          <w:rFonts w:cs="TeXGyreTermes-Regular"/>
          <w:color w:val="000000" w:themeColor="text1"/>
          <w:lang w:val="es-ES"/>
        </w:rPr>
        <w:t xml:space="preserve"> y eventos generados por aplicativos y la posterior identificación de errores. Reconocidas compañías como Facebook, Cisco y </w:t>
      </w:r>
      <w:r w:rsidR="005808BF" w:rsidRPr="00881F30">
        <w:rPr>
          <w:rFonts w:cs="TeXGyreTermes-Regular"/>
          <w:color w:val="000000" w:themeColor="text1"/>
          <w:lang w:val="es-ES"/>
        </w:rPr>
        <w:t>Netflix incorporan</w:t>
      </w:r>
      <w:r w:rsidRPr="00881F30">
        <w:rPr>
          <w:rFonts w:cs="TeXGyreTermes-Regular"/>
          <w:color w:val="000000" w:themeColor="text1"/>
          <w:lang w:val="es-ES"/>
        </w:rPr>
        <w:t xml:space="preserve"> ELK en sus procesos, esta última cuenta con más de 85 clústeres para el monitoreo y análisis de operaciones de servicio al cliente y </w:t>
      </w:r>
      <w:r w:rsidRPr="00B221C2">
        <w:rPr>
          <w:rFonts w:cs="TeXGyreTermes-Regular"/>
          <w:i/>
          <w:color w:val="000000" w:themeColor="text1"/>
          <w:lang w:val="es-ES"/>
        </w:rPr>
        <w:t>logs</w:t>
      </w:r>
      <w:r w:rsidRPr="00881F30">
        <w:rPr>
          <w:rFonts w:cs="TeXGyreTermes-Regular"/>
          <w:color w:val="000000" w:themeColor="text1"/>
          <w:lang w:val="es-ES"/>
        </w:rPr>
        <w:t xml:space="preserve"> de seguridad.</w:t>
      </w:r>
    </w:p>
    <w:p w14:paraId="2C9E7609" w14:textId="77777777" w:rsidR="003C134C" w:rsidRPr="00881F30" w:rsidRDefault="003C134C">
      <w:pPr>
        <w:tabs>
          <w:tab w:val="left" w:pos="2175"/>
        </w:tabs>
        <w:spacing w:after="0"/>
        <w:ind w:left="720"/>
        <w:rPr>
          <w:rFonts w:cs="TeXGyreTermes-Regular"/>
          <w:color w:val="000000" w:themeColor="text1"/>
          <w:lang w:val="es-ES"/>
        </w:rPr>
      </w:pPr>
    </w:p>
    <w:p w14:paraId="5622F562" w14:textId="62C94374" w:rsidR="003C134C" w:rsidRPr="00881F30" w:rsidRDefault="00416DCB" w:rsidP="00EF4B32">
      <w:pPr>
        <w:numPr>
          <w:ilvl w:val="0"/>
          <w:numId w:val="25"/>
        </w:numPr>
        <w:tabs>
          <w:tab w:val="left" w:pos="2175"/>
        </w:tabs>
        <w:spacing w:after="0"/>
        <w:rPr>
          <w:rFonts w:cs="TeXGyreTermes-Regular"/>
          <w:color w:val="000000" w:themeColor="text1"/>
          <w:lang w:val="es-ES"/>
        </w:rPr>
      </w:pPr>
      <w:r w:rsidRPr="00881F30">
        <w:rPr>
          <w:rFonts w:cs="TeXGyreTermes-Regular"/>
          <w:b/>
          <w:bCs/>
          <w:color w:val="000000" w:themeColor="text1"/>
          <w:lang w:val="es-ES"/>
        </w:rPr>
        <w:t>Motores de búsqueda</w:t>
      </w:r>
      <w:r w:rsidRPr="00881F30">
        <w:rPr>
          <w:rFonts w:cs="TeXGyreTermes-Regular"/>
          <w:color w:val="000000" w:themeColor="text1"/>
          <w:lang w:val="es-ES"/>
        </w:rPr>
        <w:t xml:space="preserve">: ElasticSearch, cuyo desarrollo se base en el lenguaje java a partir del API de recuperación de texto Lucene, incluye múltiples funciones para la búsqueda de texto similares a la de un navegador </w:t>
      </w:r>
      <w:r w:rsidR="00701C6D" w:rsidRPr="00881F30">
        <w:rPr>
          <w:rFonts w:cs="TeXGyreTermes-Regular"/>
          <w:color w:val="000000" w:themeColor="text1"/>
          <w:lang w:val="es-ES"/>
        </w:rPr>
        <w:t>de Google</w:t>
      </w:r>
      <w:r w:rsidRPr="00881F30">
        <w:rPr>
          <w:rFonts w:cs="TeXGyreTermes-Regular"/>
          <w:color w:val="000000" w:themeColor="text1"/>
          <w:lang w:val="es-ES"/>
        </w:rPr>
        <w:t xml:space="preserve">.  Entre las empresas que hacen uso de </w:t>
      </w:r>
      <w:r w:rsidR="005808BF" w:rsidRPr="00881F30">
        <w:rPr>
          <w:rFonts w:cs="TeXGyreTermes-Regular"/>
          <w:color w:val="000000" w:themeColor="text1"/>
          <w:lang w:val="es-ES"/>
        </w:rPr>
        <w:t>estas herramientas</w:t>
      </w:r>
      <w:r w:rsidR="00EA22D2">
        <w:rPr>
          <w:rFonts w:cs="TeXGyreTermes-Regular"/>
          <w:color w:val="000000" w:themeColor="text1"/>
          <w:lang w:val="es-ES"/>
        </w:rPr>
        <w:t xml:space="preserve"> se encuentran GitH</w:t>
      </w:r>
      <w:r w:rsidRPr="00881F30">
        <w:rPr>
          <w:rFonts w:cs="TeXGyreTermes-Regular"/>
          <w:color w:val="000000" w:themeColor="text1"/>
          <w:lang w:val="es-ES"/>
        </w:rPr>
        <w:t xml:space="preserve">ub, Wikipedia o Amazon que requieren de tiempos excesivamente cortos de respuesta por parte de los usuarios. Otra aplicación se encuentra </w:t>
      </w:r>
      <w:r w:rsidRPr="00881F30">
        <w:rPr>
          <w:rFonts w:cs="TeXGyreTermes-Regular"/>
          <w:color w:val="000000" w:themeColor="text1"/>
          <w:lang w:val="es-ES"/>
        </w:rPr>
        <w:lastRenderedPageBreak/>
        <w:t xml:space="preserve">en el mundo del desarrollo tecnológico, con el </w:t>
      </w:r>
      <w:r w:rsidR="005808BF" w:rsidRPr="00881F30">
        <w:rPr>
          <w:rFonts w:cs="TeXGyreTermes-Regular"/>
          <w:i/>
          <w:iCs/>
          <w:color w:val="000000" w:themeColor="text1"/>
          <w:lang w:val="es-ES"/>
        </w:rPr>
        <w:t xml:space="preserve">scrapping, </w:t>
      </w:r>
      <w:r w:rsidR="005808BF" w:rsidRPr="00881F30">
        <w:rPr>
          <w:rFonts w:cs="TeXGyreTermes-Regular"/>
          <w:color w:val="000000" w:themeColor="text1"/>
          <w:lang w:val="es-ES"/>
        </w:rPr>
        <w:t>donde</w:t>
      </w:r>
      <w:r w:rsidRPr="00881F30">
        <w:rPr>
          <w:rFonts w:cs="TeXGyreTermes-Regular"/>
          <w:color w:val="000000" w:themeColor="text1"/>
          <w:lang w:val="es-ES"/>
        </w:rPr>
        <w:t xml:space="preserve"> </w:t>
      </w:r>
      <w:r w:rsidR="00701C6D" w:rsidRPr="00881F30">
        <w:rPr>
          <w:rFonts w:cs="TeXGyreTermes-Regular"/>
          <w:color w:val="000000" w:themeColor="text1"/>
          <w:lang w:val="es-ES"/>
        </w:rPr>
        <w:t>los programadores hacen</w:t>
      </w:r>
      <w:r w:rsidRPr="00881F30">
        <w:rPr>
          <w:rFonts w:cs="TeXGyreTermes-Regular"/>
          <w:color w:val="000000" w:themeColor="text1"/>
          <w:lang w:val="es-ES"/>
        </w:rPr>
        <w:t xml:space="preserve"> búsquedas masivas en tiempo real de fragmentos de código de páginas web; o el caso de ingenieros de infraestructura, a la hora de resaltar los </w:t>
      </w:r>
      <w:r w:rsidRPr="00B221C2">
        <w:rPr>
          <w:rFonts w:cs="TeXGyreTermes-Regular"/>
          <w:i/>
          <w:color w:val="000000" w:themeColor="text1"/>
          <w:lang w:val="es-ES"/>
        </w:rPr>
        <w:t>logs</w:t>
      </w:r>
      <w:r w:rsidRPr="00881F30">
        <w:rPr>
          <w:rFonts w:cs="TeXGyreTermes-Regular"/>
          <w:color w:val="000000" w:themeColor="text1"/>
          <w:lang w:val="es-ES"/>
        </w:rPr>
        <w:t xml:space="preserve"> más importantes para resolver un problema.</w:t>
      </w:r>
    </w:p>
    <w:p w14:paraId="4BE04407" w14:textId="77777777" w:rsidR="003C134C" w:rsidRPr="00881F30" w:rsidRDefault="003C134C">
      <w:pPr>
        <w:tabs>
          <w:tab w:val="left" w:pos="2175"/>
        </w:tabs>
        <w:spacing w:after="0"/>
        <w:rPr>
          <w:rFonts w:cs="TeXGyreTermes-Regular"/>
          <w:color w:val="000000" w:themeColor="text1"/>
          <w:lang w:val="es-ES"/>
        </w:rPr>
      </w:pPr>
    </w:p>
    <w:p w14:paraId="759EA88A" w14:textId="27407B29" w:rsidR="003C134C" w:rsidRPr="00881F30" w:rsidRDefault="00416DCB" w:rsidP="00EF4B32">
      <w:pPr>
        <w:numPr>
          <w:ilvl w:val="0"/>
          <w:numId w:val="26"/>
        </w:numPr>
        <w:tabs>
          <w:tab w:val="left" w:pos="2175"/>
        </w:tabs>
        <w:spacing w:after="0"/>
        <w:rPr>
          <w:rFonts w:cs="TeXGyreTermes-Regular"/>
          <w:color w:val="000000" w:themeColor="text1"/>
          <w:lang w:val="es-ES"/>
        </w:rPr>
      </w:pPr>
      <w:r w:rsidRPr="00881F30">
        <w:rPr>
          <w:rFonts w:cs="TeXGyreTermes-Regular"/>
          <w:b/>
          <w:bCs/>
          <w:color w:val="000000" w:themeColor="text1"/>
          <w:lang w:val="es-ES"/>
        </w:rPr>
        <w:t>Análisis de Métricas:</w:t>
      </w:r>
      <w:r w:rsidRPr="00881F30">
        <w:rPr>
          <w:rFonts w:cs="TeXGyreTermes-Regular"/>
          <w:color w:val="000000" w:themeColor="text1"/>
          <w:lang w:val="es-ES"/>
        </w:rPr>
        <w:t xml:space="preserve"> Kibana, una plataforma de visualización para la toma de </w:t>
      </w:r>
      <w:r w:rsidR="005808BF" w:rsidRPr="00881F30">
        <w:rPr>
          <w:rFonts w:cs="TeXGyreTermes-Regular"/>
          <w:color w:val="000000" w:themeColor="text1"/>
          <w:lang w:val="es-ES"/>
        </w:rPr>
        <w:t>decisiones</w:t>
      </w:r>
      <w:r w:rsidRPr="00881F30">
        <w:rPr>
          <w:rFonts w:cs="TeXGyreTermes-Regular"/>
          <w:color w:val="000000" w:themeColor="text1"/>
          <w:lang w:val="es-ES"/>
        </w:rPr>
        <w:t xml:space="preserve"> trabaja sobre el motor de búsqueda ElasticSearch, con ello se logra la creación de distintos y variados reportes, que cuentan con funcionalidades como navegación iterativa, análisis multidimensional a través de distintos tipos de gráficos. Esto conlleva un mejor enfoque sobre los datos a la hora de ejecutar procesos de toma de decisiones.</w:t>
      </w:r>
    </w:p>
    <w:p w14:paraId="62B4BAD4" w14:textId="77777777" w:rsidR="003C134C" w:rsidRPr="00881F30" w:rsidRDefault="003C134C">
      <w:pPr>
        <w:tabs>
          <w:tab w:val="left" w:pos="2175"/>
        </w:tabs>
        <w:spacing w:after="0"/>
        <w:rPr>
          <w:rFonts w:cs="TeXGyreTermes-Regular"/>
          <w:color w:val="000000" w:themeColor="text1"/>
          <w:lang w:val="es-ES"/>
        </w:rPr>
      </w:pPr>
    </w:p>
    <w:p w14:paraId="4A704B3B" w14:textId="7194BF7A" w:rsidR="003C134C" w:rsidRPr="00881F30" w:rsidRDefault="00416DCB" w:rsidP="004D0C67">
      <w:pPr>
        <w:pStyle w:val="Textoindependiente"/>
        <w:tabs>
          <w:tab w:val="left" w:pos="2175"/>
        </w:tabs>
        <w:spacing w:after="0"/>
        <w:rPr>
          <w:rFonts w:cs="TeXGyreTermes-Regular"/>
          <w:color w:val="000000" w:themeColor="text1"/>
        </w:rPr>
      </w:pPr>
      <w:r w:rsidRPr="00881F30">
        <w:rPr>
          <w:rFonts w:cs="TeXGyreTermes-Regular"/>
          <w:color w:val="000000" w:themeColor="text1"/>
        </w:rPr>
        <w:t xml:space="preserve">La </w:t>
      </w:r>
      <w:r w:rsidR="00DD7B58" w:rsidRPr="00881F30">
        <w:rPr>
          <w:rFonts w:cs="TeXGyreTermes-Regular"/>
          <w:color w:val="000000" w:themeColor="text1"/>
        </w:rPr>
        <w:t>F</w:t>
      </w:r>
      <w:r w:rsidRPr="00881F30">
        <w:rPr>
          <w:rFonts w:cs="TeXGyreTermes-Regular"/>
          <w:color w:val="000000" w:themeColor="text1"/>
        </w:rPr>
        <w:t>igura</w:t>
      </w:r>
      <w:r w:rsidR="00DD7B58" w:rsidRPr="00881F30">
        <w:rPr>
          <w:rFonts w:cs="TeXGyreTermes-Regular"/>
          <w:color w:val="000000" w:themeColor="text1"/>
        </w:rPr>
        <w:t xml:space="preserve"> 6</w:t>
      </w:r>
      <w:r w:rsidRPr="00881F30">
        <w:rPr>
          <w:rFonts w:cs="TeXGyreTermes-Regular"/>
          <w:color w:val="000000" w:themeColor="text1"/>
        </w:rPr>
        <w:t xml:space="preserve">, describe las distintas industrias cliente de Enlyft que utilizan Kibana en proyectos de visualización, se observa que </w:t>
      </w:r>
      <w:r w:rsidR="005808BF" w:rsidRPr="00881F30">
        <w:rPr>
          <w:rFonts w:cs="TeXGyreTermes-Regular"/>
          <w:color w:val="000000" w:themeColor="text1"/>
        </w:rPr>
        <w:t>las industrias</w:t>
      </w:r>
      <w:r w:rsidRPr="00881F30">
        <w:rPr>
          <w:rFonts w:cs="TeXGyreTermes-Regular"/>
          <w:color w:val="000000" w:themeColor="text1"/>
        </w:rPr>
        <w:t xml:space="preserve"> del desarrollo de software y servicios de TI representan aproximadamente el 66% del total con 1500 empresas.</w:t>
      </w:r>
    </w:p>
    <w:p w14:paraId="5102E5B5" w14:textId="631F667D" w:rsidR="003C134C" w:rsidRPr="00881F30" w:rsidRDefault="003C134C">
      <w:pPr>
        <w:pStyle w:val="Ttulo2"/>
        <w:tabs>
          <w:tab w:val="left" w:pos="2175"/>
        </w:tabs>
        <w:spacing w:before="0" w:after="0"/>
        <w:rPr>
          <w:rFonts w:eastAsia="Calibri" w:cs="TeXGyreTermes-Regular"/>
          <w:b w:val="0"/>
          <w:bCs w:val="0"/>
          <w:color w:val="000000" w:themeColor="text1"/>
          <w:sz w:val="22"/>
          <w:szCs w:val="22"/>
          <w:lang w:val="es-ES"/>
        </w:rPr>
      </w:pPr>
    </w:p>
    <w:p w14:paraId="01F88F41" w14:textId="38D69039" w:rsidR="003C134C" w:rsidRPr="00B90750" w:rsidRDefault="00DD7B58" w:rsidP="00CF5E63">
      <w:pPr>
        <w:pStyle w:val="Descripcin"/>
        <w:rPr>
          <w:color w:val="000000" w:themeColor="text1"/>
        </w:rPr>
      </w:pPr>
      <w:bookmarkStart w:id="125" w:name="_Toc106016403"/>
      <w:r w:rsidRPr="00B90750">
        <w:rPr>
          <w:bCs/>
          <w:color w:val="000000" w:themeColor="text1"/>
        </w:rPr>
        <w:t xml:space="preserve">Figura </w:t>
      </w:r>
      <w:r w:rsidRPr="00B90750">
        <w:rPr>
          <w:bCs/>
          <w:color w:val="000000" w:themeColor="text1"/>
        </w:rPr>
        <w:fldChar w:fldCharType="begin"/>
      </w:r>
      <w:r w:rsidRPr="00B90750">
        <w:rPr>
          <w:bCs/>
          <w:color w:val="000000" w:themeColor="text1"/>
        </w:rPr>
        <w:instrText xml:space="preserve"> SEQ Figura \* ARABIC </w:instrText>
      </w:r>
      <w:r w:rsidRPr="00B90750">
        <w:rPr>
          <w:bCs/>
          <w:color w:val="000000" w:themeColor="text1"/>
        </w:rPr>
        <w:fldChar w:fldCharType="separate"/>
      </w:r>
      <w:r w:rsidR="000E3D29">
        <w:rPr>
          <w:bCs/>
          <w:noProof/>
          <w:color w:val="000000" w:themeColor="text1"/>
        </w:rPr>
        <w:t>6</w:t>
      </w:r>
      <w:r w:rsidRPr="00B90750">
        <w:rPr>
          <w:bCs/>
          <w:color w:val="000000" w:themeColor="text1"/>
        </w:rPr>
        <w:fldChar w:fldCharType="end"/>
      </w:r>
      <w:r w:rsidRPr="00B90750">
        <w:rPr>
          <w:bCs/>
          <w:color w:val="000000" w:themeColor="text1"/>
        </w:rPr>
        <w:t xml:space="preserve"> </w:t>
      </w:r>
      <w:r w:rsidRPr="00B90750">
        <w:rPr>
          <w:color w:val="000000" w:themeColor="text1"/>
        </w:rPr>
        <w:t>Distribución de Compañías usando Kibana en la Industria</w:t>
      </w:r>
      <w:bookmarkEnd w:id="125"/>
    </w:p>
    <w:p w14:paraId="379C7061" w14:textId="56556018" w:rsidR="003C134C" w:rsidRPr="00881F30" w:rsidRDefault="00CF5E63">
      <w:pPr>
        <w:tabs>
          <w:tab w:val="left" w:pos="2175"/>
        </w:tabs>
        <w:spacing w:after="0"/>
        <w:rPr>
          <w:rFonts w:cs="TeXGyreTermes-Regular"/>
          <w:color w:val="000000" w:themeColor="text1"/>
          <w:lang w:val="es-ES"/>
        </w:rPr>
      </w:pPr>
      <w:r w:rsidRPr="00881F30">
        <w:rPr>
          <w:rFonts w:cs="TeXGyreTermes-Regular"/>
          <w:noProof/>
          <w:color w:val="000000" w:themeColor="text1"/>
          <w:lang w:eastAsia="es-EC"/>
        </w:rPr>
        <w:drawing>
          <wp:anchor distT="0" distB="0" distL="0" distR="0" simplePos="0" relativeHeight="251656192" behindDoc="0" locked="0" layoutInCell="1" allowOverlap="1" wp14:anchorId="3FD7AEDF" wp14:editId="123A18C5">
            <wp:simplePos x="0" y="0"/>
            <wp:positionH relativeFrom="column">
              <wp:posOffset>936625</wp:posOffset>
            </wp:positionH>
            <wp:positionV relativeFrom="paragraph">
              <wp:posOffset>73660</wp:posOffset>
            </wp:positionV>
            <wp:extent cx="4257675" cy="1822450"/>
            <wp:effectExtent l="0" t="0" r="9525" b="6350"/>
            <wp:wrapSquare wrapText="largest"/>
            <wp:docPr id="9"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7"/>
                    <pic:cNvPicPr>
                      <a:picLocks noChangeAspect="1" noChangeArrowheads="1"/>
                    </pic:cNvPicPr>
                  </pic:nvPicPr>
                  <pic:blipFill rotWithShape="1">
                    <a:blip r:embed="rId18"/>
                    <a:srcRect l="9453" t="14862"/>
                    <a:stretch/>
                  </pic:blipFill>
                  <pic:spPr bwMode="auto">
                    <a:xfrm>
                      <a:off x="0" y="0"/>
                      <a:ext cx="4257675" cy="182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9002D3" w14:textId="77777777" w:rsidR="003C134C" w:rsidRPr="00881F30" w:rsidRDefault="003C134C">
      <w:pPr>
        <w:tabs>
          <w:tab w:val="left" w:pos="2175"/>
        </w:tabs>
        <w:spacing w:after="0"/>
        <w:rPr>
          <w:rFonts w:cs="TeXGyreTermes-Regular"/>
          <w:color w:val="000000" w:themeColor="text1"/>
          <w:lang w:val="es-ES"/>
        </w:rPr>
      </w:pPr>
    </w:p>
    <w:p w14:paraId="3AC90B01" w14:textId="77777777" w:rsidR="003C134C" w:rsidRPr="00881F30" w:rsidRDefault="003C134C">
      <w:pPr>
        <w:tabs>
          <w:tab w:val="left" w:pos="2175"/>
        </w:tabs>
        <w:spacing w:after="0"/>
        <w:rPr>
          <w:rFonts w:cs="TeXGyreTermes-Regular"/>
          <w:color w:val="000000" w:themeColor="text1"/>
          <w:lang w:val="es-ES"/>
        </w:rPr>
      </w:pPr>
    </w:p>
    <w:p w14:paraId="4DB80199" w14:textId="77777777" w:rsidR="003C134C" w:rsidRPr="00881F30" w:rsidRDefault="003C134C">
      <w:pPr>
        <w:tabs>
          <w:tab w:val="left" w:pos="2175"/>
        </w:tabs>
        <w:spacing w:after="0"/>
        <w:rPr>
          <w:rFonts w:cs="TeXGyreTermes-Regular"/>
          <w:color w:val="000000" w:themeColor="text1"/>
          <w:lang w:val="es-ES"/>
        </w:rPr>
      </w:pPr>
    </w:p>
    <w:p w14:paraId="27223B6D" w14:textId="77777777" w:rsidR="003C134C" w:rsidRPr="00881F30" w:rsidRDefault="003C134C">
      <w:pPr>
        <w:tabs>
          <w:tab w:val="left" w:pos="2175"/>
        </w:tabs>
        <w:spacing w:after="0"/>
        <w:rPr>
          <w:rFonts w:cs="TeXGyreTermes-Regular"/>
          <w:color w:val="000000" w:themeColor="text1"/>
          <w:lang w:val="es-ES"/>
        </w:rPr>
      </w:pPr>
    </w:p>
    <w:p w14:paraId="674E8D33" w14:textId="77777777" w:rsidR="003C134C" w:rsidRPr="00881F30" w:rsidRDefault="003C134C">
      <w:pPr>
        <w:tabs>
          <w:tab w:val="left" w:pos="2175"/>
        </w:tabs>
        <w:spacing w:after="0"/>
        <w:rPr>
          <w:rFonts w:cs="TeXGyreTermes-Regular"/>
          <w:color w:val="000000" w:themeColor="text1"/>
          <w:lang w:val="es-ES"/>
        </w:rPr>
      </w:pPr>
    </w:p>
    <w:p w14:paraId="4B8BDE1B" w14:textId="64B286D5" w:rsidR="003C134C" w:rsidRPr="00881F30" w:rsidRDefault="003C134C">
      <w:pPr>
        <w:tabs>
          <w:tab w:val="left" w:pos="2175"/>
        </w:tabs>
        <w:spacing w:after="0"/>
        <w:rPr>
          <w:rFonts w:cs="TeXGyreTermes-Regular"/>
          <w:color w:val="000000" w:themeColor="text1"/>
          <w:lang w:val="es-ES"/>
        </w:rPr>
      </w:pPr>
    </w:p>
    <w:p w14:paraId="2FEB941D" w14:textId="7B9DE43D" w:rsidR="00CF5E63" w:rsidRPr="00881F30" w:rsidRDefault="00CF5E63">
      <w:pPr>
        <w:tabs>
          <w:tab w:val="left" w:pos="2175"/>
        </w:tabs>
        <w:spacing w:after="0"/>
        <w:rPr>
          <w:rFonts w:cs="TeXGyreTermes-Regular"/>
          <w:color w:val="000000" w:themeColor="text1"/>
          <w:lang w:val="es-ES"/>
        </w:rPr>
      </w:pPr>
    </w:p>
    <w:p w14:paraId="7349F1D7" w14:textId="76CFC4B5" w:rsidR="00CF5E63" w:rsidRPr="00881F30" w:rsidRDefault="00CF5E63">
      <w:pPr>
        <w:tabs>
          <w:tab w:val="left" w:pos="2175"/>
        </w:tabs>
        <w:spacing w:after="0"/>
        <w:rPr>
          <w:rFonts w:cs="TeXGyreTermes-Regular"/>
          <w:color w:val="000000" w:themeColor="text1"/>
          <w:lang w:val="es-ES"/>
        </w:rPr>
      </w:pPr>
    </w:p>
    <w:p w14:paraId="6208B376" w14:textId="77777777" w:rsidR="00CF5E63" w:rsidRPr="00881F30" w:rsidRDefault="00CF5E63" w:rsidP="00CF5E63">
      <w:pPr>
        <w:pStyle w:val="Textoindependiente"/>
        <w:tabs>
          <w:tab w:val="left" w:pos="2175"/>
        </w:tabs>
        <w:spacing w:after="0"/>
        <w:jc w:val="center"/>
        <w:rPr>
          <w:rFonts w:eastAsiaTheme="majorEastAsia" w:cs="Arial"/>
          <w:b/>
          <w:bCs/>
          <w:color w:val="000000" w:themeColor="text1"/>
          <w:sz w:val="18"/>
          <w:szCs w:val="18"/>
        </w:rPr>
      </w:pPr>
      <w:r w:rsidRPr="00881F30">
        <w:rPr>
          <w:rFonts w:cs="Arial"/>
          <w:b/>
          <w:color w:val="000000" w:themeColor="text1"/>
          <w:sz w:val="18"/>
          <w:szCs w:val="18"/>
        </w:rPr>
        <w:t>Fuente:</w:t>
      </w:r>
      <w:r w:rsidRPr="00881F30">
        <w:rPr>
          <w:rFonts w:cs="Arial"/>
          <w:color w:val="000000" w:themeColor="text1"/>
          <w:sz w:val="18"/>
          <w:szCs w:val="18"/>
        </w:rPr>
        <w:t xml:space="preserve"> </w:t>
      </w:r>
      <w:r w:rsidRPr="00881F30">
        <w:rPr>
          <w:rFonts w:eastAsiaTheme="majorEastAsia" w:cs="Arial"/>
          <w:bCs/>
          <w:color w:val="000000" w:themeColor="text1"/>
          <w:sz w:val="18"/>
          <w:szCs w:val="18"/>
        </w:rPr>
        <w:t>https://enlyft.com/tech/products/kibana</w:t>
      </w:r>
    </w:p>
    <w:p w14:paraId="52625BB8" w14:textId="02D99601" w:rsidR="00CF5E63" w:rsidRPr="00881F30" w:rsidRDefault="00CF5E63" w:rsidP="00CF5E63">
      <w:pPr>
        <w:tabs>
          <w:tab w:val="left" w:pos="2175"/>
        </w:tabs>
        <w:spacing w:after="0"/>
        <w:jc w:val="center"/>
        <w:rPr>
          <w:color w:val="000000" w:themeColor="text1"/>
          <w:sz w:val="18"/>
          <w:szCs w:val="18"/>
          <w:lang w:val="es-ES"/>
        </w:rPr>
      </w:pPr>
    </w:p>
    <w:p w14:paraId="1EC6DDA9" w14:textId="0FA00252" w:rsidR="003C134C" w:rsidRPr="00881F30" w:rsidRDefault="003C134C">
      <w:pPr>
        <w:tabs>
          <w:tab w:val="left" w:pos="2175"/>
        </w:tabs>
        <w:spacing w:after="0"/>
        <w:rPr>
          <w:rFonts w:eastAsiaTheme="majorEastAsia" w:cs="TeXGyreTermes-Regular"/>
          <w:b/>
          <w:bCs/>
          <w:color w:val="000000" w:themeColor="text1"/>
          <w:sz w:val="28"/>
          <w:szCs w:val="28"/>
          <w:lang w:val="es-ES"/>
        </w:rPr>
      </w:pPr>
    </w:p>
    <w:p w14:paraId="46A49F5D" w14:textId="77777777" w:rsidR="003C134C" w:rsidRPr="00881F30" w:rsidRDefault="00416DCB">
      <w:pPr>
        <w:pStyle w:val="Ttulo3"/>
        <w:tabs>
          <w:tab w:val="left" w:pos="2175"/>
        </w:tabs>
        <w:spacing w:before="0" w:after="0"/>
        <w:rPr>
          <w:color w:val="000000" w:themeColor="text1"/>
        </w:rPr>
      </w:pPr>
      <w:bookmarkStart w:id="126" w:name="__DdeLink__8962_2243231189"/>
      <w:bookmarkStart w:id="127" w:name="_Toc106016348"/>
      <w:r w:rsidRPr="00881F30">
        <w:rPr>
          <w:rFonts w:cs="TeXGyreTermes-Regular"/>
          <w:color w:val="000000" w:themeColor="text1"/>
          <w:lang w:val="es-ES"/>
        </w:rPr>
        <w:t>2.5.4 Scikit-Learn</w:t>
      </w:r>
      <w:r w:rsidRPr="00881F30">
        <w:rPr>
          <w:rFonts w:cs="TeXGyreTermes-Regular"/>
          <w:color w:val="000000" w:themeColor="text1"/>
        </w:rPr>
        <w:t xml:space="preserve"> en la Educación</w:t>
      </w:r>
      <w:bookmarkEnd w:id="127"/>
      <w:r w:rsidRPr="00881F30">
        <w:rPr>
          <w:rFonts w:cs="TeXGyreTermes-Regular"/>
          <w:color w:val="000000" w:themeColor="text1"/>
        </w:rPr>
        <w:t xml:space="preserve"> </w:t>
      </w:r>
      <w:bookmarkEnd w:id="126"/>
    </w:p>
    <w:p w14:paraId="34827A91" w14:textId="77777777" w:rsidR="003C134C" w:rsidRPr="00881F30" w:rsidRDefault="003C134C">
      <w:pPr>
        <w:tabs>
          <w:tab w:val="left" w:pos="2175"/>
        </w:tabs>
        <w:spacing w:after="0"/>
        <w:rPr>
          <w:rFonts w:cs="TeXGyreTermes-Regular"/>
          <w:color w:val="000000" w:themeColor="text1"/>
          <w:lang w:val="es-ES"/>
        </w:rPr>
      </w:pPr>
    </w:p>
    <w:p w14:paraId="279F79DC" w14:textId="79ABAF13" w:rsidR="003C134C" w:rsidRPr="00881F30" w:rsidRDefault="00416DCB">
      <w:pPr>
        <w:tabs>
          <w:tab w:val="left" w:pos="2175"/>
        </w:tabs>
        <w:spacing w:after="0"/>
        <w:rPr>
          <w:rFonts w:cs="TeXGyreTermes-Regular"/>
          <w:color w:val="000000" w:themeColor="text1"/>
        </w:rPr>
      </w:pPr>
      <w:r w:rsidRPr="00881F30">
        <w:rPr>
          <w:rFonts w:cs="TeXGyreTermes-Regular"/>
          <w:color w:val="000000" w:themeColor="text1"/>
        </w:rPr>
        <w:t>Un estudio publicado por</w:t>
      </w:r>
      <w:r w:rsidR="00070693" w:rsidRPr="00881F30">
        <w:rPr>
          <w:rFonts w:cs="TeXGyreTermes-Regular"/>
          <w:color w:val="000000" w:themeColor="text1"/>
        </w:rPr>
        <w:t xml:space="preserve"> </w:t>
      </w:r>
      <w:sdt>
        <w:sdtPr>
          <w:rPr>
            <w:rFonts w:cs="TeXGyreTermes-Regular"/>
            <w:color w:val="000000" w:themeColor="text1"/>
          </w:rPr>
          <w:id w:val="-1049529509"/>
          <w:citation/>
        </w:sdtPr>
        <w:sdtContent>
          <w:r w:rsidR="001E6BFC" w:rsidRPr="00881F30">
            <w:rPr>
              <w:rFonts w:cs="TeXGyreTermes-Regular"/>
              <w:color w:val="000000" w:themeColor="text1"/>
            </w:rPr>
            <w:fldChar w:fldCharType="begin"/>
          </w:r>
          <w:r w:rsidR="004E11E0">
            <w:rPr>
              <w:rFonts w:cs="TeXGyreTermes-Regular"/>
              <w:color w:val="000000" w:themeColor="text1"/>
            </w:rPr>
            <w:instrText xml:space="preserve">CITATION Tuy22 \l 12298 </w:instrText>
          </w:r>
          <w:r w:rsidR="001E6BFC" w:rsidRPr="00881F30">
            <w:rPr>
              <w:rFonts w:cs="TeXGyreTermes-Regular"/>
              <w:color w:val="000000" w:themeColor="text1"/>
            </w:rPr>
            <w:fldChar w:fldCharType="separate"/>
          </w:r>
          <w:r w:rsidR="00795B0E" w:rsidRPr="00795B0E">
            <w:rPr>
              <w:rFonts w:cs="TeXGyreTermes-Regular"/>
              <w:noProof/>
              <w:color w:val="000000" w:themeColor="text1"/>
            </w:rPr>
            <w:t>(Tuyishimire, Mabuto, &amp; Gatabazi, 2022)</w:t>
          </w:r>
          <w:r w:rsidR="001E6BFC" w:rsidRPr="00881F30">
            <w:rPr>
              <w:rFonts w:cs="TeXGyreTermes-Regular"/>
              <w:color w:val="000000" w:themeColor="text1"/>
            </w:rPr>
            <w:fldChar w:fldCharType="end"/>
          </w:r>
        </w:sdtContent>
      </w:sdt>
      <w:r w:rsidRPr="00881F30">
        <w:rPr>
          <w:rFonts w:cs="TeXGyreTermes-Regular"/>
          <w:color w:val="000000" w:themeColor="text1"/>
        </w:rPr>
        <w:t xml:space="preserve"> ,emplea </w:t>
      </w:r>
      <w:r w:rsidR="00701C6D" w:rsidRPr="00881F30">
        <w:rPr>
          <w:rFonts w:cs="TeXGyreTermes-Regular"/>
          <w:color w:val="000000" w:themeColor="text1"/>
        </w:rPr>
        <w:t>el lenguaje</w:t>
      </w:r>
      <w:r w:rsidRPr="00881F30">
        <w:rPr>
          <w:rFonts w:cs="TeXGyreTermes-Regular"/>
          <w:color w:val="000000" w:themeColor="text1"/>
        </w:rPr>
        <w:t xml:space="preserve"> de programación </w:t>
      </w:r>
      <w:r w:rsidR="005808BF" w:rsidRPr="00881F30">
        <w:rPr>
          <w:rFonts w:cs="TeXGyreTermes-Regular"/>
          <w:color w:val="000000" w:themeColor="text1"/>
        </w:rPr>
        <w:t>Python</w:t>
      </w:r>
      <w:r w:rsidRPr="00881F30">
        <w:rPr>
          <w:rFonts w:cs="TeXGyreTermes-Regular"/>
          <w:color w:val="000000" w:themeColor="text1"/>
        </w:rPr>
        <w:t xml:space="preserve"> y su librería </w:t>
      </w:r>
      <w:r w:rsidR="005808BF" w:rsidRPr="00881F30">
        <w:rPr>
          <w:rFonts w:cs="TeXGyreTermes-Regular"/>
          <w:color w:val="000000" w:themeColor="text1"/>
        </w:rPr>
        <w:t>S</w:t>
      </w:r>
      <w:r w:rsidRPr="00881F30">
        <w:rPr>
          <w:rFonts w:cs="TeXGyreTermes-Regular"/>
          <w:color w:val="000000" w:themeColor="text1"/>
        </w:rPr>
        <w:t xml:space="preserve">cikit-learn para detectar aquellos grupos </w:t>
      </w:r>
      <w:r w:rsidR="005808BF" w:rsidRPr="00881F30">
        <w:rPr>
          <w:rFonts w:cs="TeXGyreTermes-Regular"/>
          <w:color w:val="000000" w:themeColor="text1"/>
        </w:rPr>
        <w:t>de</w:t>
      </w:r>
      <w:r w:rsidRPr="00881F30">
        <w:rPr>
          <w:rFonts w:cs="TeXGyreTermes-Regular"/>
          <w:color w:val="000000" w:themeColor="text1"/>
        </w:rPr>
        <w:t xml:space="preserve"> estudiantes de la Universidad de Johannesburgo, con problemas de aprendizaje o que requieren motivación con el propósito de mejorar sus calificaciones.</w:t>
      </w:r>
    </w:p>
    <w:p w14:paraId="2C12BD65" w14:textId="77777777" w:rsidR="003C134C" w:rsidRPr="00881F30" w:rsidRDefault="003C134C">
      <w:pPr>
        <w:tabs>
          <w:tab w:val="left" w:pos="2175"/>
        </w:tabs>
        <w:spacing w:after="0"/>
        <w:rPr>
          <w:rFonts w:cs="TeXGyreTermes-Regular"/>
          <w:color w:val="000000" w:themeColor="text1"/>
        </w:rPr>
      </w:pPr>
    </w:p>
    <w:p w14:paraId="65F8A8AD" w14:textId="5A397870" w:rsidR="003C134C" w:rsidRPr="00881F30" w:rsidRDefault="00416DCB">
      <w:pPr>
        <w:tabs>
          <w:tab w:val="left" w:pos="2175"/>
        </w:tabs>
        <w:spacing w:after="0"/>
        <w:rPr>
          <w:rFonts w:cs="TeXGyreTermes-Regular"/>
          <w:color w:val="000000" w:themeColor="text1"/>
        </w:rPr>
      </w:pPr>
      <w:r w:rsidRPr="00881F30">
        <w:rPr>
          <w:rFonts w:cs="TeXGyreTermes-Regular"/>
          <w:color w:val="000000" w:themeColor="text1"/>
        </w:rPr>
        <w:lastRenderedPageBreak/>
        <w:t xml:space="preserve">La </w:t>
      </w:r>
      <w:r w:rsidR="00E71CA9" w:rsidRPr="00881F30">
        <w:rPr>
          <w:rFonts w:cs="TeXGyreTermes-Regular"/>
          <w:color w:val="000000" w:themeColor="text1"/>
        </w:rPr>
        <w:t>F</w:t>
      </w:r>
      <w:r w:rsidRPr="00881F30">
        <w:rPr>
          <w:rFonts w:cs="TeXGyreTermes-Regular"/>
          <w:color w:val="000000" w:themeColor="text1"/>
        </w:rPr>
        <w:t>igura</w:t>
      </w:r>
      <w:r w:rsidR="00E71CA9" w:rsidRPr="00881F30">
        <w:rPr>
          <w:rFonts w:cs="TeXGyreTermes-Regular"/>
          <w:color w:val="000000" w:themeColor="text1"/>
        </w:rPr>
        <w:t xml:space="preserve"> 7</w:t>
      </w:r>
      <w:r w:rsidRPr="00881F30">
        <w:rPr>
          <w:rFonts w:cs="TeXGyreTermes-Regular"/>
          <w:color w:val="000000" w:themeColor="text1"/>
        </w:rPr>
        <w:t xml:space="preserve"> describe las </w:t>
      </w:r>
      <w:r w:rsidR="00E71CA9" w:rsidRPr="00881F30">
        <w:rPr>
          <w:rFonts w:cs="TeXGyreTermes-Regular"/>
          <w:color w:val="000000" w:themeColor="text1"/>
        </w:rPr>
        <w:t>tres</w:t>
      </w:r>
      <w:r w:rsidRPr="00881F30">
        <w:rPr>
          <w:rFonts w:cs="TeXGyreTermes-Regular"/>
          <w:color w:val="000000" w:themeColor="text1"/>
        </w:rPr>
        <w:t xml:space="preserve"> categorías </w:t>
      </w:r>
      <w:r w:rsidR="005808BF" w:rsidRPr="00881F30">
        <w:rPr>
          <w:rFonts w:cs="TeXGyreTermes-Regular"/>
          <w:color w:val="000000" w:themeColor="text1"/>
        </w:rPr>
        <w:t>identificadas a</w:t>
      </w:r>
      <w:r w:rsidRPr="00881F30">
        <w:rPr>
          <w:rFonts w:cs="TeXGyreTermes-Regular"/>
          <w:color w:val="000000" w:themeColor="text1"/>
        </w:rPr>
        <w:t xml:space="preserve"> partir de la ejecución de un algoritmo de K-Means para 703 instancias (estudiantes) tomando en consideración la media y la desviación estándar de las evaluaciones (10 en total) realizadas por cada estudiante; siendo estas:  </w:t>
      </w:r>
      <w:r w:rsidR="005808BF" w:rsidRPr="00881F30">
        <w:rPr>
          <w:rFonts w:cs="TeXGyreTermes-Regular"/>
          <w:color w:val="000000" w:themeColor="text1"/>
        </w:rPr>
        <w:t>Jóvenes con</w:t>
      </w:r>
      <w:r w:rsidRPr="00881F30">
        <w:rPr>
          <w:rFonts w:cs="TeXGyreTermes-Regular"/>
          <w:color w:val="000000" w:themeColor="text1"/>
        </w:rPr>
        <w:t xml:space="preserve"> la más alta motivación para estudiar (Clúster 2</w:t>
      </w:r>
      <w:r w:rsidR="00EA22D2" w:rsidRPr="00881F30">
        <w:rPr>
          <w:rFonts w:cs="TeXGyreTermes-Regular"/>
          <w:color w:val="000000" w:themeColor="text1"/>
        </w:rPr>
        <w:t>); aquellos</w:t>
      </w:r>
      <w:r w:rsidRPr="00881F30">
        <w:rPr>
          <w:rFonts w:cs="TeXGyreTermes-Regular"/>
          <w:color w:val="000000" w:themeColor="text1"/>
        </w:rPr>
        <w:t xml:space="preserve"> motivados (Clúster 0),  y  el grupo de estudiantes desmotivados (Clúster 1). </w:t>
      </w:r>
    </w:p>
    <w:p w14:paraId="38494C10" w14:textId="77777777" w:rsidR="003C134C" w:rsidRPr="00881F30" w:rsidRDefault="003C134C">
      <w:pPr>
        <w:tabs>
          <w:tab w:val="left" w:pos="2175"/>
        </w:tabs>
        <w:spacing w:after="0"/>
        <w:rPr>
          <w:rFonts w:cs="TeXGyreTermes-Regular"/>
          <w:color w:val="000000" w:themeColor="text1"/>
        </w:rPr>
      </w:pPr>
    </w:p>
    <w:p w14:paraId="676ED096" w14:textId="74359626" w:rsidR="00070693" w:rsidRPr="00B90750" w:rsidRDefault="001E6BFC" w:rsidP="001E6BFC">
      <w:pPr>
        <w:pStyle w:val="Descripcin"/>
        <w:rPr>
          <w:rFonts w:cs="TeXGyreTermes-Regular"/>
          <w:color w:val="000000" w:themeColor="text1"/>
        </w:rPr>
      </w:pPr>
      <w:bookmarkStart w:id="128" w:name="_Toc106016404"/>
      <w:r w:rsidRPr="00B90750">
        <w:rPr>
          <w:bCs/>
          <w:color w:val="000000" w:themeColor="text1"/>
        </w:rPr>
        <w:t xml:space="preserve">Figura </w:t>
      </w:r>
      <w:r w:rsidRPr="00B90750">
        <w:rPr>
          <w:bCs/>
          <w:color w:val="000000" w:themeColor="text1"/>
        </w:rPr>
        <w:fldChar w:fldCharType="begin"/>
      </w:r>
      <w:r w:rsidRPr="00B90750">
        <w:rPr>
          <w:bCs/>
          <w:color w:val="000000" w:themeColor="text1"/>
        </w:rPr>
        <w:instrText xml:space="preserve"> SEQ Figura \* ARABIC </w:instrText>
      </w:r>
      <w:r w:rsidRPr="00B90750">
        <w:rPr>
          <w:bCs/>
          <w:color w:val="000000" w:themeColor="text1"/>
        </w:rPr>
        <w:fldChar w:fldCharType="separate"/>
      </w:r>
      <w:r w:rsidR="000E3D29">
        <w:rPr>
          <w:bCs/>
          <w:noProof/>
          <w:color w:val="000000" w:themeColor="text1"/>
        </w:rPr>
        <w:t>7</w:t>
      </w:r>
      <w:r w:rsidRPr="00B90750">
        <w:rPr>
          <w:bCs/>
          <w:color w:val="000000" w:themeColor="text1"/>
        </w:rPr>
        <w:fldChar w:fldCharType="end"/>
      </w:r>
      <w:r w:rsidRPr="00B90750">
        <w:rPr>
          <w:color w:val="000000" w:themeColor="text1"/>
        </w:rPr>
        <w:t xml:space="preserve"> Clusterización de estudiantes por Media y Desviación</w:t>
      </w:r>
      <w:bookmarkEnd w:id="128"/>
    </w:p>
    <w:p w14:paraId="3650803A" w14:textId="77777777" w:rsidR="003C134C" w:rsidRPr="00881F30" w:rsidRDefault="00416DCB">
      <w:pPr>
        <w:tabs>
          <w:tab w:val="left" w:pos="2175"/>
        </w:tabs>
        <w:spacing w:after="0"/>
        <w:rPr>
          <w:rFonts w:cs="TeXGyreTermes-Regular"/>
          <w:color w:val="000000" w:themeColor="text1"/>
        </w:rPr>
      </w:pPr>
      <w:r w:rsidRPr="00881F30">
        <w:rPr>
          <w:rFonts w:cs="TeXGyreTermes-Regular"/>
          <w:noProof/>
          <w:color w:val="000000" w:themeColor="text1"/>
          <w:lang w:eastAsia="es-EC"/>
        </w:rPr>
        <w:drawing>
          <wp:anchor distT="0" distB="0" distL="0" distR="0" simplePos="0" relativeHeight="251657216" behindDoc="0" locked="0" layoutInCell="1" allowOverlap="1" wp14:anchorId="062F96E4" wp14:editId="59D4EB7F">
            <wp:simplePos x="0" y="0"/>
            <wp:positionH relativeFrom="column">
              <wp:align>center</wp:align>
            </wp:positionH>
            <wp:positionV relativeFrom="paragraph">
              <wp:posOffset>635</wp:posOffset>
            </wp:positionV>
            <wp:extent cx="3220720" cy="2375535"/>
            <wp:effectExtent l="0" t="0" r="0" b="0"/>
            <wp:wrapSquare wrapText="largest"/>
            <wp:docPr id="1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
                    <pic:cNvPicPr>
                      <a:picLocks noChangeAspect="1" noChangeArrowheads="1"/>
                    </pic:cNvPicPr>
                  </pic:nvPicPr>
                  <pic:blipFill>
                    <a:blip r:embed="rId19"/>
                    <a:stretch>
                      <a:fillRect/>
                    </a:stretch>
                  </pic:blipFill>
                  <pic:spPr bwMode="auto">
                    <a:xfrm>
                      <a:off x="0" y="0"/>
                      <a:ext cx="3220720" cy="2375535"/>
                    </a:xfrm>
                    <a:prstGeom prst="rect">
                      <a:avLst/>
                    </a:prstGeom>
                  </pic:spPr>
                </pic:pic>
              </a:graphicData>
            </a:graphic>
          </wp:anchor>
        </w:drawing>
      </w:r>
    </w:p>
    <w:p w14:paraId="49540E0E" w14:textId="77777777" w:rsidR="003C134C" w:rsidRPr="00881F30" w:rsidRDefault="003C134C">
      <w:pPr>
        <w:tabs>
          <w:tab w:val="left" w:pos="2175"/>
        </w:tabs>
        <w:spacing w:after="0"/>
        <w:rPr>
          <w:rFonts w:cs="TeXGyreTermes-Regular"/>
          <w:color w:val="000000" w:themeColor="text1"/>
        </w:rPr>
      </w:pPr>
    </w:p>
    <w:p w14:paraId="38AC18E3" w14:textId="77777777" w:rsidR="003C134C" w:rsidRPr="00881F30" w:rsidRDefault="003C134C">
      <w:pPr>
        <w:tabs>
          <w:tab w:val="left" w:pos="2175"/>
        </w:tabs>
        <w:spacing w:after="0"/>
        <w:rPr>
          <w:rFonts w:cs="TeXGyreTermes-Regular"/>
          <w:color w:val="000000" w:themeColor="text1"/>
        </w:rPr>
      </w:pPr>
    </w:p>
    <w:p w14:paraId="3D438239" w14:textId="77777777" w:rsidR="003C134C" w:rsidRPr="00881F30" w:rsidRDefault="003C134C">
      <w:pPr>
        <w:tabs>
          <w:tab w:val="left" w:pos="2175"/>
        </w:tabs>
        <w:spacing w:after="0"/>
        <w:rPr>
          <w:rFonts w:cs="TeXGyreTermes-Regular"/>
          <w:color w:val="000000" w:themeColor="text1"/>
        </w:rPr>
      </w:pPr>
    </w:p>
    <w:p w14:paraId="61E7A2AA" w14:textId="77777777" w:rsidR="003C134C" w:rsidRPr="00881F30" w:rsidRDefault="003C134C">
      <w:pPr>
        <w:tabs>
          <w:tab w:val="left" w:pos="2175"/>
        </w:tabs>
        <w:spacing w:after="0"/>
        <w:rPr>
          <w:rFonts w:cs="TeXGyreTermes-Regular"/>
          <w:color w:val="000000" w:themeColor="text1"/>
        </w:rPr>
      </w:pPr>
    </w:p>
    <w:p w14:paraId="0E584B6C" w14:textId="77777777" w:rsidR="003C134C" w:rsidRPr="00881F30" w:rsidRDefault="003C134C">
      <w:pPr>
        <w:tabs>
          <w:tab w:val="left" w:pos="2175"/>
        </w:tabs>
        <w:spacing w:after="0"/>
        <w:rPr>
          <w:rFonts w:cs="TeXGyreTermes-Regular"/>
          <w:color w:val="000000" w:themeColor="text1"/>
        </w:rPr>
      </w:pPr>
    </w:p>
    <w:p w14:paraId="6C5224C8" w14:textId="77777777" w:rsidR="003C134C" w:rsidRPr="00881F30" w:rsidRDefault="003C134C">
      <w:pPr>
        <w:tabs>
          <w:tab w:val="left" w:pos="2175"/>
        </w:tabs>
        <w:spacing w:after="0"/>
        <w:rPr>
          <w:rFonts w:cs="TeXGyreTermes-Regular"/>
          <w:color w:val="000000" w:themeColor="text1"/>
        </w:rPr>
      </w:pPr>
    </w:p>
    <w:p w14:paraId="2659EF7D" w14:textId="77777777" w:rsidR="003C134C" w:rsidRPr="00881F30" w:rsidRDefault="003C134C">
      <w:pPr>
        <w:tabs>
          <w:tab w:val="left" w:pos="2175"/>
        </w:tabs>
        <w:spacing w:after="0"/>
        <w:rPr>
          <w:rFonts w:cs="TeXGyreTermes-Regular"/>
          <w:color w:val="000000" w:themeColor="text1"/>
          <w:lang w:val="es-ES"/>
        </w:rPr>
      </w:pPr>
    </w:p>
    <w:p w14:paraId="6345585D" w14:textId="77777777" w:rsidR="003C134C" w:rsidRPr="00881F30" w:rsidRDefault="003C134C">
      <w:pPr>
        <w:tabs>
          <w:tab w:val="left" w:pos="2175"/>
        </w:tabs>
        <w:spacing w:after="0"/>
        <w:rPr>
          <w:rFonts w:cs="TeXGyreTermes-Regular"/>
          <w:color w:val="000000" w:themeColor="text1"/>
          <w:lang w:val="es-ES"/>
        </w:rPr>
      </w:pPr>
    </w:p>
    <w:p w14:paraId="765BCC56" w14:textId="77777777" w:rsidR="003C134C" w:rsidRPr="00881F30" w:rsidRDefault="003C134C">
      <w:pPr>
        <w:tabs>
          <w:tab w:val="left" w:pos="2175"/>
        </w:tabs>
        <w:spacing w:after="0"/>
        <w:rPr>
          <w:rFonts w:cs="TeXGyreTermes-Regular"/>
          <w:color w:val="000000" w:themeColor="text1"/>
          <w:lang w:val="es-ES"/>
        </w:rPr>
      </w:pPr>
    </w:p>
    <w:p w14:paraId="3ABAF64E" w14:textId="45E55A44" w:rsidR="003C134C" w:rsidRPr="00881F30" w:rsidRDefault="003C134C">
      <w:pPr>
        <w:tabs>
          <w:tab w:val="left" w:pos="2175"/>
        </w:tabs>
        <w:spacing w:after="0"/>
        <w:rPr>
          <w:rFonts w:cs="TeXGyreTermes-Regular"/>
          <w:color w:val="000000" w:themeColor="text1"/>
          <w:lang w:val="es-ES"/>
        </w:rPr>
      </w:pPr>
    </w:p>
    <w:p w14:paraId="37797E11" w14:textId="0FE0C33C" w:rsidR="00E71CA9" w:rsidRPr="00881F30" w:rsidRDefault="00E71CA9" w:rsidP="00E71CA9">
      <w:pPr>
        <w:pStyle w:val="Textoindependiente"/>
        <w:tabs>
          <w:tab w:val="left" w:pos="2175"/>
        </w:tabs>
        <w:spacing w:after="0"/>
        <w:jc w:val="center"/>
        <w:rPr>
          <w:rFonts w:eastAsiaTheme="majorEastAsia" w:cs="Arial"/>
          <w:b/>
          <w:bCs/>
          <w:color w:val="000000" w:themeColor="text1"/>
          <w:sz w:val="18"/>
          <w:szCs w:val="18"/>
        </w:rPr>
      </w:pPr>
      <w:r w:rsidRPr="00881F30">
        <w:rPr>
          <w:rFonts w:cs="Arial"/>
          <w:b/>
          <w:color w:val="000000" w:themeColor="text1"/>
          <w:sz w:val="18"/>
          <w:szCs w:val="18"/>
        </w:rPr>
        <w:t>Fuente:</w:t>
      </w:r>
      <w:r w:rsidRPr="00881F30">
        <w:rPr>
          <w:rFonts w:cs="Arial"/>
          <w:color w:val="000000" w:themeColor="text1"/>
          <w:sz w:val="18"/>
          <w:szCs w:val="18"/>
        </w:rPr>
        <w:t xml:space="preserve"> </w:t>
      </w:r>
      <w:r w:rsidRPr="00881F30">
        <w:rPr>
          <w:rFonts w:eastAsiaTheme="majorEastAsia" w:cs="Arial"/>
          <w:bCs/>
          <w:color w:val="000000" w:themeColor="text1"/>
          <w:sz w:val="18"/>
          <w:szCs w:val="18"/>
        </w:rPr>
        <w:t>https://www.mdpi.com/</w:t>
      </w:r>
    </w:p>
    <w:p w14:paraId="3187D9F1" w14:textId="77777777" w:rsidR="003C134C" w:rsidRPr="00881F30" w:rsidRDefault="003C134C">
      <w:pPr>
        <w:tabs>
          <w:tab w:val="left" w:pos="2175"/>
        </w:tabs>
        <w:spacing w:after="0"/>
        <w:rPr>
          <w:rFonts w:cs="TeXGyreTermes-Regular"/>
          <w:color w:val="000000" w:themeColor="text1"/>
          <w:lang w:val="es-ES"/>
        </w:rPr>
      </w:pPr>
    </w:p>
    <w:p w14:paraId="43C0B097" w14:textId="0F62FFAC" w:rsidR="003C134C" w:rsidRPr="00881F30" w:rsidRDefault="00416DCB">
      <w:pPr>
        <w:tabs>
          <w:tab w:val="left" w:pos="2175"/>
        </w:tabs>
        <w:spacing w:after="0"/>
        <w:rPr>
          <w:rFonts w:cs="TeXGyreTermes-Regular"/>
          <w:color w:val="000000" w:themeColor="text1"/>
          <w:lang w:val="es-ES"/>
        </w:rPr>
      </w:pPr>
      <w:r w:rsidRPr="00881F30">
        <w:rPr>
          <w:rFonts w:cs="TeXGyreTermes-Regular"/>
          <w:color w:val="000000" w:themeColor="text1"/>
          <w:lang w:val="es-ES"/>
        </w:rPr>
        <w:t xml:space="preserve">Esta investigación en el ámbito </w:t>
      </w:r>
      <w:r w:rsidR="005808BF" w:rsidRPr="00881F30">
        <w:rPr>
          <w:rFonts w:cs="TeXGyreTermes-Regular"/>
          <w:color w:val="000000" w:themeColor="text1"/>
          <w:lang w:val="es-ES"/>
        </w:rPr>
        <w:t>académico</w:t>
      </w:r>
      <w:r w:rsidRPr="00881F30">
        <w:rPr>
          <w:rFonts w:cs="TeXGyreTermes-Regular"/>
          <w:color w:val="000000" w:themeColor="text1"/>
          <w:lang w:val="es-ES"/>
        </w:rPr>
        <w:t xml:space="preserve"> revela la facilidad de la herramienta </w:t>
      </w:r>
      <w:r w:rsidR="005808BF" w:rsidRPr="00881F30">
        <w:rPr>
          <w:rFonts w:cs="TeXGyreTermes-Regular"/>
          <w:color w:val="000000" w:themeColor="text1"/>
          <w:lang w:val="es-ES"/>
        </w:rPr>
        <w:t>S</w:t>
      </w:r>
      <w:r w:rsidRPr="00881F30">
        <w:rPr>
          <w:rFonts w:cs="TeXGyreTermes-Regular"/>
          <w:color w:val="000000" w:themeColor="text1"/>
          <w:lang w:val="es-ES"/>
        </w:rPr>
        <w:t>cikit-learn a la hora de implementar modelos de aprendizaje automático que permitan la toma de decisiones de una efectiva y oportuna; esta última debido a que la clusterización se desarrollaba de forma permanente, es decir a partir de cada evaluación se recalculaba los segmentos de estudiantes.  Para este caso de uso, el desarrollo tecnológico involucró la constante comunicación de los resultados obtenidos a los tutores y demás autoridades educativas a fin de instaurar medidas correctivas.</w:t>
      </w:r>
    </w:p>
    <w:p w14:paraId="07C6D732" w14:textId="77777777" w:rsidR="00E71CA9" w:rsidRPr="00881F30" w:rsidRDefault="00E71CA9">
      <w:pPr>
        <w:tabs>
          <w:tab w:val="left" w:pos="2175"/>
        </w:tabs>
        <w:spacing w:after="0"/>
        <w:rPr>
          <w:rFonts w:cs="TeXGyreTermes-Regular"/>
          <w:b/>
          <w:bCs/>
          <w:color w:val="000000" w:themeColor="text1"/>
          <w:lang w:val="es-ES"/>
        </w:rPr>
      </w:pPr>
    </w:p>
    <w:p w14:paraId="27731E54" w14:textId="7A35A76F" w:rsidR="003C134C" w:rsidRPr="00881F30" w:rsidRDefault="00416DCB">
      <w:pPr>
        <w:tabs>
          <w:tab w:val="left" w:pos="2175"/>
        </w:tabs>
        <w:spacing w:after="0"/>
        <w:rPr>
          <w:rFonts w:cs="TeXGyreTermes-Regular"/>
          <w:b/>
          <w:bCs/>
          <w:color w:val="000000" w:themeColor="text1"/>
          <w:lang w:val="es-ES"/>
        </w:rPr>
      </w:pPr>
      <w:r w:rsidRPr="00881F30">
        <w:rPr>
          <w:rFonts w:cs="TeXGyreTermes-Regular"/>
          <w:b/>
          <w:bCs/>
          <w:color w:val="000000" w:themeColor="text1"/>
          <w:lang w:val="es-ES"/>
        </w:rPr>
        <w:t>Otros Testimonios Scikit-Learn</w:t>
      </w:r>
    </w:p>
    <w:p w14:paraId="776534DF" w14:textId="77777777" w:rsidR="00E71CA9" w:rsidRPr="00881F30" w:rsidRDefault="00E71CA9">
      <w:pPr>
        <w:tabs>
          <w:tab w:val="left" w:pos="2175"/>
        </w:tabs>
        <w:spacing w:after="0"/>
        <w:rPr>
          <w:rFonts w:cs="TeXGyreTermes-Regular"/>
          <w:color w:val="000000" w:themeColor="text1"/>
          <w:lang w:val="es-ES"/>
        </w:rPr>
      </w:pPr>
    </w:p>
    <w:p w14:paraId="148D2F93" w14:textId="1D32779B" w:rsidR="003C134C" w:rsidRPr="00881F30" w:rsidRDefault="00416DCB">
      <w:pPr>
        <w:tabs>
          <w:tab w:val="left" w:pos="2175"/>
        </w:tabs>
        <w:spacing w:after="0"/>
        <w:rPr>
          <w:color w:val="000000" w:themeColor="text1"/>
        </w:rPr>
      </w:pPr>
      <w:r w:rsidRPr="00881F30">
        <w:rPr>
          <w:color w:val="000000" w:themeColor="text1"/>
        </w:rPr>
        <w:t xml:space="preserve">El sitio oficial Scikit-learn publica testimonios de varias empresas que hacen uso de esta </w:t>
      </w:r>
      <w:r w:rsidR="005808BF" w:rsidRPr="00881F30">
        <w:rPr>
          <w:color w:val="000000" w:themeColor="text1"/>
        </w:rPr>
        <w:t>versátil</w:t>
      </w:r>
      <w:r w:rsidRPr="00881F30">
        <w:rPr>
          <w:color w:val="000000" w:themeColor="text1"/>
        </w:rPr>
        <w:t xml:space="preserve"> librería de </w:t>
      </w:r>
      <w:r w:rsidRPr="00881F30">
        <w:rPr>
          <w:i/>
          <w:iCs/>
          <w:color w:val="000000" w:themeColor="text1"/>
        </w:rPr>
        <w:t>Machine Learning</w:t>
      </w:r>
      <w:r w:rsidRPr="00881F30">
        <w:rPr>
          <w:color w:val="000000" w:themeColor="text1"/>
        </w:rPr>
        <w:t xml:space="preserve"> en cada uno de sus procesos de negocio.</w:t>
      </w:r>
    </w:p>
    <w:p w14:paraId="0766D693" w14:textId="77777777" w:rsidR="003C134C" w:rsidRPr="00881F30" w:rsidRDefault="00416DCB" w:rsidP="00A75414">
      <w:pPr>
        <w:numPr>
          <w:ilvl w:val="0"/>
          <w:numId w:val="7"/>
        </w:numPr>
        <w:tabs>
          <w:tab w:val="left" w:pos="2175"/>
        </w:tabs>
        <w:spacing w:after="0"/>
        <w:rPr>
          <w:b/>
          <w:bCs/>
          <w:color w:val="000000" w:themeColor="text1"/>
        </w:rPr>
      </w:pPr>
      <w:r w:rsidRPr="00881F30">
        <w:rPr>
          <w:b/>
          <w:bCs/>
          <w:color w:val="000000" w:themeColor="text1"/>
        </w:rPr>
        <w:t xml:space="preserve">Spotify: </w:t>
      </w:r>
      <w:r w:rsidRPr="00881F30">
        <w:rPr>
          <w:color w:val="000000" w:themeColor="text1"/>
        </w:rPr>
        <w:t>Implementación de sistemas de recomendación de música.</w:t>
      </w:r>
    </w:p>
    <w:p w14:paraId="0F427369" w14:textId="4710D3F6" w:rsidR="003C134C" w:rsidRPr="00881F30" w:rsidRDefault="00416DCB" w:rsidP="00A75414">
      <w:pPr>
        <w:numPr>
          <w:ilvl w:val="0"/>
          <w:numId w:val="6"/>
        </w:numPr>
        <w:tabs>
          <w:tab w:val="left" w:pos="2175"/>
        </w:tabs>
        <w:spacing w:after="0"/>
        <w:rPr>
          <w:color w:val="000000" w:themeColor="text1"/>
        </w:rPr>
      </w:pPr>
      <w:r w:rsidRPr="00881F30">
        <w:rPr>
          <w:b/>
          <w:bCs/>
          <w:color w:val="000000" w:themeColor="text1"/>
        </w:rPr>
        <w:t>Betaworks:</w:t>
      </w:r>
      <w:r w:rsidRPr="00881F30">
        <w:rPr>
          <w:color w:val="000000" w:themeColor="text1"/>
        </w:rPr>
        <w:t xml:space="preserve">  Compañía americana dedicada a la </w:t>
      </w:r>
      <w:r w:rsidR="005808BF" w:rsidRPr="00881F30">
        <w:rPr>
          <w:color w:val="000000" w:themeColor="text1"/>
        </w:rPr>
        <w:t>inversión y</w:t>
      </w:r>
      <w:r w:rsidRPr="00881F30">
        <w:rPr>
          <w:color w:val="000000" w:themeColor="text1"/>
        </w:rPr>
        <w:t xml:space="preserve"> capital de riesgo. Entre sus usos se encuentran los módulos para sistemas de recomendación y clusterización.</w:t>
      </w:r>
    </w:p>
    <w:p w14:paraId="03524ADB" w14:textId="77777777" w:rsidR="003C134C" w:rsidRPr="00881F30" w:rsidRDefault="00416DCB" w:rsidP="00A75414">
      <w:pPr>
        <w:numPr>
          <w:ilvl w:val="0"/>
          <w:numId w:val="6"/>
        </w:numPr>
        <w:tabs>
          <w:tab w:val="left" w:pos="2175"/>
        </w:tabs>
        <w:spacing w:after="0"/>
        <w:rPr>
          <w:b/>
          <w:bCs/>
          <w:color w:val="000000" w:themeColor="text1"/>
        </w:rPr>
      </w:pPr>
      <w:r w:rsidRPr="00881F30">
        <w:rPr>
          <w:b/>
          <w:bCs/>
          <w:color w:val="000000" w:themeColor="text1"/>
        </w:rPr>
        <w:lastRenderedPageBreak/>
        <w:t xml:space="preserve">Booking.com: </w:t>
      </w:r>
      <w:r w:rsidRPr="00881F30">
        <w:rPr>
          <w:color w:val="000000" w:themeColor="text1"/>
        </w:rPr>
        <w:t xml:space="preserve"> Emplea algoritmos de aprendizaje de máquina para sistemas de recomendación en destinos y hoteles, detección de reservas fraudulentas y calendarización de agentes de servicio al cliente.</w:t>
      </w:r>
    </w:p>
    <w:p w14:paraId="070E6085" w14:textId="727017DF" w:rsidR="003C134C" w:rsidRPr="00881F30" w:rsidRDefault="00416DCB" w:rsidP="00A75414">
      <w:pPr>
        <w:numPr>
          <w:ilvl w:val="0"/>
          <w:numId w:val="6"/>
        </w:numPr>
        <w:tabs>
          <w:tab w:val="left" w:pos="2175"/>
        </w:tabs>
        <w:spacing w:after="0"/>
        <w:rPr>
          <w:b/>
          <w:bCs/>
          <w:color w:val="000000" w:themeColor="text1"/>
        </w:rPr>
      </w:pPr>
      <w:r w:rsidRPr="00881F30">
        <w:rPr>
          <w:b/>
          <w:bCs/>
          <w:color w:val="000000" w:themeColor="text1"/>
        </w:rPr>
        <w:t>Inria:</w:t>
      </w:r>
      <w:r w:rsidR="00B90750">
        <w:rPr>
          <w:color w:val="000000" w:themeColor="text1"/>
        </w:rPr>
        <w:t xml:space="preserve"> I</w:t>
      </w:r>
      <w:r w:rsidRPr="00881F30">
        <w:rPr>
          <w:color w:val="000000" w:themeColor="text1"/>
        </w:rPr>
        <w:t xml:space="preserve">nstitución pública francesa dedicada a la investigación, emplea </w:t>
      </w:r>
      <w:r w:rsidR="005808BF" w:rsidRPr="00881F30">
        <w:rPr>
          <w:color w:val="000000" w:themeColor="text1"/>
        </w:rPr>
        <w:t>S</w:t>
      </w:r>
      <w:r w:rsidRPr="00881F30">
        <w:rPr>
          <w:color w:val="000000" w:themeColor="text1"/>
        </w:rPr>
        <w:t>cikit-learn para neuroimagen, computación visual, análisis de imágenes médicas y seguridad.</w:t>
      </w:r>
    </w:p>
    <w:p w14:paraId="4D998132" w14:textId="06EC8C85" w:rsidR="003C134C" w:rsidRPr="00881F30" w:rsidRDefault="00416DCB" w:rsidP="00A75414">
      <w:pPr>
        <w:numPr>
          <w:ilvl w:val="0"/>
          <w:numId w:val="6"/>
        </w:numPr>
        <w:tabs>
          <w:tab w:val="left" w:pos="2175"/>
        </w:tabs>
        <w:spacing w:after="0"/>
        <w:rPr>
          <w:b/>
          <w:bCs/>
          <w:color w:val="000000" w:themeColor="text1"/>
        </w:rPr>
      </w:pPr>
      <w:r w:rsidRPr="00881F30">
        <w:rPr>
          <w:b/>
          <w:bCs/>
          <w:color w:val="000000" w:themeColor="text1"/>
        </w:rPr>
        <w:t xml:space="preserve">Hugging Face: </w:t>
      </w:r>
      <w:r w:rsidRPr="00881F30">
        <w:rPr>
          <w:color w:val="000000" w:themeColor="text1"/>
        </w:rPr>
        <w:t xml:space="preserve"> Un proveedor de servicios de Inteligencia Artificial, utiliza </w:t>
      </w:r>
      <w:r w:rsidR="005808BF" w:rsidRPr="00881F30">
        <w:rPr>
          <w:color w:val="000000" w:themeColor="text1"/>
        </w:rPr>
        <w:t>S</w:t>
      </w:r>
      <w:r w:rsidRPr="00881F30">
        <w:rPr>
          <w:color w:val="000000" w:themeColor="text1"/>
        </w:rPr>
        <w:t xml:space="preserve">cikit-learn para la construcción de redes neuronales y modelos probabilísticos que simulan un servicio chat. </w:t>
      </w:r>
    </w:p>
    <w:p w14:paraId="76E2216B" w14:textId="77777777" w:rsidR="003C134C" w:rsidRPr="00881F30" w:rsidRDefault="003C134C">
      <w:pPr>
        <w:tabs>
          <w:tab w:val="left" w:pos="2175"/>
        </w:tabs>
        <w:spacing w:after="0"/>
        <w:rPr>
          <w:color w:val="000000" w:themeColor="text1"/>
        </w:rPr>
      </w:pPr>
    </w:p>
    <w:p w14:paraId="5C28F630" w14:textId="77777777" w:rsidR="003C134C" w:rsidRPr="00881F30" w:rsidRDefault="00416DCB">
      <w:pPr>
        <w:pStyle w:val="Ttulo3"/>
        <w:tabs>
          <w:tab w:val="left" w:pos="2175"/>
        </w:tabs>
        <w:spacing w:before="0" w:after="0"/>
        <w:rPr>
          <w:color w:val="000000" w:themeColor="text1"/>
        </w:rPr>
      </w:pPr>
      <w:bookmarkStart w:id="129" w:name="_Toc106016349"/>
      <w:r w:rsidRPr="00881F30">
        <w:rPr>
          <w:rFonts w:cs="TeXGyreTermes-Regular"/>
          <w:color w:val="000000" w:themeColor="text1"/>
          <w:lang w:val="es-ES"/>
        </w:rPr>
        <w:t>2.6 Contribución</w:t>
      </w:r>
      <w:bookmarkEnd w:id="129"/>
      <w:r w:rsidRPr="00881F30">
        <w:rPr>
          <w:rFonts w:cs="TeXGyreTermes-Regular"/>
          <w:color w:val="000000" w:themeColor="text1"/>
          <w:lang w:val="es-ES"/>
        </w:rPr>
        <w:t xml:space="preserve"> </w:t>
      </w:r>
      <w:r w:rsidRPr="00881F30">
        <w:rPr>
          <w:rFonts w:cs="TeXGyreTermes-Regular"/>
          <w:color w:val="000000" w:themeColor="text1"/>
        </w:rPr>
        <w:t xml:space="preserve"> </w:t>
      </w:r>
    </w:p>
    <w:p w14:paraId="2A797411" w14:textId="77777777" w:rsidR="003C134C" w:rsidRPr="00881F30" w:rsidRDefault="003C134C">
      <w:pPr>
        <w:tabs>
          <w:tab w:val="left" w:pos="2175"/>
        </w:tabs>
        <w:spacing w:after="0"/>
        <w:rPr>
          <w:rFonts w:cs="TeXGyreTermes-Regular"/>
          <w:color w:val="000000" w:themeColor="text1"/>
        </w:rPr>
      </w:pPr>
    </w:p>
    <w:p w14:paraId="106687D8" w14:textId="5D5821CD" w:rsidR="003C134C" w:rsidRPr="00881F30" w:rsidRDefault="00416DCB">
      <w:pPr>
        <w:tabs>
          <w:tab w:val="left" w:pos="2175"/>
        </w:tabs>
        <w:spacing w:after="0"/>
        <w:rPr>
          <w:color w:val="000000" w:themeColor="text1"/>
        </w:rPr>
      </w:pPr>
      <w:r w:rsidRPr="00881F30">
        <w:rPr>
          <w:color w:val="000000" w:themeColor="text1"/>
        </w:rPr>
        <w:t>El Trabajo de Fin de M</w:t>
      </w:r>
      <w:r w:rsidR="005808BF" w:rsidRPr="00881F30">
        <w:rPr>
          <w:color w:val="000000" w:themeColor="text1"/>
        </w:rPr>
        <w:t>á</w:t>
      </w:r>
      <w:r w:rsidRPr="00881F30">
        <w:rPr>
          <w:color w:val="000000" w:themeColor="text1"/>
        </w:rPr>
        <w:t xml:space="preserve">ster en su fase de implementación engloba muchos de los conceptos y herramientas tratadas en el Estado de Arte, se hace especial énfasis en la incorporación de la arquitectura Kappa para la captura, proceso y análisis de grandes volúmenes de datos, con Kafka como parte central para capturar los datos desde sistemas transaccionales, </w:t>
      </w:r>
      <w:r w:rsidRPr="00972812">
        <w:rPr>
          <w:color w:val="000000" w:themeColor="text1"/>
        </w:rPr>
        <w:t>Apac</w:t>
      </w:r>
      <w:r w:rsidR="00972812">
        <w:rPr>
          <w:color w:val="000000" w:themeColor="text1"/>
        </w:rPr>
        <w:t>he Spark para su procesamiento</w:t>
      </w:r>
      <w:r w:rsidRPr="00972812">
        <w:rPr>
          <w:color w:val="000000" w:themeColor="text1"/>
        </w:rPr>
        <w:t xml:space="preserve">, </w:t>
      </w:r>
      <w:r w:rsidR="00701C6D" w:rsidRPr="00972812">
        <w:rPr>
          <w:color w:val="000000" w:themeColor="text1"/>
        </w:rPr>
        <w:t>y ELK</w:t>
      </w:r>
      <w:r w:rsidRPr="00972812">
        <w:rPr>
          <w:color w:val="000000" w:themeColor="text1"/>
        </w:rPr>
        <w:t xml:space="preserve"> para la persistencia y reportería en tiempo real. </w:t>
      </w:r>
      <w:r w:rsidR="005808BF" w:rsidRPr="00972812">
        <w:rPr>
          <w:color w:val="000000" w:themeColor="text1"/>
        </w:rPr>
        <w:t>Finalmente, Python</w:t>
      </w:r>
      <w:r w:rsidRPr="00972812">
        <w:rPr>
          <w:color w:val="000000" w:themeColor="text1"/>
        </w:rPr>
        <w:t>. Scikit-learn</w:t>
      </w:r>
      <w:r w:rsidRPr="00881F30">
        <w:rPr>
          <w:color w:val="000000" w:themeColor="text1"/>
        </w:rPr>
        <w:t xml:space="preserve"> para crear entrenar modelos de clusterización.</w:t>
      </w:r>
    </w:p>
    <w:p w14:paraId="487630E0" w14:textId="77777777" w:rsidR="003C134C" w:rsidRPr="00881F30" w:rsidRDefault="003C134C">
      <w:pPr>
        <w:tabs>
          <w:tab w:val="left" w:pos="2175"/>
        </w:tabs>
        <w:spacing w:after="0"/>
        <w:rPr>
          <w:color w:val="000000" w:themeColor="text1"/>
        </w:rPr>
      </w:pPr>
    </w:p>
    <w:p w14:paraId="793DDF2F" w14:textId="77777777" w:rsidR="003C134C" w:rsidRPr="00881F30" w:rsidRDefault="00416DCB">
      <w:pPr>
        <w:tabs>
          <w:tab w:val="left" w:pos="2175"/>
        </w:tabs>
        <w:spacing w:after="0"/>
        <w:rPr>
          <w:color w:val="000000" w:themeColor="text1"/>
        </w:rPr>
      </w:pPr>
      <w:r w:rsidRPr="00881F30">
        <w:rPr>
          <w:color w:val="000000" w:themeColor="text1"/>
        </w:rPr>
        <w:t>Si bien es cierto todas estas tecnologías se encuentran ampliamente utilizadas por muchas compañías de renombre mundial, con grandes equipos tecnológicos que de forma permanente buscan procesos de mejora y optimización; este TFM busca lo siguiente:</w:t>
      </w:r>
    </w:p>
    <w:p w14:paraId="55A7F7CC" w14:textId="77777777" w:rsidR="003C134C" w:rsidRPr="00881F30" w:rsidRDefault="003C134C">
      <w:pPr>
        <w:tabs>
          <w:tab w:val="left" w:pos="2175"/>
        </w:tabs>
        <w:spacing w:after="0"/>
        <w:rPr>
          <w:color w:val="000000" w:themeColor="text1"/>
        </w:rPr>
      </w:pPr>
    </w:p>
    <w:p w14:paraId="27DA3257" w14:textId="57FD3F43" w:rsidR="003C134C" w:rsidRPr="00881F30" w:rsidRDefault="00416DCB" w:rsidP="00EF4B32">
      <w:pPr>
        <w:numPr>
          <w:ilvl w:val="0"/>
          <w:numId w:val="9"/>
        </w:numPr>
        <w:tabs>
          <w:tab w:val="clear" w:pos="720"/>
          <w:tab w:val="num" w:pos="360"/>
          <w:tab w:val="left" w:pos="2175"/>
        </w:tabs>
        <w:spacing w:after="0"/>
        <w:ind w:left="360"/>
        <w:rPr>
          <w:color w:val="000000" w:themeColor="text1"/>
        </w:rPr>
      </w:pPr>
      <w:r w:rsidRPr="00881F30">
        <w:rPr>
          <w:color w:val="000000" w:themeColor="text1"/>
        </w:rPr>
        <w:t xml:space="preserve">Implementar una solución </w:t>
      </w:r>
      <w:r w:rsidRPr="00881F30">
        <w:rPr>
          <w:i/>
          <w:iCs/>
          <w:color w:val="000000" w:themeColor="text1"/>
        </w:rPr>
        <w:t>Big Data</w:t>
      </w:r>
      <w:r w:rsidRPr="00881F30">
        <w:rPr>
          <w:color w:val="000000" w:themeColor="text1"/>
        </w:rPr>
        <w:t xml:space="preserve"> empleando herramientas </w:t>
      </w:r>
      <w:r w:rsidRPr="00881F30">
        <w:rPr>
          <w:i/>
          <w:iCs/>
          <w:color w:val="000000" w:themeColor="text1"/>
        </w:rPr>
        <w:t>Open Source</w:t>
      </w:r>
      <w:r w:rsidRPr="00881F30">
        <w:rPr>
          <w:color w:val="000000" w:themeColor="text1"/>
        </w:rPr>
        <w:t xml:space="preserve"> con equipos </w:t>
      </w:r>
      <w:r w:rsidR="007B268C" w:rsidRPr="00881F30">
        <w:rPr>
          <w:i/>
          <w:iCs/>
          <w:color w:val="000000" w:themeColor="text1"/>
        </w:rPr>
        <w:t xml:space="preserve">commodity, </w:t>
      </w:r>
      <w:r w:rsidR="007B268C" w:rsidRPr="00881F30">
        <w:rPr>
          <w:color w:val="000000" w:themeColor="text1"/>
        </w:rPr>
        <w:t>que</w:t>
      </w:r>
      <w:r w:rsidRPr="00881F30">
        <w:rPr>
          <w:color w:val="000000" w:themeColor="text1"/>
        </w:rPr>
        <w:t xml:space="preserve"> de alguna forma demuestre y visibilice a las tecnologías </w:t>
      </w:r>
      <w:r w:rsidRPr="00881F30">
        <w:rPr>
          <w:i/>
          <w:iCs/>
          <w:color w:val="000000" w:themeColor="text1"/>
        </w:rPr>
        <w:t>Big Data</w:t>
      </w:r>
      <w:r w:rsidRPr="00881F30">
        <w:rPr>
          <w:color w:val="000000" w:themeColor="text1"/>
        </w:rPr>
        <w:t xml:space="preserve"> como una poderosa alternativa frente a un abanico de problemas reales de cualquier tipo de industria.</w:t>
      </w:r>
    </w:p>
    <w:p w14:paraId="78C9F64A" w14:textId="7BC485EA" w:rsidR="003C134C" w:rsidRPr="00881F30" w:rsidRDefault="00416DCB" w:rsidP="00EF4B32">
      <w:pPr>
        <w:numPr>
          <w:ilvl w:val="0"/>
          <w:numId w:val="9"/>
        </w:numPr>
        <w:tabs>
          <w:tab w:val="clear" w:pos="720"/>
          <w:tab w:val="num" w:pos="360"/>
          <w:tab w:val="left" w:pos="2175"/>
        </w:tabs>
        <w:spacing w:after="0"/>
        <w:ind w:left="360"/>
        <w:rPr>
          <w:color w:val="000000" w:themeColor="text1"/>
        </w:rPr>
      </w:pPr>
      <w:r w:rsidRPr="00881F30">
        <w:rPr>
          <w:color w:val="000000" w:themeColor="text1"/>
        </w:rPr>
        <w:t xml:space="preserve"> En los subsiguientes capítulos se describirá la arquitectura, en ella se plantea el </w:t>
      </w:r>
      <w:r w:rsidR="005808BF" w:rsidRPr="00881F30">
        <w:rPr>
          <w:color w:val="000000" w:themeColor="text1"/>
        </w:rPr>
        <w:t>modelo que</w:t>
      </w:r>
      <w:r w:rsidRPr="00881F30">
        <w:rPr>
          <w:color w:val="000000" w:themeColor="text1"/>
        </w:rPr>
        <w:t xml:space="preserve"> bosqueja todo el ciclo de vida del dato:  naciendo desde una base de datos </w:t>
      </w:r>
      <w:r w:rsidR="007B268C" w:rsidRPr="00881F30">
        <w:rPr>
          <w:color w:val="000000" w:themeColor="text1"/>
        </w:rPr>
        <w:t>transaccional, cuyos</w:t>
      </w:r>
      <w:r w:rsidRPr="00881F30">
        <w:rPr>
          <w:color w:val="000000" w:themeColor="text1"/>
        </w:rPr>
        <w:t xml:space="preserve"> datos viajan por herramientas de ingesta, procesamiento y persistencia en tiempo real</w:t>
      </w:r>
      <w:r w:rsidR="00B90750">
        <w:rPr>
          <w:color w:val="000000" w:themeColor="text1"/>
        </w:rPr>
        <w:t xml:space="preserve"> o casi real</w:t>
      </w:r>
      <w:r w:rsidRPr="00881F30">
        <w:rPr>
          <w:color w:val="000000" w:themeColor="text1"/>
        </w:rPr>
        <w:t xml:space="preserve">; para finalizar se llega a la reportería y modelos de </w:t>
      </w:r>
      <w:r w:rsidRPr="00881F30">
        <w:rPr>
          <w:i/>
          <w:iCs/>
          <w:color w:val="000000" w:themeColor="text1"/>
        </w:rPr>
        <w:t>Machine Learning.</w:t>
      </w:r>
      <w:r w:rsidRPr="00881F30">
        <w:rPr>
          <w:color w:val="000000" w:themeColor="text1"/>
        </w:rPr>
        <w:t xml:space="preserve">  </w:t>
      </w:r>
    </w:p>
    <w:p w14:paraId="7E7CA01D" w14:textId="07D332FA" w:rsidR="003C134C" w:rsidRPr="00881F30" w:rsidRDefault="00416DCB" w:rsidP="00EF4B32">
      <w:pPr>
        <w:numPr>
          <w:ilvl w:val="0"/>
          <w:numId w:val="9"/>
        </w:numPr>
        <w:tabs>
          <w:tab w:val="clear" w:pos="720"/>
          <w:tab w:val="num" w:pos="360"/>
          <w:tab w:val="left" w:pos="2175"/>
        </w:tabs>
        <w:spacing w:after="0"/>
        <w:ind w:left="360"/>
        <w:rPr>
          <w:color w:val="000000" w:themeColor="text1"/>
        </w:rPr>
      </w:pPr>
      <w:r w:rsidRPr="00881F30">
        <w:rPr>
          <w:color w:val="000000" w:themeColor="text1"/>
        </w:rPr>
        <w:t xml:space="preserve">En a la introducción de esta memoria, se hizo énfasis en la problemática de no contar con información en tiempo real para la toma de decisiones; la pandemia del COVID-19 tuvo un impacto no solo en el marco sanitario, sino también en el social y económico; uno de los elementos de este TFM será el uso de modelos no supervisados de clusterización para </w:t>
      </w:r>
      <w:r w:rsidRPr="00881F30">
        <w:rPr>
          <w:color w:val="000000" w:themeColor="text1"/>
        </w:rPr>
        <w:lastRenderedPageBreak/>
        <w:t>segmentar las localidades y sus distintas realidades, en el contexto de declaraciones en los años 2020-2021.</w:t>
      </w:r>
    </w:p>
    <w:p w14:paraId="0E177B97" w14:textId="4C57612F" w:rsidR="003C134C" w:rsidRPr="00881F30" w:rsidRDefault="003C134C">
      <w:pPr>
        <w:tabs>
          <w:tab w:val="left" w:pos="2175"/>
        </w:tabs>
        <w:spacing w:after="0"/>
        <w:rPr>
          <w:color w:val="000000" w:themeColor="text1"/>
        </w:rPr>
      </w:pPr>
    </w:p>
    <w:p w14:paraId="4F382309" w14:textId="37A4FDBE" w:rsidR="00E71CA9" w:rsidRPr="00881F30" w:rsidRDefault="00E71CA9">
      <w:pPr>
        <w:tabs>
          <w:tab w:val="left" w:pos="2175"/>
        </w:tabs>
        <w:spacing w:after="0"/>
        <w:rPr>
          <w:color w:val="000000" w:themeColor="text1"/>
        </w:rPr>
      </w:pPr>
    </w:p>
    <w:p w14:paraId="4FA723F6" w14:textId="22451E3C" w:rsidR="00E71CA9" w:rsidRPr="00881F30" w:rsidRDefault="00E71CA9">
      <w:pPr>
        <w:tabs>
          <w:tab w:val="left" w:pos="2175"/>
        </w:tabs>
        <w:spacing w:after="0"/>
        <w:rPr>
          <w:color w:val="000000" w:themeColor="text1"/>
        </w:rPr>
      </w:pPr>
    </w:p>
    <w:p w14:paraId="50A5BA6A" w14:textId="4918CF11" w:rsidR="00E71CA9" w:rsidRPr="00881F30" w:rsidRDefault="00E71CA9">
      <w:pPr>
        <w:tabs>
          <w:tab w:val="left" w:pos="2175"/>
        </w:tabs>
        <w:spacing w:after="0"/>
        <w:rPr>
          <w:color w:val="000000" w:themeColor="text1"/>
        </w:rPr>
      </w:pPr>
    </w:p>
    <w:p w14:paraId="57CC9468" w14:textId="710ADF43" w:rsidR="00E71CA9" w:rsidRPr="00881F30" w:rsidRDefault="00E71CA9">
      <w:pPr>
        <w:tabs>
          <w:tab w:val="left" w:pos="2175"/>
        </w:tabs>
        <w:spacing w:after="0"/>
        <w:rPr>
          <w:color w:val="000000" w:themeColor="text1"/>
        </w:rPr>
      </w:pPr>
    </w:p>
    <w:p w14:paraId="4923F1AB" w14:textId="3F68F5C7" w:rsidR="00E71CA9" w:rsidRPr="00881F30" w:rsidRDefault="00E71CA9">
      <w:pPr>
        <w:tabs>
          <w:tab w:val="left" w:pos="2175"/>
        </w:tabs>
        <w:spacing w:after="0"/>
        <w:rPr>
          <w:color w:val="000000" w:themeColor="text1"/>
        </w:rPr>
      </w:pPr>
    </w:p>
    <w:p w14:paraId="38A9BC1E" w14:textId="5F64D5D1" w:rsidR="00E71CA9" w:rsidRPr="00881F30" w:rsidRDefault="00E71CA9">
      <w:pPr>
        <w:tabs>
          <w:tab w:val="left" w:pos="2175"/>
        </w:tabs>
        <w:spacing w:after="0"/>
        <w:rPr>
          <w:color w:val="000000" w:themeColor="text1"/>
        </w:rPr>
      </w:pPr>
    </w:p>
    <w:p w14:paraId="3A6B9741" w14:textId="0387F7D2" w:rsidR="00E71CA9" w:rsidRPr="00881F30" w:rsidRDefault="00E71CA9">
      <w:pPr>
        <w:tabs>
          <w:tab w:val="left" w:pos="2175"/>
        </w:tabs>
        <w:spacing w:after="0"/>
        <w:rPr>
          <w:color w:val="000000" w:themeColor="text1"/>
        </w:rPr>
      </w:pPr>
    </w:p>
    <w:p w14:paraId="123ADE60" w14:textId="27C5C6CC" w:rsidR="00E71CA9" w:rsidRPr="00881F30" w:rsidRDefault="00E71CA9">
      <w:pPr>
        <w:tabs>
          <w:tab w:val="left" w:pos="2175"/>
        </w:tabs>
        <w:spacing w:after="0"/>
        <w:rPr>
          <w:color w:val="000000" w:themeColor="text1"/>
        </w:rPr>
      </w:pPr>
    </w:p>
    <w:p w14:paraId="69683741" w14:textId="7BC0C776" w:rsidR="00E71CA9" w:rsidRPr="00881F30" w:rsidRDefault="00E71CA9">
      <w:pPr>
        <w:tabs>
          <w:tab w:val="left" w:pos="2175"/>
        </w:tabs>
        <w:spacing w:after="0"/>
        <w:rPr>
          <w:color w:val="000000" w:themeColor="text1"/>
        </w:rPr>
      </w:pPr>
    </w:p>
    <w:p w14:paraId="2DB0FF3E" w14:textId="5667CC17" w:rsidR="00E71CA9" w:rsidRPr="00881F30" w:rsidRDefault="00E71CA9">
      <w:pPr>
        <w:tabs>
          <w:tab w:val="left" w:pos="2175"/>
        </w:tabs>
        <w:spacing w:after="0"/>
        <w:rPr>
          <w:color w:val="000000" w:themeColor="text1"/>
        </w:rPr>
      </w:pPr>
    </w:p>
    <w:p w14:paraId="670D8198" w14:textId="6A1B8950" w:rsidR="00E71CA9" w:rsidRPr="00881F30" w:rsidRDefault="00E71CA9">
      <w:pPr>
        <w:tabs>
          <w:tab w:val="left" w:pos="2175"/>
        </w:tabs>
        <w:spacing w:after="0"/>
        <w:rPr>
          <w:color w:val="000000" w:themeColor="text1"/>
        </w:rPr>
      </w:pPr>
    </w:p>
    <w:p w14:paraId="3D6FAF9C" w14:textId="71F32470" w:rsidR="00E71CA9" w:rsidRPr="00881F30" w:rsidRDefault="00E71CA9">
      <w:pPr>
        <w:tabs>
          <w:tab w:val="left" w:pos="2175"/>
        </w:tabs>
        <w:spacing w:after="0"/>
        <w:rPr>
          <w:color w:val="000000" w:themeColor="text1"/>
        </w:rPr>
      </w:pPr>
    </w:p>
    <w:p w14:paraId="17C9D4D6" w14:textId="56343333" w:rsidR="00E71CA9" w:rsidRPr="00881F30" w:rsidRDefault="00E71CA9">
      <w:pPr>
        <w:tabs>
          <w:tab w:val="left" w:pos="2175"/>
        </w:tabs>
        <w:spacing w:after="0"/>
        <w:rPr>
          <w:color w:val="000000" w:themeColor="text1"/>
        </w:rPr>
      </w:pPr>
    </w:p>
    <w:p w14:paraId="2B9D18D9" w14:textId="0A6B3B29" w:rsidR="00E71CA9" w:rsidRPr="00881F30" w:rsidRDefault="00E71CA9">
      <w:pPr>
        <w:tabs>
          <w:tab w:val="left" w:pos="2175"/>
        </w:tabs>
        <w:spacing w:after="0"/>
        <w:rPr>
          <w:color w:val="000000" w:themeColor="text1"/>
        </w:rPr>
      </w:pPr>
    </w:p>
    <w:p w14:paraId="4EC93E61" w14:textId="5B65401F" w:rsidR="00E71CA9" w:rsidRPr="00881F30" w:rsidRDefault="00E71CA9">
      <w:pPr>
        <w:tabs>
          <w:tab w:val="left" w:pos="2175"/>
        </w:tabs>
        <w:spacing w:after="0"/>
        <w:rPr>
          <w:color w:val="000000" w:themeColor="text1"/>
        </w:rPr>
      </w:pPr>
    </w:p>
    <w:p w14:paraId="5659D7FA" w14:textId="24A04A6E" w:rsidR="00E71CA9" w:rsidRPr="00881F30" w:rsidRDefault="00E71CA9">
      <w:pPr>
        <w:tabs>
          <w:tab w:val="left" w:pos="2175"/>
        </w:tabs>
        <w:spacing w:after="0"/>
        <w:rPr>
          <w:color w:val="000000" w:themeColor="text1"/>
        </w:rPr>
      </w:pPr>
    </w:p>
    <w:p w14:paraId="3454176F" w14:textId="309A2303" w:rsidR="00E71CA9" w:rsidRPr="00881F30" w:rsidRDefault="00E71CA9">
      <w:pPr>
        <w:tabs>
          <w:tab w:val="left" w:pos="2175"/>
        </w:tabs>
        <w:spacing w:after="0"/>
        <w:rPr>
          <w:color w:val="000000" w:themeColor="text1"/>
        </w:rPr>
      </w:pPr>
    </w:p>
    <w:p w14:paraId="243DE8A8" w14:textId="331D3585" w:rsidR="00E71CA9" w:rsidRPr="00881F30" w:rsidRDefault="00E71CA9">
      <w:pPr>
        <w:tabs>
          <w:tab w:val="left" w:pos="2175"/>
        </w:tabs>
        <w:spacing w:after="0"/>
        <w:rPr>
          <w:color w:val="000000" w:themeColor="text1"/>
        </w:rPr>
      </w:pPr>
    </w:p>
    <w:p w14:paraId="029AEB90" w14:textId="57940048" w:rsidR="00E71CA9" w:rsidRPr="00881F30" w:rsidRDefault="00E71CA9">
      <w:pPr>
        <w:tabs>
          <w:tab w:val="left" w:pos="2175"/>
        </w:tabs>
        <w:spacing w:after="0"/>
        <w:rPr>
          <w:color w:val="000000" w:themeColor="text1"/>
        </w:rPr>
      </w:pPr>
    </w:p>
    <w:p w14:paraId="63DBADE2" w14:textId="341D026C" w:rsidR="00E71CA9" w:rsidRPr="00881F30" w:rsidRDefault="00E71CA9">
      <w:pPr>
        <w:tabs>
          <w:tab w:val="left" w:pos="2175"/>
        </w:tabs>
        <w:spacing w:after="0"/>
        <w:rPr>
          <w:color w:val="000000" w:themeColor="text1"/>
        </w:rPr>
      </w:pPr>
    </w:p>
    <w:p w14:paraId="57F2B775" w14:textId="63C6538A" w:rsidR="00E71CA9" w:rsidRPr="00881F30" w:rsidRDefault="00E71CA9">
      <w:pPr>
        <w:tabs>
          <w:tab w:val="left" w:pos="2175"/>
        </w:tabs>
        <w:spacing w:after="0"/>
        <w:rPr>
          <w:color w:val="000000" w:themeColor="text1"/>
        </w:rPr>
      </w:pPr>
    </w:p>
    <w:p w14:paraId="4A7FD004" w14:textId="1D0F57E3" w:rsidR="00E71CA9" w:rsidRPr="00881F30" w:rsidRDefault="00E71CA9">
      <w:pPr>
        <w:tabs>
          <w:tab w:val="left" w:pos="2175"/>
        </w:tabs>
        <w:spacing w:after="0"/>
        <w:rPr>
          <w:color w:val="000000" w:themeColor="text1"/>
        </w:rPr>
      </w:pPr>
    </w:p>
    <w:p w14:paraId="70AB58C8" w14:textId="0C359234" w:rsidR="00E71CA9" w:rsidRPr="00881F30" w:rsidRDefault="00E71CA9">
      <w:pPr>
        <w:tabs>
          <w:tab w:val="left" w:pos="2175"/>
        </w:tabs>
        <w:spacing w:after="0"/>
        <w:rPr>
          <w:color w:val="000000" w:themeColor="text1"/>
        </w:rPr>
      </w:pPr>
    </w:p>
    <w:p w14:paraId="7E367B2D" w14:textId="70CFF17D" w:rsidR="00E71CA9" w:rsidRPr="00881F30" w:rsidRDefault="00E71CA9">
      <w:pPr>
        <w:tabs>
          <w:tab w:val="left" w:pos="2175"/>
        </w:tabs>
        <w:spacing w:after="0"/>
        <w:rPr>
          <w:color w:val="000000" w:themeColor="text1"/>
        </w:rPr>
      </w:pPr>
    </w:p>
    <w:p w14:paraId="7470386D" w14:textId="3065ECA2" w:rsidR="00E71CA9" w:rsidRPr="00881F30" w:rsidRDefault="00E71CA9">
      <w:pPr>
        <w:tabs>
          <w:tab w:val="left" w:pos="2175"/>
        </w:tabs>
        <w:spacing w:after="0"/>
        <w:rPr>
          <w:color w:val="000000" w:themeColor="text1"/>
        </w:rPr>
      </w:pPr>
    </w:p>
    <w:p w14:paraId="5133C443" w14:textId="6F4FB0F4" w:rsidR="00E71CA9" w:rsidRPr="00881F30" w:rsidRDefault="00E71CA9">
      <w:pPr>
        <w:tabs>
          <w:tab w:val="left" w:pos="2175"/>
        </w:tabs>
        <w:spacing w:after="0"/>
        <w:rPr>
          <w:color w:val="000000" w:themeColor="text1"/>
        </w:rPr>
      </w:pPr>
    </w:p>
    <w:p w14:paraId="5F446FE8" w14:textId="0E1C1BE3" w:rsidR="00E71CA9" w:rsidRPr="00881F30" w:rsidRDefault="00E71CA9">
      <w:pPr>
        <w:tabs>
          <w:tab w:val="left" w:pos="2175"/>
        </w:tabs>
        <w:spacing w:after="0"/>
        <w:rPr>
          <w:color w:val="000000" w:themeColor="text1"/>
        </w:rPr>
      </w:pPr>
    </w:p>
    <w:p w14:paraId="676695D9" w14:textId="098F7EA9" w:rsidR="00E71CA9" w:rsidRPr="00881F30" w:rsidRDefault="00E71CA9">
      <w:pPr>
        <w:tabs>
          <w:tab w:val="left" w:pos="2175"/>
        </w:tabs>
        <w:spacing w:after="0"/>
        <w:rPr>
          <w:color w:val="000000" w:themeColor="text1"/>
        </w:rPr>
      </w:pPr>
    </w:p>
    <w:p w14:paraId="60FADAE1" w14:textId="63AD09DF" w:rsidR="00E71CA9" w:rsidRPr="00881F30" w:rsidRDefault="00E71CA9">
      <w:pPr>
        <w:tabs>
          <w:tab w:val="left" w:pos="2175"/>
        </w:tabs>
        <w:spacing w:after="0"/>
        <w:rPr>
          <w:color w:val="000000" w:themeColor="text1"/>
        </w:rPr>
      </w:pPr>
    </w:p>
    <w:p w14:paraId="00609BC3" w14:textId="2EAF2BB0" w:rsidR="00E71CA9" w:rsidRPr="00881F30" w:rsidRDefault="00E71CA9">
      <w:pPr>
        <w:tabs>
          <w:tab w:val="left" w:pos="2175"/>
        </w:tabs>
        <w:spacing w:after="0"/>
        <w:rPr>
          <w:color w:val="000000" w:themeColor="text1"/>
        </w:rPr>
      </w:pPr>
    </w:p>
    <w:p w14:paraId="112BD017" w14:textId="6ED497F7" w:rsidR="00E71CA9" w:rsidRPr="00881F30" w:rsidRDefault="00E71CA9">
      <w:pPr>
        <w:tabs>
          <w:tab w:val="left" w:pos="2175"/>
        </w:tabs>
        <w:spacing w:after="0"/>
        <w:rPr>
          <w:color w:val="000000" w:themeColor="text1"/>
        </w:rPr>
      </w:pPr>
    </w:p>
    <w:p w14:paraId="6CD6C35B" w14:textId="781D4D69" w:rsidR="00E71CA9" w:rsidRPr="00881F30" w:rsidRDefault="00E71CA9">
      <w:pPr>
        <w:tabs>
          <w:tab w:val="left" w:pos="2175"/>
        </w:tabs>
        <w:spacing w:after="0"/>
        <w:rPr>
          <w:color w:val="000000" w:themeColor="text1"/>
        </w:rPr>
      </w:pPr>
    </w:p>
    <w:p w14:paraId="172F9B20" w14:textId="20151143" w:rsidR="00E71CA9" w:rsidRPr="00881F30" w:rsidRDefault="00E71CA9">
      <w:pPr>
        <w:tabs>
          <w:tab w:val="left" w:pos="2175"/>
        </w:tabs>
        <w:spacing w:after="0"/>
        <w:rPr>
          <w:color w:val="000000" w:themeColor="text1"/>
        </w:rPr>
      </w:pPr>
    </w:p>
    <w:p w14:paraId="32E15C16" w14:textId="77777777" w:rsidR="00E71CA9" w:rsidRPr="00881F30" w:rsidRDefault="00E71CA9">
      <w:pPr>
        <w:tabs>
          <w:tab w:val="left" w:pos="2175"/>
        </w:tabs>
        <w:spacing w:after="0"/>
        <w:rPr>
          <w:color w:val="000000" w:themeColor="text1"/>
        </w:rPr>
      </w:pPr>
    </w:p>
    <w:p w14:paraId="3821441A" w14:textId="77777777" w:rsidR="003C134C" w:rsidRPr="00881F30" w:rsidRDefault="00416DCB">
      <w:pPr>
        <w:pStyle w:val="Ttulo1"/>
        <w:rPr>
          <w:color w:val="000000" w:themeColor="text1"/>
        </w:rPr>
      </w:pPr>
      <w:bookmarkStart w:id="130" w:name="_Toc100827409"/>
      <w:bookmarkStart w:id="131" w:name="_Toc441233828"/>
      <w:bookmarkStart w:id="132" w:name="_Toc439969675"/>
      <w:bookmarkStart w:id="133" w:name="_Toc439968540"/>
      <w:bookmarkStart w:id="134" w:name="_Toc437557488"/>
      <w:bookmarkStart w:id="135" w:name="_Toc435462151"/>
      <w:bookmarkStart w:id="136" w:name="_Toc435460744"/>
      <w:bookmarkStart w:id="137" w:name="_Toc435460652"/>
      <w:bookmarkStart w:id="138" w:name="_Toc435460388"/>
      <w:bookmarkStart w:id="139" w:name="_Toc435460323"/>
      <w:bookmarkStart w:id="140" w:name="_Toc435460063"/>
      <w:bookmarkStart w:id="141" w:name="_Toc435459289"/>
      <w:bookmarkStart w:id="142" w:name="_Toc432504683"/>
      <w:bookmarkStart w:id="143" w:name="_Toc432240294"/>
      <w:bookmarkStart w:id="144" w:name="_Toc106016350"/>
      <w:r w:rsidRPr="00881F30">
        <w:rPr>
          <w:color w:val="000000" w:themeColor="text1"/>
        </w:rPr>
        <w:lastRenderedPageBreak/>
        <w:t>3. Objetivos concretos y metodología de trabajo</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14:paraId="6F3E7A06" w14:textId="77777777" w:rsidR="003C134C" w:rsidRPr="00881F30" w:rsidRDefault="00416DCB">
      <w:pPr>
        <w:pStyle w:val="Ttulo2"/>
        <w:rPr>
          <w:color w:val="000000" w:themeColor="text1"/>
        </w:rPr>
      </w:pPr>
      <w:bookmarkStart w:id="145" w:name="_Toc441233829"/>
      <w:bookmarkStart w:id="146" w:name="_Toc439969676"/>
      <w:bookmarkStart w:id="147" w:name="_Toc439968541"/>
      <w:bookmarkStart w:id="148" w:name="_Toc437557489"/>
      <w:bookmarkStart w:id="149" w:name="_Toc435462152"/>
      <w:bookmarkStart w:id="150" w:name="_Toc435460745"/>
      <w:bookmarkStart w:id="151" w:name="_Toc435460064"/>
      <w:bookmarkStart w:id="152" w:name="_Toc435459290"/>
      <w:bookmarkStart w:id="153" w:name="_Toc432504684"/>
      <w:bookmarkStart w:id="154" w:name="_Toc432240295"/>
      <w:bookmarkStart w:id="155" w:name="_Toc100827410"/>
      <w:bookmarkStart w:id="156" w:name="_Toc106016351"/>
      <w:r w:rsidRPr="00881F30">
        <w:rPr>
          <w:color w:val="000000" w:themeColor="text1"/>
        </w:rPr>
        <w:t>3.1. Objetivo</w:t>
      </w:r>
      <w:bookmarkEnd w:id="145"/>
      <w:bookmarkEnd w:id="146"/>
      <w:bookmarkEnd w:id="147"/>
      <w:bookmarkEnd w:id="148"/>
      <w:bookmarkEnd w:id="149"/>
      <w:bookmarkEnd w:id="150"/>
      <w:bookmarkEnd w:id="151"/>
      <w:bookmarkEnd w:id="152"/>
      <w:bookmarkEnd w:id="153"/>
      <w:bookmarkEnd w:id="154"/>
      <w:r w:rsidRPr="00881F30">
        <w:rPr>
          <w:color w:val="000000" w:themeColor="text1"/>
        </w:rPr>
        <w:t xml:space="preserve"> general</w:t>
      </w:r>
      <w:bookmarkEnd w:id="155"/>
      <w:bookmarkEnd w:id="156"/>
    </w:p>
    <w:p w14:paraId="4ADC3D8D" w14:textId="77777777" w:rsidR="003C134C" w:rsidRPr="00881F30" w:rsidRDefault="00416DCB">
      <w:pPr>
        <w:spacing w:after="0"/>
        <w:rPr>
          <w:color w:val="000000" w:themeColor="text1"/>
        </w:rPr>
      </w:pPr>
      <w:r w:rsidRPr="00881F30">
        <w:rPr>
          <w:rFonts w:cs="Arial"/>
          <w:color w:val="000000" w:themeColor="text1"/>
        </w:rPr>
        <w:t>Desarrollar e implementar una arquitectura para capturar y procesar la información en tiempo real de datos de declaración y su consolidación con la data histórica, en el periodo 2020-2022, para el desarrollo de un reporte analítico que permita la toma de decisiones.</w:t>
      </w:r>
    </w:p>
    <w:p w14:paraId="7E323059" w14:textId="77777777" w:rsidR="003C134C" w:rsidRPr="00881F30" w:rsidRDefault="003C134C">
      <w:pPr>
        <w:spacing w:after="0"/>
        <w:rPr>
          <w:rFonts w:cs="Arial"/>
          <w:color w:val="000000" w:themeColor="text1"/>
        </w:rPr>
      </w:pPr>
    </w:p>
    <w:p w14:paraId="6675B646" w14:textId="77777777" w:rsidR="003C134C" w:rsidRPr="00881F30" w:rsidRDefault="00416DCB">
      <w:pPr>
        <w:pStyle w:val="Ttulo2"/>
        <w:rPr>
          <w:color w:val="000000" w:themeColor="text1"/>
        </w:rPr>
      </w:pPr>
      <w:bookmarkStart w:id="157" w:name="_Toc100827411"/>
      <w:bookmarkStart w:id="158" w:name="_Toc441233831"/>
      <w:bookmarkStart w:id="159" w:name="_Toc439969678"/>
      <w:bookmarkStart w:id="160" w:name="_Toc439968543"/>
      <w:bookmarkStart w:id="161" w:name="_Toc437557491"/>
      <w:bookmarkStart w:id="162" w:name="_Toc435462154"/>
      <w:bookmarkStart w:id="163" w:name="_Toc435460747"/>
      <w:bookmarkStart w:id="164" w:name="_Toc435460066"/>
      <w:bookmarkStart w:id="165" w:name="_Toc435459292"/>
      <w:bookmarkStart w:id="166" w:name="_Toc432504686"/>
      <w:bookmarkStart w:id="167" w:name="_Toc432240297"/>
      <w:bookmarkStart w:id="168" w:name="_Toc106016352"/>
      <w:r w:rsidRPr="00881F30">
        <w:rPr>
          <w:color w:val="000000" w:themeColor="text1"/>
        </w:rPr>
        <w:t>3.2. Objetivos específicos</w:t>
      </w:r>
      <w:bookmarkEnd w:id="157"/>
      <w:bookmarkEnd w:id="158"/>
      <w:bookmarkEnd w:id="159"/>
      <w:bookmarkEnd w:id="160"/>
      <w:bookmarkEnd w:id="161"/>
      <w:bookmarkEnd w:id="162"/>
      <w:bookmarkEnd w:id="163"/>
      <w:bookmarkEnd w:id="164"/>
      <w:bookmarkEnd w:id="165"/>
      <w:bookmarkEnd w:id="166"/>
      <w:bookmarkEnd w:id="167"/>
      <w:bookmarkEnd w:id="168"/>
    </w:p>
    <w:p w14:paraId="4CDE83A8" w14:textId="77777777"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Almacenar en una base de Datos no relacional la información histórica y agregada de declaraciones tributarias en el periodo 2020-2021.</w:t>
      </w:r>
    </w:p>
    <w:p w14:paraId="0F6D90E9" w14:textId="77777777"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Diseñar un modelo que permita la generación de datos ficticios de declaraciones a detalle del año 2022 y su almacenamiento en un base de datos transaccional.</w:t>
      </w:r>
    </w:p>
    <w:p w14:paraId="795CFC0E" w14:textId="77777777"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 xml:space="preserve">Implementar un sistema de encolamiento que capture y procese los datos almacenados en la base de datos transaccional y sean procesados por una herramienta </w:t>
      </w:r>
      <w:r w:rsidRPr="00881F30">
        <w:rPr>
          <w:i/>
          <w:iCs/>
          <w:color w:val="000000" w:themeColor="text1"/>
        </w:rPr>
        <w:t>Big Data</w:t>
      </w:r>
      <w:r w:rsidRPr="00881F30">
        <w:rPr>
          <w:color w:val="000000" w:themeColor="text1"/>
        </w:rPr>
        <w:t>.</w:t>
      </w:r>
    </w:p>
    <w:p w14:paraId="7F3E94E0" w14:textId="32FCD88C"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 xml:space="preserve">Consolidar la información histórica y la detalle y su persistencia en una base de datos </w:t>
      </w:r>
      <w:r w:rsidR="00B90750">
        <w:rPr>
          <w:color w:val="000000" w:themeColor="text1"/>
        </w:rPr>
        <w:t xml:space="preserve">no </w:t>
      </w:r>
      <w:r w:rsidRPr="00881F30">
        <w:rPr>
          <w:color w:val="000000" w:themeColor="text1"/>
        </w:rPr>
        <w:t>relacional.</w:t>
      </w:r>
    </w:p>
    <w:p w14:paraId="1EE255E1" w14:textId="77777777"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Construir un reporte de tipo analítico de información tributaria de los datos consolidados.</w:t>
      </w:r>
    </w:p>
    <w:p w14:paraId="6C055FFE" w14:textId="73F4C2FE"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 xml:space="preserve">Implementar modelos </w:t>
      </w:r>
      <w:r w:rsidR="005808BF" w:rsidRPr="00881F30">
        <w:rPr>
          <w:color w:val="000000" w:themeColor="text1"/>
        </w:rPr>
        <w:t>de clusterización</w:t>
      </w:r>
      <w:r w:rsidR="00B90750">
        <w:rPr>
          <w:color w:val="000000" w:themeColor="text1"/>
        </w:rPr>
        <w:t xml:space="preserve"> de cantones del Ecuador</w:t>
      </w:r>
      <w:r w:rsidRPr="00881F30">
        <w:rPr>
          <w:color w:val="000000" w:themeColor="text1"/>
        </w:rPr>
        <w:t xml:space="preserve"> con características similares de tributación.</w:t>
      </w:r>
    </w:p>
    <w:p w14:paraId="25408983" w14:textId="77777777" w:rsidR="003C134C" w:rsidRPr="00881F30" w:rsidRDefault="003C134C">
      <w:pPr>
        <w:pStyle w:val="Prrafodelista"/>
        <w:spacing w:line="360" w:lineRule="auto"/>
        <w:jc w:val="both"/>
        <w:rPr>
          <w:color w:val="000000" w:themeColor="text1"/>
        </w:rPr>
      </w:pPr>
    </w:p>
    <w:p w14:paraId="37E83258" w14:textId="77777777" w:rsidR="003C134C" w:rsidRPr="00881F30" w:rsidRDefault="003C134C">
      <w:pPr>
        <w:pStyle w:val="Prrafodelista"/>
        <w:spacing w:line="360" w:lineRule="auto"/>
        <w:jc w:val="both"/>
        <w:rPr>
          <w:color w:val="000000" w:themeColor="text1"/>
        </w:rPr>
      </w:pPr>
    </w:p>
    <w:p w14:paraId="61E025F2" w14:textId="77777777" w:rsidR="003C134C" w:rsidRPr="00881F30" w:rsidRDefault="00416DCB">
      <w:pPr>
        <w:pStyle w:val="Prrafodelista"/>
        <w:ind w:left="1440"/>
        <w:rPr>
          <w:rFonts w:eastAsiaTheme="majorEastAsia" w:cs="Arial"/>
          <w:b/>
          <w:bCs/>
          <w:color w:val="000000" w:themeColor="text1"/>
          <w:sz w:val="32"/>
          <w:szCs w:val="32"/>
        </w:rPr>
      </w:pPr>
      <w:r w:rsidRPr="00881F30">
        <w:rPr>
          <w:color w:val="000000" w:themeColor="text1"/>
        </w:rPr>
        <w:br w:type="page"/>
      </w:r>
    </w:p>
    <w:p w14:paraId="6F1C95CB" w14:textId="77777777" w:rsidR="003C134C" w:rsidRPr="00881F30" w:rsidRDefault="00416DCB">
      <w:pPr>
        <w:pStyle w:val="Ttulo2"/>
        <w:rPr>
          <w:color w:val="000000" w:themeColor="text1"/>
        </w:rPr>
      </w:pPr>
      <w:bookmarkStart w:id="169" w:name="_Toc100827412"/>
      <w:bookmarkStart w:id="170" w:name="_Toc441233832"/>
      <w:bookmarkStart w:id="171" w:name="_Toc439969679"/>
      <w:bookmarkStart w:id="172" w:name="_Toc439968544"/>
      <w:bookmarkStart w:id="173" w:name="_Toc437557492"/>
      <w:bookmarkStart w:id="174" w:name="_Toc435462155"/>
      <w:bookmarkStart w:id="175" w:name="_Toc435460748"/>
      <w:bookmarkStart w:id="176" w:name="_Toc435460067"/>
      <w:bookmarkStart w:id="177" w:name="_Toc435459293"/>
      <w:bookmarkStart w:id="178" w:name="_Toc432504687"/>
      <w:bookmarkStart w:id="179" w:name="_Toc432240298"/>
      <w:bookmarkStart w:id="180" w:name="_Toc106016353"/>
      <w:r w:rsidRPr="00881F30">
        <w:rPr>
          <w:color w:val="000000" w:themeColor="text1"/>
        </w:rPr>
        <w:lastRenderedPageBreak/>
        <w:t>3.3. Metodología del trabajo</w:t>
      </w:r>
      <w:bookmarkEnd w:id="169"/>
      <w:bookmarkEnd w:id="170"/>
      <w:bookmarkEnd w:id="171"/>
      <w:bookmarkEnd w:id="172"/>
      <w:bookmarkEnd w:id="173"/>
      <w:bookmarkEnd w:id="174"/>
      <w:bookmarkEnd w:id="175"/>
      <w:bookmarkEnd w:id="176"/>
      <w:bookmarkEnd w:id="177"/>
      <w:bookmarkEnd w:id="178"/>
      <w:bookmarkEnd w:id="179"/>
      <w:bookmarkEnd w:id="180"/>
    </w:p>
    <w:p w14:paraId="36AB87A1" w14:textId="5FD45E53" w:rsidR="003C134C" w:rsidRPr="00881F30" w:rsidRDefault="00416DCB">
      <w:pPr>
        <w:tabs>
          <w:tab w:val="right" w:pos="9498"/>
        </w:tabs>
        <w:spacing w:after="0"/>
        <w:rPr>
          <w:color w:val="000000" w:themeColor="text1"/>
        </w:rPr>
      </w:pPr>
      <w:r w:rsidRPr="00881F30">
        <w:rPr>
          <w:rFonts w:eastAsia="Times New Roman" w:cs="Arial"/>
          <w:color w:val="000000" w:themeColor="text1"/>
          <w:lang w:eastAsia="es-ES"/>
        </w:rPr>
        <w:t xml:space="preserve">Para el desarrollo de este apartado se ilustra la Figura </w:t>
      </w:r>
      <w:r w:rsidR="007B268C" w:rsidRPr="00881F30">
        <w:rPr>
          <w:rFonts w:eastAsia="Times New Roman" w:cs="Arial"/>
          <w:color w:val="000000" w:themeColor="text1"/>
          <w:lang w:eastAsia="es-ES"/>
        </w:rPr>
        <w:t>8, que</w:t>
      </w:r>
      <w:r w:rsidRPr="00881F30">
        <w:rPr>
          <w:rFonts w:eastAsia="Times New Roman" w:cs="Arial"/>
          <w:color w:val="000000" w:themeColor="text1"/>
          <w:lang w:eastAsia="es-ES"/>
        </w:rPr>
        <w:t xml:space="preserve"> define las etapas involucradas para el desarrollo de este proyecto y los involucrados en su consecución; se distingue el Autor del TFM, quien implementa la solución a la propuesta, así como la redacción del documento memoria; y el Director, quien da el acompañamiento y retroalimentación a las entregas realizadas.</w:t>
      </w:r>
    </w:p>
    <w:p w14:paraId="6D7F0121" w14:textId="77777777" w:rsidR="003C134C" w:rsidRPr="00881F30" w:rsidRDefault="003C134C">
      <w:pPr>
        <w:tabs>
          <w:tab w:val="right" w:pos="9498"/>
        </w:tabs>
        <w:spacing w:after="0"/>
        <w:rPr>
          <w:rFonts w:eastAsia="Times New Roman" w:cs="Arial"/>
          <w:b/>
          <w:bCs/>
          <w:color w:val="000000" w:themeColor="text1"/>
          <w:lang w:eastAsia="es-ES"/>
        </w:rPr>
      </w:pPr>
    </w:p>
    <w:p w14:paraId="3C5B406E" w14:textId="75A64CBA" w:rsidR="003C134C" w:rsidRPr="00B90750" w:rsidRDefault="00416DCB">
      <w:pPr>
        <w:pStyle w:val="Descripcin"/>
        <w:tabs>
          <w:tab w:val="right" w:pos="9498"/>
        </w:tabs>
        <w:spacing w:after="0"/>
        <w:rPr>
          <w:color w:val="000000" w:themeColor="text1"/>
        </w:rPr>
      </w:pPr>
      <w:bookmarkStart w:id="181" w:name="_Toc106016405"/>
      <w:r w:rsidRPr="00B90750">
        <w:rPr>
          <w:rFonts w:eastAsia="Times New Roman" w:cs="Arial"/>
          <w:bCs/>
          <w:color w:val="000000" w:themeColor="text1"/>
          <w:lang w:val="es-EC" w:eastAsia="es-ES"/>
        </w:rPr>
        <w:t xml:space="preserve">Figura </w:t>
      </w:r>
      <w:r w:rsidRPr="00B90750">
        <w:rPr>
          <w:rFonts w:eastAsia="Times New Roman" w:cs="Arial"/>
          <w:bCs/>
          <w:color w:val="000000" w:themeColor="text1"/>
          <w:lang w:val="es-EC" w:eastAsia="es-ES"/>
        </w:rPr>
        <w:fldChar w:fldCharType="begin"/>
      </w:r>
      <w:r w:rsidRPr="00B90750">
        <w:rPr>
          <w:rFonts w:eastAsia="Times New Roman" w:cs="Arial"/>
          <w:bCs/>
          <w:color w:val="000000" w:themeColor="text1"/>
        </w:rPr>
        <w:instrText>SEQ Figura \* ARABIC</w:instrText>
      </w:r>
      <w:r w:rsidRPr="00B90750">
        <w:rPr>
          <w:rFonts w:eastAsia="Times New Roman" w:cs="Arial"/>
          <w:bCs/>
          <w:color w:val="000000" w:themeColor="text1"/>
        </w:rPr>
        <w:fldChar w:fldCharType="separate"/>
      </w:r>
      <w:r w:rsidR="000E3D29">
        <w:rPr>
          <w:rFonts w:eastAsia="Times New Roman" w:cs="Arial"/>
          <w:bCs/>
          <w:noProof/>
          <w:color w:val="000000" w:themeColor="text1"/>
        </w:rPr>
        <w:t>8</w:t>
      </w:r>
      <w:r w:rsidRPr="00B90750">
        <w:rPr>
          <w:rFonts w:eastAsia="Times New Roman" w:cs="Arial"/>
          <w:bCs/>
          <w:color w:val="000000" w:themeColor="text1"/>
        </w:rPr>
        <w:fldChar w:fldCharType="end"/>
      </w:r>
      <w:r w:rsidRPr="00B90750">
        <w:rPr>
          <w:rFonts w:eastAsia="Times New Roman" w:cs="Arial"/>
          <w:bCs/>
          <w:color w:val="000000" w:themeColor="text1"/>
          <w:lang w:val="es-EC" w:eastAsia="es-ES"/>
        </w:rPr>
        <w:t xml:space="preserve"> </w:t>
      </w:r>
      <w:r w:rsidRPr="00B90750">
        <w:rPr>
          <w:rFonts w:eastAsia="Times New Roman" w:cs="Arial"/>
          <w:color w:val="000000" w:themeColor="text1"/>
          <w:lang w:val="es-EC" w:eastAsia="es-ES"/>
        </w:rPr>
        <w:t>Metodología de Trabajo</w:t>
      </w:r>
      <w:bookmarkEnd w:id="181"/>
    </w:p>
    <w:p w14:paraId="13C3961A" w14:textId="77777777" w:rsidR="003C134C" w:rsidRPr="00881F30" w:rsidRDefault="00416DCB">
      <w:pPr>
        <w:tabs>
          <w:tab w:val="right" w:pos="9498"/>
        </w:tabs>
        <w:spacing w:after="0"/>
        <w:rPr>
          <w:color w:val="000000" w:themeColor="text1"/>
        </w:rPr>
      </w:pPr>
      <w:r w:rsidRPr="00881F30">
        <w:rPr>
          <w:noProof/>
          <w:color w:val="000000" w:themeColor="text1"/>
          <w:lang w:eastAsia="es-EC"/>
        </w:rPr>
        <w:drawing>
          <wp:anchor distT="0" distB="0" distL="0" distR="0" simplePos="0" relativeHeight="251658240" behindDoc="0" locked="0" layoutInCell="1" allowOverlap="1" wp14:anchorId="55288549" wp14:editId="585B4E3D">
            <wp:simplePos x="0" y="0"/>
            <wp:positionH relativeFrom="column">
              <wp:posOffset>-119380</wp:posOffset>
            </wp:positionH>
            <wp:positionV relativeFrom="paragraph">
              <wp:posOffset>27940</wp:posOffset>
            </wp:positionV>
            <wp:extent cx="5998845" cy="2122170"/>
            <wp:effectExtent l="0" t="0" r="0" b="0"/>
            <wp:wrapSquare wrapText="largest"/>
            <wp:docPr id="1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
                    <pic:cNvPicPr>
                      <a:picLocks noChangeAspect="1" noChangeArrowheads="1"/>
                    </pic:cNvPicPr>
                  </pic:nvPicPr>
                  <pic:blipFill>
                    <a:blip r:embed="rId20"/>
                    <a:srcRect t="1300"/>
                    <a:stretch>
                      <a:fillRect/>
                    </a:stretch>
                  </pic:blipFill>
                  <pic:spPr bwMode="auto">
                    <a:xfrm>
                      <a:off x="0" y="0"/>
                      <a:ext cx="5998845" cy="2122170"/>
                    </a:xfrm>
                    <a:prstGeom prst="rect">
                      <a:avLst/>
                    </a:prstGeom>
                  </pic:spPr>
                </pic:pic>
              </a:graphicData>
            </a:graphic>
          </wp:anchor>
        </w:drawing>
      </w:r>
    </w:p>
    <w:p w14:paraId="51622AA0" w14:textId="77777777" w:rsidR="003C134C" w:rsidRPr="00881F30" w:rsidRDefault="003C134C">
      <w:pPr>
        <w:tabs>
          <w:tab w:val="right" w:pos="9498"/>
        </w:tabs>
        <w:spacing w:after="0"/>
        <w:rPr>
          <w:rFonts w:eastAsia="Times New Roman" w:cs="Arial"/>
          <w:b/>
          <w:bCs/>
          <w:color w:val="000000" w:themeColor="text1"/>
          <w:lang w:eastAsia="es-ES"/>
        </w:rPr>
      </w:pPr>
    </w:p>
    <w:p w14:paraId="3E0A2B65" w14:textId="3F9BF7C5" w:rsidR="003C134C" w:rsidRPr="00881F30" w:rsidRDefault="00416DCB">
      <w:pPr>
        <w:tabs>
          <w:tab w:val="right" w:pos="9498"/>
        </w:tabs>
        <w:spacing w:after="0"/>
        <w:rPr>
          <w:rFonts w:eastAsia="Times New Roman" w:cs="Arial"/>
          <w:color w:val="000000" w:themeColor="text1"/>
          <w:lang w:eastAsia="es-ES"/>
        </w:rPr>
      </w:pPr>
      <w:r w:rsidRPr="00881F30">
        <w:rPr>
          <w:rFonts w:eastAsia="Times New Roman" w:cs="Arial"/>
          <w:b/>
          <w:bCs/>
          <w:color w:val="000000" w:themeColor="text1"/>
          <w:lang w:eastAsia="es-ES"/>
        </w:rPr>
        <w:t>Definición de herramientas y tecnologías:</w:t>
      </w:r>
      <w:r w:rsidRPr="00881F30">
        <w:rPr>
          <w:rFonts w:eastAsia="Times New Roman" w:cs="Arial"/>
          <w:color w:val="000000" w:themeColor="text1"/>
          <w:lang w:eastAsia="es-ES"/>
        </w:rPr>
        <w:t xml:space="preserve"> En este paso se define las herramientas y tecnologías a ser utilizadas para la consecución del modelo a implementar. Los componentes que conforman el modelo para la captura y procesamiento de información tributaria en el periodo 2020-2022 se detalla a continuación:</w:t>
      </w:r>
    </w:p>
    <w:p w14:paraId="6F812652" w14:textId="77777777" w:rsidR="003C134C" w:rsidRPr="00881F30" w:rsidRDefault="003C134C">
      <w:pPr>
        <w:tabs>
          <w:tab w:val="right" w:pos="9498"/>
        </w:tabs>
        <w:spacing w:after="0"/>
        <w:rPr>
          <w:rFonts w:eastAsia="Times New Roman" w:cs="Arial"/>
          <w:b/>
          <w:bCs/>
          <w:color w:val="000000" w:themeColor="text1"/>
          <w:lang w:eastAsia="es-ES"/>
        </w:rPr>
      </w:pPr>
    </w:p>
    <w:p w14:paraId="4F25BD3B" w14:textId="77777777" w:rsidR="00E311F3" w:rsidRDefault="0010291F">
      <w:pPr>
        <w:tabs>
          <w:tab w:val="right" w:pos="9498"/>
        </w:tabs>
        <w:spacing w:after="0"/>
        <w:rPr>
          <w:rFonts w:eastAsia="Times New Roman" w:cs="Arial"/>
          <w:b/>
          <w:bCs/>
          <w:color w:val="000000" w:themeColor="text1"/>
          <w:lang w:eastAsia="es-ES"/>
        </w:rPr>
      </w:pPr>
      <w:commentRangeStart w:id="182"/>
      <w:ins w:id="183" w:author="Usuario de Microsoft Office" w:date="2022-05-23T19:14:00Z">
        <w:r w:rsidRPr="0010291F">
          <w:rPr>
            <w:rFonts w:eastAsia="Times New Roman" w:cs="Arial"/>
            <w:b/>
            <w:bCs/>
            <w:color w:val="000000" w:themeColor="text1"/>
            <w:highlight w:val="green"/>
            <w:lang w:eastAsia="es-ES"/>
            <w:rPrChange w:id="184" w:author="Usuario de Microsoft Office" w:date="2022-05-23T19:14:00Z">
              <w:rPr>
                <w:rFonts w:eastAsia="Times New Roman" w:cs="Arial"/>
                <w:b/>
                <w:bCs/>
                <w:color w:val="000000" w:themeColor="text1"/>
                <w:lang w:eastAsia="es-ES"/>
              </w:rPr>
            </w:rPrChange>
          </w:rPr>
          <w:t>COMO SE RELACIONA ESTO CON LO ANTERIOR?? PONER UN PEQUEÑO PARRAFO PARA ESTE FIN.</w:t>
        </w:r>
      </w:ins>
      <w:commentRangeEnd w:id="182"/>
      <w:r w:rsidR="002D1E13">
        <w:rPr>
          <w:rStyle w:val="Refdecomentario"/>
        </w:rPr>
        <w:commentReference w:id="182"/>
      </w:r>
    </w:p>
    <w:p w14:paraId="768F2DFD" w14:textId="77777777" w:rsidR="002D1E13" w:rsidRDefault="002D1E13">
      <w:pPr>
        <w:tabs>
          <w:tab w:val="right" w:pos="9498"/>
        </w:tabs>
        <w:spacing w:after="0"/>
        <w:rPr>
          <w:rFonts w:eastAsia="Times New Roman" w:cs="Arial"/>
          <w:b/>
          <w:bCs/>
          <w:color w:val="000000" w:themeColor="text1"/>
          <w:lang w:eastAsia="es-ES"/>
        </w:rPr>
      </w:pPr>
    </w:p>
    <w:p w14:paraId="48A811C6" w14:textId="65E908E8" w:rsidR="003C134C" w:rsidRPr="002A6D02" w:rsidRDefault="00416DCB" w:rsidP="00EF4B32">
      <w:pPr>
        <w:pStyle w:val="Prrafodelista"/>
        <w:numPr>
          <w:ilvl w:val="0"/>
          <w:numId w:val="33"/>
        </w:numPr>
        <w:tabs>
          <w:tab w:val="right" w:pos="9498"/>
        </w:tabs>
        <w:spacing w:after="0" w:line="360" w:lineRule="auto"/>
        <w:ind w:left="720"/>
        <w:jc w:val="both"/>
        <w:rPr>
          <w:color w:val="000000" w:themeColor="text1"/>
        </w:rPr>
      </w:pPr>
      <w:r w:rsidRPr="002A6D02">
        <w:rPr>
          <w:rFonts w:eastAsia="Times New Roman" w:cs="Arial"/>
          <w:b/>
          <w:bCs/>
          <w:color w:val="000000" w:themeColor="text1"/>
          <w:lang w:eastAsia="es-ES"/>
        </w:rPr>
        <w:t xml:space="preserve">Carga de Información histórica: </w:t>
      </w:r>
      <w:r w:rsidRPr="002A6D02">
        <w:rPr>
          <w:rFonts w:eastAsia="Times New Roman" w:cs="Arial"/>
          <w:color w:val="000000" w:themeColor="text1"/>
          <w:lang w:eastAsia="es-ES"/>
        </w:rPr>
        <w:t>Los archivos públicos sri_ventas_2020.csv y sri_ventas_2021.csv que responden a la información agregada de declaraciones (compras y ventas) del periodo 2020-2021. Estos datos serán cargados a una base de datos no relacional. Esta fase cubre el análisis (diccionario de datos), selección, tratamiento y consolidación (cruce con otros catálogos de datos) de los campos constituyentes.</w:t>
      </w:r>
      <w:r w:rsidR="002D1E13" w:rsidRPr="002A6D02">
        <w:rPr>
          <w:rFonts w:eastAsia="Times New Roman" w:cs="Arial"/>
          <w:color w:val="000000" w:themeColor="text1"/>
          <w:lang w:eastAsia="es-ES"/>
        </w:rPr>
        <w:t xml:space="preserve"> </w:t>
      </w:r>
      <w:r w:rsidR="002D1E13" w:rsidRPr="002A6D02">
        <w:rPr>
          <w:rFonts w:eastAsia="Times New Roman" w:cs="Arial"/>
          <w:b/>
          <w:bCs/>
          <w:color w:val="000000" w:themeColor="text1"/>
          <w:lang w:eastAsia="es-ES"/>
        </w:rPr>
        <w:t xml:space="preserve">Tecnologías Aplicadas: </w:t>
      </w:r>
      <w:r w:rsidR="002D1E13" w:rsidRPr="002A6D02">
        <w:rPr>
          <w:rFonts w:eastAsia="Times New Roman" w:cs="Arial"/>
          <w:color w:val="000000" w:themeColor="text1"/>
          <w:lang w:eastAsia="es-ES"/>
        </w:rPr>
        <w:t>ElasticSearch junto a Logstash.</w:t>
      </w:r>
    </w:p>
    <w:p w14:paraId="72BEA7AD"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30D022E2" w14:textId="356830B2" w:rsidR="003C134C" w:rsidRPr="002A6D02" w:rsidRDefault="00416DCB" w:rsidP="00EF4B32">
      <w:pPr>
        <w:pStyle w:val="Prrafodelista"/>
        <w:numPr>
          <w:ilvl w:val="0"/>
          <w:numId w:val="33"/>
        </w:numPr>
        <w:tabs>
          <w:tab w:val="right" w:pos="9498"/>
        </w:tabs>
        <w:spacing w:after="0" w:line="360" w:lineRule="auto"/>
        <w:ind w:left="720"/>
        <w:jc w:val="both"/>
        <w:rPr>
          <w:color w:val="000000" w:themeColor="text1"/>
        </w:rPr>
      </w:pPr>
      <w:r w:rsidRPr="002A6D02">
        <w:rPr>
          <w:rFonts w:eastAsia="Times New Roman" w:cs="Arial"/>
          <w:b/>
          <w:bCs/>
          <w:color w:val="000000" w:themeColor="text1"/>
          <w:lang w:eastAsia="es-ES"/>
        </w:rPr>
        <w:t xml:space="preserve">Generación de declaraciones a detalle: </w:t>
      </w:r>
      <w:r w:rsidRPr="002A6D02">
        <w:rPr>
          <w:rFonts w:eastAsia="Times New Roman" w:cs="Arial"/>
          <w:color w:val="000000" w:themeColor="text1"/>
          <w:lang w:eastAsia="es-ES"/>
        </w:rPr>
        <w:t xml:space="preserve"> La generación de </w:t>
      </w:r>
      <w:r w:rsidRPr="002A6D02">
        <w:rPr>
          <w:rFonts w:eastAsia="Times New Roman" w:cs="Arial"/>
          <w:i/>
          <w:iCs/>
          <w:color w:val="000000" w:themeColor="text1"/>
          <w:lang w:eastAsia="es-ES"/>
        </w:rPr>
        <w:t>datasets</w:t>
      </w:r>
      <w:r w:rsidRPr="002A6D02">
        <w:rPr>
          <w:rFonts w:eastAsia="Times New Roman" w:cs="Arial"/>
          <w:color w:val="000000" w:themeColor="text1"/>
          <w:lang w:eastAsia="es-ES"/>
        </w:rPr>
        <w:t xml:space="preserve"> a detalle corresponde a información ficticia; para su consecución se implementará procesos </w:t>
      </w:r>
      <w:r w:rsidRPr="002A6D02">
        <w:rPr>
          <w:rFonts w:eastAsia="Times New Roman" w:cs="Arial"/>
          <w:color w:val="000000" w:themeColor="text1"/>
          <w:lang w:eastAsia="es-ES"/>
        </w:rPr>
        <w:lastRenderedPageBreak/>
        <w:t>PLSQL sobre una base de datos que corresponde a la base de datos transaccional.  Los datos generados guardarán cierta relación (a nivel estructural) con la data histórica agregada.</w:t>
      </w:r>
      <w:r w:rsidR="002A6D02">
        <w:rPr>
          <w:rFonts w:eastAsia="Times New Roman" w:cs="Arial"/>
          <w:color w:val="000000" w:themeColor="text1"/>
          <w:lang w:eastAsia="es-ES"/>
        </w:rPr>
        <w:t xml:space="preserve"> </w:t>
      </w:r>
      <w:r w:rsidRPr="002A6D02">
        <w:rPr>
          <w:rFonts w:eastAsia="Times New Roman" w:cs="Arial"/>
          <w:color w:val="000000" w:themeColor="text1"/>
          <w:lang w:eastAsia="es-ES"/>
        </w:rPr>
        <w:t xml:space="preserve">Con el objetivo de visualizar el funcionamiento de los </w:t>
      </w:r>
      <w:r w:rsidRPr="002A6D02">
        <w:rPr>
          <w:rFonts w:eastAsia="Times New Roman" w:cs="Arial"/>
          <w:i/>
          <w:iCs/>
          <w:color w:val="000000" w:themeColor="text1"/>
          <w:lang w:eastAsia="es-ES"/>
        </w:rPr>
        <w:t>dashboard</w:t>
      </w:r>
      <w:r w:rsidRPr="002A6D02">
        <w:rPr>
          <w:rFonts w:eastAsia="Times New Roman" w:cs="Arial"/>
          <w:color w:val="000000" w:themeColor="text1"/>
          <w:lang w:eastAsia="es-ES"/>
        </w:rPr>
        <w:t xml:space="preserve"> y ver como la data entrante modifica los reportes se desarrollará una interfaz gráfica</w:t>
      </w:r>
      <w:r w:rsidR="00945BA1" w:rsidRPr="002A6D02">
        <w:rPr>
          <w:rFonts w:eastAsia="Times New Roman" w:cs="Arial"/>
          <w:color w:val="000000" w:themeColor="text1"/>
          <w:lang w:eastAsia="es-ES"/>
        </w:rPr>
        <w:t xml:space="preserve"> </w:t>
      </w:r>
      <w:r w:rsidRPr="002A6D02">
        <w:rPr>
          <w:rFonts w:eastAsia="Times New Roman" w:cs="Arial"/>
          <w:color w:val="000000" w:themeColor="text1"/>
          <w:lang w:eastAsia="es-ES"/>
        </w:rPr>
        <w:t>que pondere la carga de datos ficticios por provincia.</w:t>
      </w:r>
      <w:r w:rsidR="002D1E13" w:rsidRPr="002A6D02">
        <w:rPr>
          <w:rFonts w:eastAsia="Times New Roman" w:cs="Arial"/>
          <w:b/>
          <w:bCs/>
          <w:color w:val="000000" w:themeColor="text1"/>
          <w:lang w:eastAsia="es-ES"/>
        </w:rPr>
        <w:t xml:space="preserve"> Tecnología</w:t>
      </w:r>
      <w:r w:rsidR="00945BA1" w:rsidRPr="002A6D02">
        <w:rPr>
          <w:rFonts w:eastAsia="Times New Roman" w:cs="Arial"/>
          <w:b/>
          <w:bCs/>
          <w:color w:val="000000" w:themeColor="text1"/>
          <w:lang w:eastAsia="es-ES"/>
        </w:rPr>
        <w:t>s</w:t>
      </w:r>
      <w:r w:rsidR="002D1E13" w:rsidRPr="002A6D02">
        <w:rPr>
          <w:rFonts w:eastAsia="Times New Roman" w:cs="Arial"/>
          <w:b/>
          <w:bCs/>
          <w:color w:val="000000" w:themeColor="text1"/>
          <w:lang w:eastAsia="es-ES"/>
        </w:rPr>
        <w:t xml:space="preserve"> Aplicada</w:t>
      </w:r>
      <w:r w:rsidR="00945BA1" w:rsidRPr="002A6D02">
        <w:rPr>
          <w:rFonts w:eastAsia="Times New Roman" w:cs="Arial"/>
          <w:b/>
          <w:bCs/>
          <w:color w:val="000000" w:themeColor="text1"/>
          <w:lang w:eastAsia="es-ES"/>
        </w:rPr>
        <w:t xml:space="preserve">s:  </w:t>
      </w:r>
      <w:r w:rsidR="00945BA1" w:rsidRPr="002A6D02">
        <w:rPr>
          <w:rFonts w:eastAsia="Times New Roman" w:cs="Arial"/>
          <w:color w:val="000000" w:themeColor="text1"/>
          <w:lang w:eastAsia="es-ES"/>
        </w:rPr>
        <w:t>JavaSE,</w:t>
      </w:r>
      <w:r w:rsidR="00945BA1" w:rsidRPr="002A6D02">
        <w:rPr>
          <w:rFonts w:eastAsia="Times New Roman" w:cs="Arial"/>
          <w:b/>
          <w:bCs/>
          <w:color w:val="000000" w:themeColor="text1"/>
          <w:lang w:eastAsia="es-ES"/>
        </w:rPr>
        <w:t xml:space="preserve"> </w:t>
      </w:r>
      <w:r w:rsidR="00945BA1" w:rsidRPr="002A6D02">
        <w:rPr>
          <w:rFonts w:eastAsia="Times New Roman" w:cs="Arial"/>
          <w:color w:val="000000" w:themeColor="text1"/>
          <w:lang w:eastAsia="es-ES"/>
        </w:rPr>
        <w:t>Base de datos Oracle</w:t>
      </w:r>
    </w:p>
    <w:p w14:paraId="3BD7032E"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085BF738" w14:textId="77777777" w:rsidR="00945BA1" w:rsidRPr="002A6D02" w:rsidRDefault="00416DCB" w:rsidP="00EF4B32">
      <w:pPr>
        <w:pStyle w:val="Prrafodelista"/>
        <w:numPr>
          <w:ilvl w:val="0"/>
          <w:numId w:val="34"/>
        </w:numPr>
        <w:tabs>
          <w:tab w:val="right" w:pos="9498"/>
        </w:tabs>
        <w:spacing w:after="0" w:line="360" w:lineRule="auto"/>
        <w:ind w:left="1080"/>
        <w:jc w:val="both"/>
        <w:rPr>
          <w:rFonts w:eastAsia="Times New Roman" w:cs="Arial"/>
          <w:color w:val="000000" w:themeColor="text1"/>
          <w:lang w:eastAsia="es-ES"/>
        </w:rPr>
      </w:pPr>
      <w:r w:rsidRPr="002A6D02">
        <w:rPr>
          <w:rFonts w:eastAsia="Times New Roman" w:cs="Arial"/>
          <w:b/>
          <w:bCs/>
          <w:color w:val="000000" w:themeColor="text1"/>
          <w:lang w:eastAsia="es-ES"/>
        </w:rPr>
        <w:t xml:space="preserve">Captura de datos en tiempo real: </w:t>
      </w:r>
      <w:r w:rsidRPr="002A6D02">
        <w:rPr>
          <w:rFonts w:eastAsia="Times New Roman" w:cs="Arial"/>
          <w:color w:val="000000" w:themeColor="text1"/>
          <w:lang w:eastAsia="es-ES"/>
        </w:rPr>
        <w:t xml:space="preserve"> Para la captura de los datos que se ingesta en la base de datos relacional, se utilizará un conector de Kafka que realice un </w:t>
      </w:r>
      <w:r w:rsidRPr="002A6D02">
        <w:rPr>
          <w:rFonts w:eastAsia="Times New Roman" w:cs="Arial"/>
          <w:i/>
          <w:iCs/>
          <w:color w:val="000000" w:themeColor="text1"/>
          <w:lang w:eastAsia="es-ES"/>
        </w:rPr>
        <w:t>pull</w:t>
      </w:r>
      <w:r w:rsidRPr="002A6D02">
        <w:rPr>
          <w:rFonts w:eastAsia="Times New Roman" w:cs="Arial"/>
          <w:color w:val="000000" w:themeColor="text1"/>
          <w:lang w:eastAsia="es-ES"/>
        </w:rPr>
        <w:t xml:space="preserve"> de los nuevos datos hacia el sistema de mensajería distribuida para su posterior consumo.</w:t>
      </w:r>
      <w:r w:rsidR="00945BA1" w:rsidRPr="002A6D02">
        <w:rPr>
          <w:rFonts w:eastAsia="Times New Roman" w:cs="Arial"/>
          <w:color w:val="000000" w:themeColor="text1"/>
          <w:lang w:eastAsia="es-ES"/>
        </w:rPr>
        <w:t xml:space="preserve"> </w:t>
      </w:r>
    </w:p>
    <w:p w14:paraId="42A1D5B3" w14:textId="5E26DFA6" w:rsidR="003C134C" w:rsidRPr="00881F30" w:rsidRDefault="002A6D02" w:rsidP="00E92E4E">
      <w:pPr>
        <w:tabs>
          <w:tab w:val="right" w:pos="9498"/>
        </w:tabs>
        <w:spacing w:after="0"/>
        <w:ind w:left="360"/>
        <w:rPr>
          <w:b/>
          <w:bCs/>
          <w:color w:val="000000" w:themeColor="text1"/>
        </w:rPr>
      </w:pPr>
      <w:r>
        <w:rPr>
          <w:rFonts w:eastAsia="Times New Roman" w:cs="Arial"/>
          <w:b/>
          <w:bCs/>
          <w:color w:val="000000" w:themeColor="text1"/>
          <w:lang w:eastAsia="es-ES"/>
        </w:rPr>
        <w:t xml:space="preserve">            </w:t>
      </w:r>
      <w:r w:rsidR="00945BA1" w:rsidRPr="002D1E13">
        <w:rPr>
          <w:rFonts w:eastAsia="Times New Roman" w:cs="Arial"/>
          <w:b/>
          <w:bCs/>
          <w:color w:val="000000" w:themeColor="text1"/>
          <w:lang w:eastAsia="es-ES"/>
        </w:rPr>
        <w:t>Tecnología Aplicada</w:t>
      </w:r>
      <w:r w:rsidR="00945BA1">
        <w:rPr>
          <w:rFonts w:eastAsia="Times New Roman" w:cs="Arial"/>
          <w:b/>
          <w:bCs/>
          <w:color w:val="000000" w:themeColor="text1"/>
          <w:lang w:eastAsia="es-ES"/>
        </w:rPr>
        <w:t xml:space="preserve">: </w:t>
      </w:r>
      <w:r w:rsidR="00945BA1" w:rsidRPr="00945BA1">
        <w:rPr>
          <w:rFonts w:eastAsia="Times New Roman" w:cs="Arial"/>
          <w:color w:val="000000" w:themeColor="text1"/>
          <w:lang w:eastAsia="es-ES"/>
        </w:rPr>
        <w:t>Apache Kafka</w:t>
      </w:r>
      <w:r w:rsidR="00945BA1">
        <w:rPr>
          <w:rFonts w:eastAsia="Times New Roman" w:cs="Arial"/>
          <w:color w:val="000000" w:themeColor="text1"/>
          <w:lang w:eastAsia="es-ES"/>
        </w:rPr>
        <w:t>.</w:t>
      </w:r>
    </w:p>
    <w:p w14:paraId="559013A3"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4D162B3F" w14:textId="4010BBFF" w:rsidR="00945BA1" w:rsidRPr="00B90750" w:rsidRDefault="00416DCB" w:rsidP="00EF4B32">
      <w:pPr>
        <w:pStyle w:val="Prrafodelista"/>
        <w:numPr>
          <w:ilvl w:val="0"/>
          <w:numId w:val="34"/>
        </w:numPr>
        <w:tabs>
          <w:tab w:val="right" w:pos="9498"/>
        </w:tabs>
        <w:spacing w:after="0" w:line="360" w:lineRule="auto"/>
        <w:ind w:left="1080"/>
        <w:jc w:val="both"/>
        <w:rPr>
          <w:b/>
          <w:bCs/>
          <w:color w:val="000000" w:themeColor="text1"/>
        </w:rPr>
      </w:pPr>
      <w:r w:rsidRPr="002A6D02">
        <w:rPr>
          <w:rFonts w:eastAsia="Times New Roman" w:cs="Arial"/>
          <w:b/>
          <w:bCs/>
          <w:color w:val="000000" w:themeColor="text1"/>
          <w:lang w:eastAsia="es-ES"/>
        </w:rPr>
        <w:t xml:space="preserve">Procesamiento de datos: </w:t>
      </w:r>
      <w:r w:rsidRPr="002A6D02">
        <w:rPr>
          <w:rFonts w:eastAsia="Times New Roman" w:cs="Arial"/>
          <w:color w:val="000000" w:themeColor="text1"/>
          <w:lang w:eastAsia="es-ES"/>
        </w:rPr>
        <w:t xml:space="preserve"> Los datos entrantes de Kafka cuyo </w:t>
      </w:r>
      <w:r w:rsidRPr="002A6D02">
        <w:rPr>
          <w:rFonts w:eastAsia="Times New Roman" w:cs="Arial"/>
          <w:i/>
          <w:iCs/>
          <w:color w:val="000000" w:themeColor="text1"/>
          <w:lang w:eastAsia="es-ES"/>
        </w:rPr>
        <w:t>topic</w:t>
      </w:r>
      <w:r w:rsidRPr="002A6D02">
        <w:rPr>
          <w:rFonts w:eastAsia="Times New Roman" w:cs="Arial"/>
          <w:color w:val="000000" w:themeColor="text1"/>
          <w:lang w:eastAsia="es-ES"/>
        </w:rPr>
        <w:t xml:space="preserve"> se relaciona a las declaraciones a detalle, serán </w:t>
      </w:r>
      <w:r w:rsidRPr="00B90750">
        <w:rPr>
          <w:rFonts w:eastAsia="Times New Roman" w:cs="Arial"/>
          <w:color w:val="000000" w:themeColor="text1"/>
          <w:lang w:eastAsia="es-ES"/>
        </w:rPr>
        <w:t xml:space="preserve">consumidos por una herramienta de cálculo distribuido, quien consolidará estos datos en </w:t>
      </w:r>
      <w:r w:rsidRPr="00B90750">
        <w:rPr>
          <w:rFonts w:eastAsia="Times New Roman" w:cs="Arial"/>
          <w:i/>
          <w:iCs/>
          <w:color w:val="000000" w:themeColor="text1"/>
          <w:lang w:eastAsia="es-ES"/>
        </w:rPr>
        <w:t>streaming</w:t>
      </w:r>
      <w:r w:rsidRPr="00B90750">
        <w:rPr>
          <w:rFonts w:eastAsia="Times New Roman" w:cs="Arial"/>
          <w:color w:val="000000" w:themeColor="text1"/>
          <w:lang w:eastAsia="es-ES"/>
        </w:rPr>
        <w:t xml:space="preserve"> junto al </w:t>
      </w:r>
      <w:r w:rsidRPr="00B90750">
        <w:rPr>
          <w:rFonts w:eastAsia="Times New Roman" w:cs="Arial"/>
          <w:i/>
          <w:iCs/>
          <w:color w:val="000000" w:themeColor="text1"/>
          <w:lang w:eastAsia="es-ES"/>
        </w:rPr>
        <w:t>dataset</w:t>
      </w:r>
      <w:r w:rsidRPr="00B90750">
        <w:rPr>
          <w:rFonts w:eastAsia="Times New Roman" w:cs="Arial"/>
          <w:color w:val="000000" w:themeColor="text1"/>
          <w:lang w:eastAsia="es-ES"/>
        </w:rPr>
        <w:t xml:space="preserve"> histórico almacenado en </w:t>
      </w:r>
      <w:r w:rsidR="00216DB2" w:rsidRPr="00B90750">
        <w:rPr>
          <w:rFonts w:eastAsia="Times New Roman" w:cs="Arial"/>
          <w:color w:val="000000" w:themeColor="text1"/>
          <w:lang w:eastAsia="es-ES"/>
        </w:rPr>
        <w:t>ElasticSearch</w:t>
      </w:r>
      <w:r w:rsidRPr="00B90750">
        <w:rPr>
          <w:rFonts w:eastAsia="Times New Roman" w:cs="Arial"/>
          <w:color w:val="000000" w:themeColor="text1"/>
          <w:lang w:eastAsia="es-ES"/>
        </w:rPr>
        <w:t>.</w:t>
      </w:r>
      <w:r w:rsidR="00945BA1" w:rsidRPr="00B90750">
        <w:rPr>
          <w:rFonts w:eastAsia="Times New Roman" w:cs="Arial"/>
          <w:color w:val="000000" w:themeColor="text1"/>
          <w:lang w:eastAsia="es-ES"/>
        </w:rPr>
        <w:t xml:space="preserve"> </w:t>
      </w:r>
      <w:r w:rsidR="00945BA1" w:rsidRPr="00B90750">
        <w:rPr>
          <w:rFonts w:eastAsia="Times New Roman" w:cs="Arial"/>
          <w:b/>
          <w:bCs/>
          <w:color w:val="000000" w:themeColor="text1"/>
          <w:lang w:eastAsia="es-ES"/>
        </w:rPr>
        <w:t xml:space="preserve">Tecnología Aplicada: </w:t>
      </w:r>
      <w:r w:rsidR="00945BA1" w:rsidRPr="00B90750">
        <w:rPr>
          <w:rFonts w:eastAsia="Times New Roman" w:cs="Arial"/>
          <w:color w:val="000000" w:themeColor="text1"/>
          <w:lang w:eastAsia="es-ES"/>
        </w:rPr>
        <w:t>Apache Spark.</w:t>
      </w:r>
    </w:p>
    <w:p w14:paraId="37FC2FC3"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60C1108C" w14:textId="20C477FA" w:rsidR="003C134C" w:rsidRPr="002A6D02" w:rsidRDefault="00416DCB" w:rsidP="00EF4B32">
      <w:pPr>
        <w:pStyle w:val="Prrafodelista"/>
        <w:numPr>
          <w:ilvl w:val="0"/>
          <w:numId w:val="34"/>
        </w:numPr>
        <w:tabs>
          <w:tab w:val="right" w:pos="9498"/>
        </w:tabs>
        <w:spacing w:after="0" w:line="360" w:lineRule="auto"/>
        <w:ind w:left="1080"/>
        <w:jc w:val="both"/>
        <w:rPr>
          <w:b/>
          <w:bCs/>
          <w:color w:val="000000" w:themeColor="text1"/>
        </w:rPr>
      </w:pPr>
      <w:r w:rsidRPr="002A6D02">
        <w:rPr>
          <w:rFonts w:eastAsia="Times New Roman" w:cs="Arial"/>
          <w:b/>
          <w:bCs/>
          <w:color w:val="000000" w:themeColor="text1"/>
          <w:lang w:eastAsia="es-ES"/>
        </w:rPr>
        <w:t>Persistencia de datos</w:t>
      </w:r>
      <w:r w:rsidRPr="002A6D02">
        <w:rPr>
          <w:rFonts w:eastAsia="Times New Roman" w:cs="Arial"/>
          <w:color w:val="000000" w:themeColor="text1"/>
          <w:lang w:eastAsia="es-ES"/>
        </w:rPr>
        <w:t xml:space="preserve">: Los nuevos </w:t>
      </w:r>
      <w:r w:rsidRPr="00B90750">
        <w:rPr>
          <w:rFonts w:eastAsia="Times New Roman" w:cs="Arial"/>
          <w:color w:val="000000" w:themeColor="text1"/>
          <w:lang w:eastAsia="es-ES"/>
        </w:rPr>
        <w:t>cálculos (agregaciones) efectuad</w:t>
      </w:r>
      <w:r w:rsidR="002A6D02" w:rsidRPr="00B90750">
        <w:rPr>
          <w:rFonts w:eastAsia="Times New Roman" w:cs="Arial"/>
          <w:color w:val="000000" w:themeColor="text1"/>
          <w:lang w:eastAsia="es-ES"/>
        </w:rPr>
        <w:t>o</w:t>
      </w:r>
      <w:r w:rsidRPr="00B90750">
        <w:rPr>
          <w:rFonts w:eastAsia="Times New Roman" w:cs="Arial"/>
          <w:color w:val="000000" w:themeColor="text1"/>
          <w:lang w:eastAsia="es-ES"/>
        </w:rPr>
        <w:t>s</w:t>
      </w:r>
      <w:r w:rsidRPr="002A6D02">
        <w:rPr>
          <w:rFonts w:eastAsia="Times New Roman" w:cs="Arial"/>
          <w:color w:val="000000" w:themeColor="text1"/>
          <w:lang w:eastAsia="es-ES"/>
        </w:rPr>
        <w:t xml:space="preserve"> sobre la consolidación de los datos serán guardados/actualizados en la base de datos</w:t>
      </w:r>
      <w:r w:rsidR="00945BA1" w:rsidRPr="002A6D02">
        <w:rPr>
          <w:rFonts w:eastAsia="Times New Roman" w:cs="Arial"/>
          <w:color w:val="000000" w:themeColor="text1"/>
          <w:lang w:eastAsia="es-ES"/>
        </w:rPr>
        <w:t xml:space="preserve">. </w:t>
      </w:r>
      <w:r w:rsidR="00945BA1" w:rsidRPr="002A6D02">
        <w:rPr>
          <w:rFonts w:eastAsia="Times New Roman" w:cs="Arial"/>
          <w:b/>
          <w:bCs/>
          <w:color w:val="000000" w:themeColor="text1"/>
          <w:lang w:eastAsia="es-ES"/>
        </w:rPr>
        <w:t xml:space="preserve">Tecnología Aplicada: </w:t>
      </w:r>
      <w:r w:rsidRPr="002A6D02">
        <w:rPr>
          <w:rFonts w:eastAsia="Times New Roman" w:cs="Arial"/>
          <w:color w:val="000000" w:themeColor="text1"/>
          <w:lang w:eastAsia="es-ES"/>
        </w:rPr>
        <w:t xml:space="preserve"> </w:t>
      </w:r>
      <w:r w:rsidR="00216DB2" w:rsidRPr="002A6D02">
        <w:rPr>
          <w:rFonts w:eastAsia="Times New Roman" w:cs="Arial"/>
          <w:color w:val="000000" w:themeColor="text1"/>
          <w:lang w:eastAsia="es-ES"/>
        </w:rPr>
        <w:t>ElasticSearch</w:t>
      </w:r>
      <w:r w:rsidRPr="002A6D02">
        <w:rPr>
          <w:rFonts w:eastAsia="Times New Roman" w:cs="Arial"/>
          <w:color w:val="000000" w:themeColor="text1"/>
          <w:lang w:eastAsia="es-ES"/>
        </w:rPr>
        <w:t>.</w:t>
      </w:r>
    </w:p>
    <w:p w14:paraId="69A4BA5A"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47281447" w14:textId="1C58CDB2" w:rsidR="00945BA1" w:rsidRPr="002A6D02" w:rsidRDefault="00416DCB" w:rsidP="00EF4B32">
      <w:pPr>
        <w:pStyle w:val="Prrafodelista"/>
        <w:numPr>
          <w:ilvl w:val="0"/>
          <w:numId w:val="34"/>
        </w:numPr>
        <w:tabs>
          <w:tab w:val="right" w:pos="9498"/>
        </w:tabs>
        <w:spacing w:after="0" w:line="360" w:lineRule="auto"/>
        <w:ind w:left="1080"/>
        <w:jc w:val="both"/>
        <w:rPr>
          <w:b/>
          <w:bCs/>
          <w:color w:val="000000" w:themeColor="text1"/>
        </w:rPr>
      </w:pPr>
      <w:r w:rsidRPr="002A6D02">
        <w:rPr>
          <w:rFonts w:eastAsia="Times New Roman" w:cs="Arial"/>
          <w:b/>
          <w:bCs/>
          <w:color w:val="000000" w:themeColor="text1"/>
          <w:lang w:eastAsia="es-ES"/>
        </w:rPr>
        <w:t>Visualización de datos:</w:t>
      </w:r>
      <w:r w:rsidRPr="002A6D02">
        <w:rPr>
          <w:rFonts w:eastAsia="Times New Roman" w:cs="Arial"/>
          <w:color w:val="000000" w:themeColor="text1"/>
          <w:lang w:eastAsia="es-ES"/>
        </w:rPr>
        <w:t xml:space="preserve"> </w:t>
      </w:r>
      <w:r w:rsidR="00945BA1" w:rsidRPr="002A6D02">
        <w:rPr>
          <w:rFonts w:eastAsia="Times New Roman" w:cs="Arial"/>
          <w:color w:val="000000" w:themeColor="text1"/>
          <w:lang w:eastAsia="es-ES"/>
        </w:rPr>
        <w:t>Se</w:t>
      </w:r>
      <w:r w:rsidRPr="002A6D02">
        <w:rPr>
          <w:rFonts w:eastAsia="Times New Roman" w:cs="Arial"/>
          <w:color w:val="000000" w:themeColor="text1"/>
          <w:lang w:eastAsia="es-ES"/>
        </w:rPr>
        <w:t xml:space="preserve"> construirán </w:t>
      </w:r>
      <w:r w:rsidRPr="002A6D02">
        <w:rPr>
          <w:rFonts w:eastAsia="Times New Roman" w:cs="Arial"/>
          <w:i/>
          <w:iCs/>
          <w:color w:val="000000" w:themeColor="text1"/>
          <w:lang w:eastAsia="es-ES"/>
        </w:rPr>
        <w:t>dashboards</w:t>
      </w:r>
      <w:r w:rsidRPr="002A6D02">
        <w:rPr>
          <w:rFonts w:eastAsia="Times New Roman" w:cs="Arial"/>
          <w:color w:val="000000" w:themeColor="text1"/>
          <w:lang w:eastAsia="es-ES"/>
        </w:rPr>
        <w:t xml:space="preserve"> que permitan visualizar la información agregada por ubicación geográfica (Provincia, Cantón) y sector económico. Los </w:t>
      </w:r>
      <w:r w:rsidRPr="002A6D02">
        <w:rPr>
          <w:rFonts w:eastAsia="Times New Roman" w:cs="Arial"/>
          <w:i/>
          <w:iCs/>
          <w:color w:val="000000" w:themeColor="text1"/>
          <w:lang w:eastAsia="es-ES"/>
        </w:rPr>
        <w:t>dashboards</w:t>
      </w:r>
      <w:r w:rsidRPr="002A6D02">
        <w:rPr>
          <w:rFonts w:eastAsia="Times New Roman" w:cs="Arial"/>
          <w:color w:val="000000" w:themeColor="text1"/>
          <w:lang w:eastAsia="es-ES"/>
        </w:rPr>
        <w:t xml:space="preserve"> deberán tener un refrescamiento periódico para verificar la volatilidad de los datos.</w:t>
      </w:r>
      <w:r w:rsidR="00945BA1" w:rsidRPr="002A6D02">
        <w:rPr>
          <w:rFonts w:eastAsia="Times New Roman" w:cs="Arial"/>
          <w:color w:val="000000" w:themeColor="text1"/>
          <w:lang w:eastAsia="es-ES"/>
        </w:rPr>
        <w:t xml:space="preserve"> </w:t>
      </w:r>
      <w:r w:rsidR="00945BA1" w:rsidRPr="002A6D02">
        <w:rPr>
          <w:rFonts w:eastAsia="Times New Roman" w:cs="Arial"/>
          <w:b/>
          <w:bCs/>
          <w:color w:val="000000" w:themeColor="text1"/>
          <w:lang w:eastAsia="es-ES"/>
        </w:rPr>
        <w:t xml:space="preserve">Tecnología Aplicada: </w:t>
      </w:r>
      <w:r w:rsidR="00945BA1" w:rsidRPr="002A6D02">
        <w:rPr>
          <w:rFonts w:eastAsia="Times New Roman" w:cs="Arial"/>
          <w:color w:val="000000" w:themeColor="text1"/>
          <w:lang w:eastAsia="es-ES"/>
        </w:rPr>
        <w:t xml:space="preserve"> Kibana.</w:t>
      </w:r>
    </w:p>
    <w:p w14:paraId="33BC8ED2"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63BFD5D8" w14:textId="0B84A8AC" w:rsidR="003C134C" w:rsidRPr="002A6D02" w:rsidRDefault="00416DCB" w:rsidP="00EF4B32">
      <w:pPr>
        <w:pStyle w:val="Prrafodelista"/>
        <w:numPr>
          <w:ilvl w:val="0"/>
          <w:numId w:val="34"/>
        </w:numPr>
        <w:tabs>
          <w:tab w:val="right" w:pos="9498"/>
        </w:tabs>
        <w:spacing w:after="0" w:line="360" w:lineRule="auto"/>
        <w:ind w:left="1080"/>
        <w:jc w:val="both"/>
        <w:rPr>
          <w:color w:val="000000" w:themeColor="text1"/>
        </w:rPr>
      </w:pPr>
      <w:r w:rsidRPr="002A6D02">
        <w:rPr>
          <w:rFonts w:eastAsia="Times New Roman" w:cs="Arial"/>
          <w:b/>
          <w:bCs/>
          <w:color w:val="000000" w:themeColor="text1"/>
          <w:lang w:eastAsia="es-ES"/>
        </w:rPr>
        <w:t xml:space="preserve">Clusterización:  </w:t>
      </w:r>
      <w:r w:rsidRPr="002A6D02">
        <w:rPr>
          <w:rFonts w:eastAsia="Times New Roman" w:cs="Arial"/>
          <w:color w:val="000000" w:themeColor="text1"/>
          <w:lang w:eastAsia="es-ES"/>
        </w:rPr>
        <w:t xml:space="preserve"> La información agregada pública, al ser data real, será empleada para crear modelos de clusterización con el método de K-Means</w:t>
      </w:r>
      <w:r w:rsidR="00697C4F" w:rsidRPr="002A6D02">
        <w:rPr>
          <w:rFonts w:eastAsia="Times New Roman" w:cs="Arial"/>
          <w:color w:val="000000" w:themeColor="text1"/>
          <w:lang w:eastAsia="es-ES"/>
        </w:rPr>
        <w:t xml:space="preserve"> y Aglomerativo</w:t>
      </w:r>
      <w:r w:rsidRPr="002A6D02">
        <w:rPr>
          <w:rFonts w:eastAsia="Times New Roman" w:cs="Arial"/>
          <w:color w:val="000000" w:themeColor="text1"/>
          <w:lang w:eastAsia="es-ES"/>
        </w:rPr>
        <w:t xml:space="preserve"> para encontrar los clústeres por provincia</w:t>
      </w:r>
      <w:r w:rsidR="00945BA1" w:rsidRPr="002A6D02">
        <w:rPr>
          <w:rFonts w:eastAsia="Times New Roman" w:cs="Arial"/>
          <w:color w:val="000000" w:themeColor="text1"/>
          <w:lang w:eastAsia="es-ES"/>
        </w:rPr>
        <w:t>.</w:t>
      </w:r>
      <w:r w:rsidR="002A6D02" w:rsidRPr="002A6D02">
        <w:rPr>
          <w:rFonts w:eastAsia="Times New Roman" w:cs="Arial"/>
          <w:b/>
          <w:bCs/>
          <w:color w:val="000000" w:themeColor="text1"/>
          <w:lang w:eastAsia="es-ES"/>
        </w:rPr>
        <w:t xml:space="preserve"> Tecnología Aplicada: </w:t>
      </w:r>
      <w:r w:rsidR="002A6D02" w:rsidRPr="002A6D02">
        <w:rPr>
          <w:rFonts w:eastAsia="Times New Roman" w:cs="Arial"/>
          <w:color w:val="000000" w:themeColor="text1"/>
          <w:lang w:eastAsia="es-ES"/>
        </w:rPr>
        <w:t xml:space="preserve"> Python</w:t>
      </w:r>
      <w:r w:rsidR="00070715">
        <w:rPr>
          <w:rFonts w:eastAsia="Times New Roman" w:cs="Arial"/>
          <w:color w:val="000000" w:themeColor="text1"/>
          <w:lang w:eastAsia="es-ES"/>
        </w:rPr>
        <w:t>, Scikit-Learn.</w:t>
      </w:r>
    </w:p>
    <w:p w14:paraId="517BAB37" w14:textId="77777777" w:rsidR="003C134C" w:rsidRPr="00881F30" w:rsidRDefault="003C134C">
      <w:pPr>
        <w:tabs>
          <w:tab w:val="right" w:pos="9498"/>
        </w:tabs>
        <w:spacing w:after="0"/>
        <w:rPr>
          <w:rFonts w:eastAsia="Times New Roman" w:cs="Arial"/>
          <w:color w:val="000000" w:themeColor="text1"/>
          <w:lang w:eastAsia="es-ES"/>
        </w:rPr>
      </w:pPr>
    </w:p>
    <w:p w14:paraId="10643E77" w14:textId="77777777" w:rsidR="003C134C" w:rsidRPr="00881F30" w:rsidRDefault="00416DCB">
      <w:pPr>
        <w:tabs>
          <w:tab w:val="right" w:pos="9498"/>
        </w:tabs>
        <w:spacing w:after="0"/>
        <w:rPr>
          <w:b/>
          <w:bCs/>
          <w:color w:val="000000" w:themeColor="text1"/>
        </w:rPr>
      </w:pPr>
      <w:r w:rsidRPr="00881F30">
        <w:rPr>
          <w:rFonts w:eastAsia="Times New Roman" w:cs="Arial"/>
          <w:b/>
          <w:bCs/>
          <w:color w:val="000000" w:themeColor="text1"/>
          <w:lang w:eastAsia="es-ES"/>
        </w:rPr>
        <w:t xml:space="preserve">Elaboración del documento de TFM: </w:t>
      </w:r>
      <w:r w:rsidRPr="00881F30">
        <w:rPr>
          <w:rFonts w:eastAsia="Times New Roman" w:cs="Arial"/>
          <w:color w:val="000000" w:themeColor="text1"/>
          <w:lang w:eastAsia="es-ES"/>
        </w:rPr>
        <w:t xml:space="preserve"> Los pasos anteriores concernientes a la implementación del modelo de Captura y Procesamiento de datos de Declaraciones Tributarias serán debidamente documentos y justificados.</w:t>
      </w:r>
    </w:p>
    <w:p w14:paraId="70BD1AC4" w14:textId="77777777" w:rsidR="003C134C" w:rsidRPr="00881F30" w:rsidRDefault="003C134C">
      <w:pPr>
        <w:tabs>
          <w:tab w:val="right" w:pos="9498"/>
        </w:tabs>
        <w:spacing w:after="0"/>
        <w:rPr>
          <w:rFonts w:eastAsia="Times New Roman" w:cs="Arial"/>
          <w:color w:val="000000" w:themeColor="text1"/>
          <w:lang w:eastAsia="es-ES"/>
        </w:rPr>
      </w:pPr>
    </w:p>
    <w:p w14:paraId="6B8C3DA6" w14:textId="591355E5" w:rsidR="003C134C" w:rsidRDefault="00416DCB" w:rsidP="002A6D02">
      <w:pPr>
        <w:tabs>
          <w:tab w:val="right" w:pos="9498"/>
        </w:tabs>
        <w:spacing w:after="0"/>
        <w:rPr>
          <w:rFonts w:eastAsia="Times New Roman" w:cs="Arial"/>
          <w:color w:val="000000" w:themeColor="text1"/>
          <w:lang w:eastAsia="es-ES"/>
        </w:rPr>
      </w:pPr>
      <w:r w:rsidRPr="00881F30">
        <w:rPr>
          <w:rFonts w:eastAsia="Times New Roman" w:cs="Arial"/>
          <w:b/>
          <w:bCs/>
          <w:color w:val="000000" w:themeColor="text1"/>
          <w:lang w:eastAsia="es-ES"/>
        </w:rPr>
        <w:lastRenderedPageBreak/>
        <w:t xml:space="preserve">Orientación y Guía: </w:t>
      </w:r>
      <w:r w:rsidRPr="00881F30">
        <w:rPr>
          <w:rFonts w:eastAsia="Times New Roman" w:cs="Arial"/>
          <w:color w:val="000000" w:themeColor="text1"/>
          <w:lang w:eastAsia="es-ES"/>
        </w:rPr>
        <w:t xml:space="preserve"> El Director del TFM quien realiza las tareas de acompañamiento y orientación a través de reuniones de trabajo y retroalimentación respectiva, proporciona una guía para que el estudiante profundice y mejore aspectos relativos a su Proyecto Final de </w:t>
      </w:r>
      <w:r w:rsidR="001A0384" w:rsidRPr="00881F30">
        <w:rPr>
          <w:rFonts w:eastAsia="Times New Roman" w:cs="Arial"/>
          <w:color w:val="000000" w:themeColor="text1"/>
          <w:lang w:eastAsia="es-ES"/>
        </w:rPr>
        <w:t>Máster</w:t>
      </w:r>
      <w:r w:rsidRPr="00881F30">
        <w:rPr>
          <w:rFonts w:eastAsia="Times New Roman" w:cs="Arial"/>
          <w:color w:val="000000" w:themeColor="text1"/>
          <w:lang w:eastAsia="es-ES"/>
        </w:rPr>
        <w:t>.</w:t>
      </w:r>
    </w:p>
    <w:p w14:paraId="55D31DA3" w14:textId="63EE9CE8" w:rsidR="00465289" w:rsidRDefault="00465289" w:rsidP="002A6D02">
      <w:pPr>
        <w:tabs>
          <w:tab w:val="right" w:pos="9498"/>
        </w:tabs>
        <w:spacing w:after="0"/>
        <w:rPr>
          <w:rFonts w:eastAsia="Times New Roman" w:cs="Arial"/>
          <w:color w:val="000000" w:themeColor="text1"/>
          <w:lang w:eastAsia="es-ES"/>
        </w:rPr>
      </w:pPr>
    </w:p>
    <w:p w14:paraId="54065ECD" w14:textId="56B690D7" w:rsidR="00465289" w:rsidRDefault="00465289" w:rsidP="002A6D02">
      <w:pPr>
        <w:tabs>
          <w:tab w:val="right" w:pos="9498"/>
        </w:tabs>
        <w:spacing w:after="0"/>
        <w:rPr>
          <w:rFonts w:eastAsia="Times New Roman" w:cs="Arial"/>
          <w:color w:val="000000" w:themeColor="text1"/>
          <w:lang w:eastAsia="es-ES"/>
        </w:rPr>
      </w:pPr>
    </w:p>
    <w:p w14:paraId="34DF6F48" w14:textId="7102D428" w:rsidR="00465289" w:rsidRDefault="00465289" w:rsidP="002A6D02">
      <w:pPr>
        <w:tabs>
          <w:tab w:val="right" w:pos="9498"/>
        </w:tabs>
        <w:spacing w:after="0"/>
        <w:rPr>
          <w:rFonts w:eastAsia="Times New Roman" w:cs="Arial"/>
          <w:color w:val="000000" w:themeColor="text1"/>
          <w:lang w:eastAsia="es-ES"/>
        </w:rPr>
      </w:pPr>
    </w:p>
    <w:p w14:paraId="1491FE17" w14:textId="7981D022" w:rsidR="00465289" w:rsidRDefault="00465289" w:rsidP="002A6D02">
      <w:pPr>
        <w:tabs>
          <w:tab w:val="right" w:pos="9498"/>
        </w:tabs>
        <w:spacing w:after="0"/>
        <w:rPr>
          <w:rFonts w:eastAsia="Times New Roman" w:cs="Arial"/>
          <w:color w:val="000000" w:themeColor="text1"/>
          <w:lang w:eastAsia="es-ES"/>
        </w:rPr>
      </w:pPr>
    </w:p>
    <w:p w14:paraId="041A9B39" w14:textId="1F6E62A2" w:rsidR="00465289" w:rsidRDefault="00465289" w:rsidP="002A6D02">
      <w:pPr>
        <w:tabs>
          <w:tab w:val="right" w:pos="9498"/>
        </w:tabs>
        <w:spacing w:after="0"/>
        <w:rPr>
          <w:rFonts w:eastAsia="Times New Roman" w:cs="Arial"/>
          <w:color w:val="000000" w:themeColor="text1"/>
          <w:lang w:eastAsia="es-ES"/>
        </w:rPr>
      </w:pPr>
    </w:p>
    <w:p w14:paraId="68CAB37F" w14:textId="08C6DA17" w:rsidR="00465289" w:rsidRDefault="00465289" w:rsidP="002A6D02">
      <w:pPr>
        <w:tabs>
          <w:tab w:val="right" w:pos="9498"/>
        </w:tabs>
        <w:spacing w:after="0"/>
        <w:rPr>
          <w:rFonts w:eastAsia="Times New Roman" w:cs="Arial"/>
          <w:color w:val="000000" w:themeColor="text1"/>
          <w:lang w:eastAsia="es-ES"/>
        </w:rPr>
      </w:pPr>
    </w:p>
    <w:p w14:paraId="4FA94C24" w14:textId="4657E088" w:rsidR="00465289" w:rsidRDefault="00465289" w:rsidP="002A6D02">
      <w:pPr>
        <w:tabs>
          <w:tab w:val="right" w:pos="9498"/>
        </w:tabs>
        <w:spacing w:after="0"/>
        <w:rPr>
          <w:rFonts w:eastAsia="Times New Roman" w:cs="Arial"/>
          <w:color w:val="000000" w:themeColor="text1"/>
          <w:lang w:eastAsia="es-ES"/>
        </w:rPr>
      </w:pPr>
    </w:p>
    <w:p w14:paraId="344DA8CF" w14:textId="0940EAE6" w:rsidR="00465289" w:rsidRDefault="00465289" w:rsidP="002A6D02">
      <w:pPr>
        <w:tabs>
          <w:tab w:val="right" w:pos="9498"/>
        </w:tabs>
        <w:spacing w:after="0"/>
        <w:rPr>
          <w:rFonts w:eastAsia="Times New Roman" w:cs="Arial"/>
          <w:color w:val="000000" w:themeColor="text1"/>
          <w:lang w:eastAsia="es-ES"/>
        </w:rPr>
      </w:pPr>
    </w:p>
    <w:p w14:paraId="1A803979" w14:textId="03C0ECCE" w:rsidR="00465289" w:rsidRDefault="00465289" w:rsidP="002A6D02">
      <w:pPr>
        <w:tabs>
          <w:tab w:val="right" w:pos="9498"/>
        </w:tabs>
        <w:spacing w:after="0"/>
        <w:rPr>
          <w:rFonts w:eastAsia="Times New Roman" w:cs="Arial"/>
          <w:color w:val="000000" w:themeColor="text1"/>
          <w:lang w:eastAsia="es-ES"/>
        </w:rPr>
      </w:pPr>
    </w:p>
    <w:p w14:paraId="1B495D3A" w14:textId="1EFE3CBB" w:rsidR="00465289" w:rsidRDefault="00465289" w:rsidP="002A6D02">
      <w:pPr>
        <w:tabs>
          <w:tab w:val="right" w:pos="9498"/>
        </w:tabs>
        <w:spacing w:after="0"/>
        <w:rPr>
          <w:rFonts w:eastAsia="Times New Roman" w:cs="Arial"/>
          <w:color w:val="000000" w:themeColor="text1"/>
          <w:lang w:eastAsia="es-ES"/>
        </w:rPr>
      </w:pPr>
    </w:p>
    <w:p w14:paraId="1A6C9D17" w14:textId="7E88130E" w:rsidR="00465289" w:rsidRDefault="00465289" w:rsidP="002A6D02">
      <w:pPr>
        <w:tabs>
          <w:tab w:val="right" w:pos="9498"/>
        </w:tabs>
        <w:spacing w:after="0"/>
        <w:rPr>
          <w:rFonts w:eastAsia="Times New Roman" w:cs="Arial"/>
          <w:color w:val="000000" w:themeColor="text1"/>
          <w:lang w:eastAsia="es-ES"/>
        </w:rPr>
      </w:pPr>
    </w:p>
    <w:p w14:paraId="455004EF" w14:textId="696785E9" w:rsidR="00465289" w:rsidRDefault="00465289" w:rsidP="002A6D02">
      <w:pPr>
        <w:tabs>
          <w:tab w:val="right" w:pos="9498"/>
        </w:tabs>
        <w:spacing w:after="0"/>
        <w:rPr>
          <w:rFonts w:eastAsia="Times New Roman" w:cs="Arial"/>
          <w:color w:val="000000" w:themeColor="text1"/>
          <w:lang w:eastAsia="es-ES"/>
        </w:rPr>
      </w:pPr>
    </w:p>
    <w:p w14:paraId="4389284A" w14:textId="59D97CFA" w:rsidR="00465289" w:rsidRDefault="00465289" w:rsidP="002A6D02">
      <w:pPr>
        <w:tabs>
          <w:tab w:val="right" w:pos="9498"/>
        </w:tabs>
        <w:spacing w:after="0"/>
        <w:rPr>
          <w:rFonts w:eastAsia="Times New Roman" w:cs="Arial"/>
          <w:color w:val="000000" w:themeColor="text1"/>
          <w:lang w:eastAsia="es-ES"/>
        </w:rPr>
      </w:pPr>
    </w:p>
    <w:p w14:paraId="079C7970" w14:textId="48C74A40" w:rsidR="00465289" w:rsidRDefault="00465289" w:rsidP="002A6D02">
      <w:pPr>
        <w:tabs>
          <w:tab w:val="right" w:pos="9498"/>
        </w:tabs>
        <w:spacing w:after="0"/>
        <w:rPr>
          <w:rFonts w:eastAsia="Times New Roman" w:cs="Arial"/>
          <w:color w:val="000000" w:themeColor="text1"/>
          <w:lang w:eastAsia="es-ES"/>
        </w:rPr>
      </w:pPr>
    </w:p>
    <w:p w14:paraId="207850B2" w14:textId="42E5CA2B" w:rsidR="00465289" w:rsidRDefault="00465289" w:rsidP="002A6D02">
      <w:pPr>
        <w:tabs>
          <w:tab w:val="right" w:pos="9498"/>
        </w:tabs>
        <w:spacing w:after="0"/>
        <w:rPr>
          <w:rFonts w:eastAsia="Times New Roman" w:cs="Arial"/>
          <w:color w:val="000000" w:themeColor="text1"/>
          <w:lang w:eastAsia="es-ES"/>
        </w:rPr>
      </w:pPr>
    </w:p>
    <w:p w14:paraId="0489AFDD" w14:textId="15309042" w:rsidR="00465289" w:rsidRDefault="00465289" w:rsidP="002A6D02">
      <w:pPr>
        <w:tabs>
          <w:tab w:val="right" w:pos="9498"/>
        </w:tabs>
        <w:spacing w:after="0"/>
        <w:rPr>
          <w:rFonts w:eastAsia="Times New Roman" w:cs="Arial"/>
          <w:color w:val="000000" w:themeColor="text1"/>
          <w:lang w:eastAsia="es-ES"/>
        </w:rPr>
      </w:pPr>
    </w:p>
    <w:p w14:paraId="031ADDB7" w14:textId="3E986DFE" w:rsidR="00465289" w:rsidRDefault="00465289" w:rsidP="002A6D02">
      <w:pPr>
        <w:tabs>
          <w:tab w:val="right" w:pos="9498"/>
        </w:tabs>
        <w:spacing w:after="0"/>
        <w:rPr>
          <w:rFonts w:eastAsia="Times New Roman" w:cs="Arial"/>
          <w:color w:val="000000" w:themeColor="text1"/>
          <w:lang w:eastAsia="es-ES"/>
        </w:rPr>
      </w:pPr>
    </w:p>
    <w:p w14:paraId="78C07CBE" w14:textId="7BECBC14" w:rsidR="00465289" w:rsidRDefault="00465289" w:rsidP="002A6D02">
      <w:pPr>
        <w:tabs>
          <w:tab w:val="right" w:pos="9498"/>
        </w:tabs>
        <w:spacing w:after="0"/>
        <w:rPr>
          <w:rFonts w:eastAsia="Times New Roman" w:cs="Arial"/>
          <w:color w:val="000000" w:themeColor="text1"/>
          <w:lang w:eastAsia="es-ES"/>
        </w:rPr>
      </w:pPr>
    </w:p>
    <w:p w14:paraId="43F85030" w14:textId="43A218F1" w:rsidR="00465289" w:rsidRDefault="00465289" w:rsidP="002A6D02">
      <w:pPr>
        <w:tabs>
          <w:tab w:val="right" w:pos="9498"/>
        </w:tabs>
        <w:spacing w:after="0"/>
        <w:rPr>
          <w:rFonts w:eastAsia="Times New Roman" w:cs="Arial"/>
          <w:color w:val="000000" w:themeColor="text1"/>
          <w:lang w:eastAsia="es-ES"/>
        </w:rPr>
      </w:pPr>
    </w:p>
    <w:p w14:paraId="3CA3B682" w14:textId="2D9D98B2" w:rsidR="00465289" w:rsidRDefault="00465289" w:rsidP="002A6D02">
      <w:pPr>
        <w:tabs>
          <w:tab w:val="right" w:pos="9498"/>
        </w:tabs>
        <w:spacing w:after="0"/>
        <w:rPr>
          <w:rFonts w:eastAsia="Times New Roman" w:cs="Arial"/>
          <w:color w:val="000000" w:themeColor="text1"/>
          <w:lang w:eastAsia="es-ES"/>
        </w:rPr>
      </w:pPr>
    </w:p>
    <w:p w14:paraId="11F7B7C3" w14:textId="385888DA" w:rsidR="00465289" w:rsidRDefault="00465289" w:rsidP="002A6D02">
      <w:pPr>
        <w:tabs>
          <w:tab w:val="right" w:pos="9498"/>
        </w:tabs>
        <w:spacing w:after="0"/>
        <w:rPr>
          <w:rFonts w:eastAsia="Times New Roman" w:cs="Arial"/>
          <w:color w:val="000000" w:themeColor="text1"/>
          <w:lang w:eastAsia="es-ES"/>
        </w:rPr>
      </w:pPr>
    </w:p>
    <w:p w14:paraId="3786E4F1" w14:textId="3551C871" w:rsidR="00465289" w:rsidRDefault="00465289" w:rsidP="002A6D02">
      <w:pPr>
        <w:tabs>
          <w:tab w:val="right" w:pos="9498"/>
        </w:tabs>
        <w:spacing w:after="0"/>
        <w:rPr>
          <w:rFonts w:eastAsia="Times New Roman" w:cs="Arial"/>
          <w:color w:val="000000" w:themeColor="text1"/>
          <w:lang w:eastAsia="es-ES"/>
        </w:rPr>
      </w:pPr>
    </w:p>
    <w:p w14:paraId="1D836D98" w14:textId="4158AF16" w:rsidR="00465289" w:rsidRDefault="00465289" w:rsidP="002A6D02">
      <w:pPr>
        <w:tabs>
          <w:tab w:val="right" w:pos="9498"/>
        </w:tabs>
        <w:spacing w:after="0"/>
        <w:rPr>
          <w:rFonts w:eastAsia="Times New Roman" w:cs="Arial"/>
          <w:color w:val="000000" w:themeColor="text1"/>
          <w:lang w:eastAsia="es-ES"/>
        </w:rPr>
      </w:pPr>
    </w:p>
    <w:p w14:paraId="0241B816" w14:textId="5828DD90" w:rsidR="00465289" w:rsidRDefault="00465289" w:rsidP="002A6D02">
      <w:pPr>
        <w:tabs>
          <w:tab w:val="right" w:pos="9498"/>
        </w:tabs>
        <w:spacing w:after="0"/>
        <w:rPr>
          <w:rFonts w:eastAsia="Times New Roman" w:cs="Arial"/>
          <w:color w:val="000000" w:themeColor="text1"/>
          <w:lang w:eastAsia="es-ES"/>
        </w:rPr>
      </w:pPr>
    </w:p>
    <w:p w14:paraId="32C8D1C1" w14:textId="58DA263A" w:rsidR="00465289" w:rsidRDefault="00465289" w:rsidP="002A6D02">
      <w:pPr>
        <w:tabs>
          <w:tab w:val="right" w:pos="9498"/>
        </w:tabs>
        <w:spacing w:after="0"/>
        <w:rPr>
          <w:rFonts w:eastAsia="Times New Roman" w:cs="Arial"/>
          <w:color w:val="000000" w:themeColor="text1"/>
          <w:lang w:eastAsia="es-ES"/>
        </w:rPr>
      </w:pPr>
    </w:p>
    <w:p w14:paraId="43F961E7" w14:textId="1155D9AA" w:rsidR="00465289" w:rsidRDefault="00465289" w:rsidP="002A6D02">
      <w:pPr>
        <w:tabs>
          <w:tab w:val="right" w:pos="9498"/>
        </w:tabs>
        <w:spacing w:after="0"/>
        <w:rPr>
          <w:rFonts w:eastAsia="Times New Roman" w:cs="Arial"/>
          <w:color w:val="000000" w:themeColor="text1"/>
          <w:lang w:eastAsia="es-ES"/>
        </w:rPr>
      </w:pPr>
    </w:p>
    <w:p w14:paraId="258C0F20" w14:textId="571B0A75" w:rsidR="00465289" w:rsidRDefault="00465289" w:rsidP="002A6D02">
      <w:pPr>
        <w:tabs>
          <w:tab w:val="right" w:pos="9498"/>
        </w:tabs>
        <w:spacing w:after="0"/>
        <w:rPr>
          <w:rFonts w:eastAsia="Times New Roman" w:cs="Arial"/>
          <w:color w:val="000000" w:themeColor="text1"/>
          <w:lang w:eastAsia="es-ES"/>
        </w:rPr>
      </w:pPr>
    </w:p>
    <w:p w14:paraId="436D1AAC" w14:textId="50BFE7F7" w:rsidR="00465289" w:rsidRDefault="00465289" w:rsidP="002A6D02">
      <w:pPr>
        <w:tabs>
          <w:tab w:val="right" w:pos="9498"/>
        </w:tabs>
        <w:spacing w:after="0"/>
        <w:rPr>
          <w:rFonts w:eastAsia="Times New Roman" w:cs="Arial"/>
          <w:color w:val="000000" w:themeColor="text1"/>
          <w:lang w:eastAsia="es-ES"/>
        </w:rPr>
      </w:pPr>
    </w:p>
    <w:p w14:paraId="6D32DAED" w14:textId="73113486" w:rsidR="00465289" w:rsidRDefault="00465289" w:rsidP="002A6D02">
      <w:pPr>
        <w:tabs>
          <w:tab w:val="right" w:pos="9498"/>
        </w:tabs>
        <w:spacing w:after="0"/>
        <w:rPr>
          <w:rFonts w:eastAsia="Times New Roman" w:cs="Arial"/>
          <w:color w:val="000000" w:themeColor="text1"/>
          <w:lang w:eastAsia="es-ES"/>
        </w:rPr>
      </w:pPr>
    </w:p>
    <w:p w14:paraId="7618DB95" w14:textId="10621AF1" w:rsidR="00465289" w:rsidRDefault="00465289" w:rsidP="002A6D02">
      <w:pPr>
        <w:tabs>
          <w:tab w:val="right" w:pos="9498"/>
        </w:tabs>
        <w:spacing w:after="0"/>
        <w:rPr>
          <w:rFonts w:eastAsia="Times New Roman" w:cs="Arial"/>
          <w:color w:val="000000" w:themeColor="text1"/>
          <w:lang w:eastAsia="es-ES"/>
        </w:rPr>
      </w:pPr>
    </w:p>
    <w:p w14:paraId="1EB03DC9" w14:textId="418EDB09" w:rsidR="00465289" w:rsidRDefault="00465289" w:rsidP="002A6D02">
      <w:pPr>
        <w:tabs>
          <w:tab w:val="right" w:pos="9498"/>
        </w:tabs>
        <w:spacing w:after="0"/>
        <w:rPr>
          <w:rFonts w:eastAsia="Times New Roman" w:cs="Arial"/>
          <w:color w:val="000000" w:themeColor="text1"/>
          <w:lang w:eastAsia="es-ES"/>
        </w:rPr>
      </w:pPr>
    </w:p>
    <w:p w14:paraId="2075B91F" w14:textId="77777777" w:rsidR="00465289" w:rsidRPr="002A6D02" w:rsidRDefault="00465289" w:rsidP="002A6D02">
      <w:pPr>
        <w:tabs>
          <w:tab w:val="right" w:pos="9498"/>
        </w:tabs>
        <w:spacing w:after="0"/>
        <w:rPr>
          <w:b/>
          <w:bCs/>
          <w:color w:val="000000" w:themeColor="text1"/>
        </w:rPr>
      </w:pPr>
    </w:p>
    <w:p w14:paraId="66F2116E" w14:textId="44617C09" w:rsidR="00E74B81" w:rsidRDefault="00416DCB" w:rsidP="00E253F8">
      <w:pPr>
        <w:pStyle w:val="Ttulo1"/>
        <w:rPr>
          <w:color w:val="000000" w:themeColor="text1"/>
        </w:rPr>
      </w:pPr>
      <w:bookmarkStart w:id="185" w:name="_Toc100827413"/>
      <w:bookmarkStart w:id="186" w:name="_Toc441233833"/>
      <w:bookmarkStart w:id="187" w:name="_Toc439969680"/>
      <w:bookmarkStart w:id="188" w:name="_Toc439968545"/>
      <w:bookmarkStart w:id="189" w:name="_Toc437557493"/>
      <w:bookmarkStart w:id="190" w:name="_Toc106016354"/>
      <w:r w:rsidRPr="00881F30">
        <w:rPr>
          <w:color w:val="000000" w:themeColor="text1"/>
        </w:rPr>
        <w:lastRenderedPageBreak/>
        <w:t>4. Desarrollo específico de la contribució</w:t>
      </w:r>
      <w:bookmarkEnd w:id="185"/>
      <w:bookmarkEnd w:id="186"/>
      <w:bookmarkEnd w:id="187"/>
      <w:bookmarkEnd w:id="188"/>
      <w:bookmarkEnd w:id="189"/>
      <w:r w:rsidRPr="00881F30">
        <w:rPr>
          <w:color w:val="000000" w:themeColor="text1"/>
        </w:rPr>
        <w:t>n</w:t>
      </w:r>
      <w:bookmarkEnd w:id="190"/>
    </w:p>
    <w:p w14:paraId="6AE02BED" w14:textId="7F7B4815" w:rsidR="00E63513" w:rsidRDefault="00E63513" w:rsidP="00E63513">
      <w:pPr>
        <w:rPr>
          <w:lang w:val="es-ES" w:bidi="en-US"/>
        </w:rPr>
      </w:pPr>
      <w:r>
        <w:rPr>
          <w:lang w:val="es-ES" w:bidi="en-US"/>
        </w:rPr>
        <w:t>Para el desarrollo del presente TFM se bosqueja la siguiente topología descrita en la Figura 9, la misma que detalla las tecnologías aplicadas, lenguajes de programación y sus versiones, así como una corta descripción de su funcionalidad:</w:t>
      </w:r>
    </w:p>
    <w:p w14:paraId="343595AC" w14:textId="566E2B01" w:rsidR="00E63513" w:rsidRPr="00763CF0" w:rsidRDefault="00E63513" w:rsidP="008F4288">
      <w:pPr>
        <w:pStyle w:val="Descripcin"/>
        <w:rPr>
          <w:color w:val="auto"/>
        </w:rPr>
      </w:pPr>
      <w:bookmarkStart w:id="191" w:name="_Toc106016406"/>
      <w:r w:rsidRPr="00763CF0">
        <w:rPr>
          <w:color w:val="auto"/>
        </w:rPr>
        <w:t xml:space="preserve">Figura </w:t>
      </w:r>
      <w:r w:rsidRPr="00763CF0">
        <w:rPr>
          <w:color w:val="auto"/>
        </w:rPr>
        <w:fldChar w:fldCharType="begin"/>
      </w:r>
      <w:r w:rsidRPr="00763CF0">
        <w:rPr>
          <w:color w:val="auto"/>
        </w:rPr>
        <w:instrText xml:space="preserve"> SEQ Figura \* ARABIC </w:instrText>
      </w:r>
      <w:r w:rsidRPr="00763CF0">
        <w:rPr>
          <w:color w:val="auto"/>
        </w:rPr>
        <w:fldChar w:fldCharType="separate"/>
      </w:r>
      <w:r w:rsidR="000E3D29">
        <w:rPr>
          <w:noProof/>
          <w:color w:val="auto"/>
        </w:rPr>
        <w:t>9</w:t>
      </w:r>
      <w:r w:rsidRPr="00763CF0">
        <w:rPr>
          <w:color w:val="auto"/>
        </w:rPr>
        <w:fldChar w:fldCharType="end"/>
      </w:r>
      <w:r w:rsidRPr="00763CF0">
        <w:rPr>
          <w:color w:val="auto"/>
        </w:rPr>
        <w:t xml:space="preserve"> Topología de declaraciones</w:t>
      </w:r>
      <w:bookmarkEnd w:id="191"/>
    </w:p>
    <w:p w14:paraId="748D3864" w14:textId="59C52909" w:rsidR="008F4288" w:rsidRPr="0044370A" w:rsidRDefault="000001C8" w:rsidP="0044370A">
      <w:pPr>
        <w:jc w:val="center"/>
        <w:rPr>
          <w:lang w:val="es-ES" w:bidi="en-US"/>
        </w:rPr>
      </w:pPr>
      <w:r>
        <w:rPr>
          <w:noProof/>
          <w:lang w:eastAsia="es-EC"/>
        </w:rPr>
        <w:drawing>
          <wp:inline distT="0" distB="0" distL="0" distR="0" wp14:anchorId="3F9CA771" wp14:editId="69E2E8CF">
            <wp:extent cx="5967413" cy="2933700"/>
            <wp:effectExtent l="0" t="0" r="0" b="0"/>
            <wp:docPr id="82" name="Imagen 82" descr="https://documents.lucid.app/documents/6cefd839-46e3-4349-acb8-8c65ac2f35d3/pages/0_0?a=5516&amp;x=39&amp;y=21&amp;w=1776&amp;h=867&amp;store=1&amp;accept=image%2F*&amp;auth=LCA%206279ec01dfdcfa30e7f7079fcfb896fe2acdae51-ts%3D165479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app/documents/6cefd839-46e3-4349-acb8-8c65ac2f35d3/pages/0_0?a=5516&amp;x=39&amp;y=21&amp;w=1776&amp;h=867&amp;store=1&amp;accept=image%2F*&amp;auth=LCA%206279ec01dfdcfa30e7f7079fcfb896fe2acdae51-ts%3D165479251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127" t="4745" r="6063" b="5784"/>
                    <a:stretch/>
                  </pic:blipFill>
                  <pic:spPr bwMode="auto">
                    <a:xfrm>
                      <a:off x="0" y="0"/>
                      <a:ext cx="5978484" cy="2939143"/>
                    </a:xfrm>
                    <a:prstGeom prst="rect">
                      <a:avLst/>
                    </a:prstGeom>
                    <a:noFill/>
                    <a:ln>
                      <a:noFill/>
                    </a:ln>
                    <a:extLst>
                      <a:ext uri="{53640926-AAD7-44D8-BBD7-CCE9431645EC}">
                        <a14:shadowObscured xmlns:a14="http://schemas.microsoft.com/office/drawing/2010/main"/>
                      </a:ext>
                    </a:extLst>
                  </pic:spPr>
                </pic:pic>
              </a:graphicData>
            </a:graphic>
          </wp:inline>
        </w:drawing>
      </w:r>
    </w:p>
    <w:p w14:paraId="7DEE1D80" w14:textId="30DF580A" w:rsidR="00E63513" w:rsidRDefault="00E63513" w:rsidP="00E63513">
      <w:pPr>
        <w:rPr>
          <w:lang w:val="es-ES" w:eastAsia="es-ES" w:bidi="en-US"/>
        </w:rPr>
      </w:pPr>
      <w:r>
        <w:rPr>
          <w:lang w:val="es-ES" w:eastAsia="es-ES" w:bidi="en-US"/>
        </w:rPr>
        <w:t xml:space="preserve">La Tabla </w:t>
      </w:r>
      <w:r w:rsidR="002D73A9">
        <w:rPr>
          <w:lang w:val="es-ES" w:eastAsia="es-ES" w:bidi="en-US"/>
        </w:rPr>
        <w:t xml:space="preserve">2 </w:t>
      </w:r>
      <w:r>
        <w:rPr>
          <w:lang w:val="es-ES" w:eastAsia="es-ES" w:bidi="en-US"/>
        </w:rPr>
        <w:t xml:space="preserve">describe las características de hardware, </w:t>
      </w:r>
      <w:r w:rsidR="002D73A9">
        <w:rPr>
          <w:lang w:val="es-ES" w:eastAsia="es-ES" w:bidi="en-US"/>
        </w:rPr>
        <w:t>software y</w:t>
      </w:r>
      <w:r>
        <w:rPr>
          <w:lang w:val="es-ES" w:eastAsia="es-ES" w:bidi="en-US"/>
        </w:rPr>
        <w:t xml:space="preserve"> versiones de </w:t>
      </w:r>
      <w:r w:rsidR="00383824">
        <w:rPr>
          <w:lang w:val="es-ES" w:eastAsia="es-ES" w:bidi="en-US"/>
        </w:rPr>
        <w:t xml:space="preserve">JDK </w:t>
      </w:r>
      <w:r>
        <w:rPr>
          <w:lang w:val="es-ES" w:eastAsia="es-ES" w:bidi="en-US"/>
        </w:rPr>
        <w:t>de los equipos utilizados para el desarrollo:</w:t>
      </w:r>
    </w:p>
    <w:p w14:paraId="3E4FF008" w14:textId="01BA14FB" w:rsidR="004B343B" w:rsidRPr="00763CF0" w:rsidRDefault="00076F22" w:rsidP="00076F22">
      <w:pPr>
        <w:pStyle w:val="Descripcin"/>
        <w:rPr>
          <w:color w:val="auto"/>
          <w:lang w:eastAsia="es-ES" w:bidi="en-US"/>
        </w:rPr>
      </w:pPr>
      <w:bookmarkStart w:id="192" w:name="_Toc106016385"/>
      <w:r w:rsidRPr="00763CF0">
        <w:rPr>
          <w:color w:val="auto"/>
        </w:rPr>
        <w:t xml:space="preserve">Tabla </w:t>
      </w:r>
      <w:r w:rsidRPr="00763CF0">
        <w:rPr>
          <w:color w:val="auto"/>
        </w:rPr>
        <w:fldChar w:fldCharType="begin"/>
      </w:r>
      <w:r w:rsidRPr="00763CF0">
        <w:rPr>
          <w:color w:val="auto"/>
        </w:rPr>
        <w:instrText xml:space="preserve"> SEQ Tabla \* ARABIC </w:instrText>
      </w:r>
      <w:r w:rsidRPr="00763CF0">
        <w:rPr>
          <w:color w:val="auto"/>
        </w:rPr>
        <w:fldChar w:fldCharType="separate"/>
      </w:r>
      <w:r w:rsidR="005821F7">
        <w:rPr>
          <w:noProof/>
          <w:color w:val="auto"/>
        </w:rPr>
        <w:t>2</w:t>
      </w:r>
      <w:r w:rsidRPr="00763CF0">
        <w:rPr>
          <w:color w:val="auto"/>
        </w:rPr>
        <w:fldChar w:fldCharType="end"/>
      </w:r>
      <w:r w:rsidRPr="00763CF0">
        <w:rPr>
          <w:color w:val="auto"/>
        </w:rPr>
        <w:t xml:space="preserve"> Descripción equipos utilizados</w:t>
      </w:r>
      <w:bookmarkEnd w:id="192"/>
    </w:p>
    <w:tbl>
      <w:tblPr>
        <w:tblStyle w:val="Tablaconcuadrcula"/>
        <w:tblW w:w="0" w:type="auto"/>
        <w:tblLook w:val="04A0" w:firstRow="1" w:lastRow="0" w:firstColumn="1" w:lastColumn="0" w:noHBand="0" w:noVBand="1"/>
      </w:tblPr>
      <w:tblGrid>
        <w:gridCol w:w="1838"/>
        <w:gridCol w:w="2693"/>
        <w:gridCol w:w="4529"/>
      </w:tblGrid>
      <w:tr w:rsidR="00E63513" w14:paraId="08733429" w14:textId="77777777" w:rsidTr="00E63513">
        <w:tc>
          <w:tcPr>
            <w:tcW w:w="1838" w:type="dxa"/>
          </w:tcPr>
          <w:p w14:paraId="5278FF4A" w14:textId="5C8FED64" w:rsidR="00E63513" w:rsidRPr="00076F22" w:rsidRDefault="00E63513" w:rsidP="00E63513">
            <w:pPr>
              <w:spacing w:after="0"/>
              <w:rPr>
                <w:b/>
                <w:sz w:val="20"/>
                <w:szCs w:val="20"/>
                <w:lang w:val="es-ES" w:eastAsia="es-ES" w:bidi="en-US"/>
              </w:rPr>
            </w:pPr>
            <w:r w:rsidRPr="00076F22">
              <w:rPr>
                <w:b/>
                <w:sz w:val="20"/>
                <w:szCs w:val="20"/>
                <w:lang w:val="es-ES" w:eastAsia="es-ES" w:bidi="en-US"/>
              </w:rPr>
              <w:t>EQUIPO</w:t>
            </w:r>
          </w:p>
        </w:tc>
        <w:tc>
          <w:tcPr>
            <w:tcW w:w="2693" w:type="dxa"/>
          </w:tcPr>
          <w:p w14:paraId="06E6AC61" w14:textId="282B917C" w:rsidR="00E63513" w:rsidRPr="00076F22" w:rsidRDefault="00E63513" w:rsidP="00E63513">
            <w:pPr>
              <w:spacing w:after="0"/>
              <w:rPr>
                <w:b/>
                <w:sz w:val="20"/>
                <w:szCs w:val="20"/>
                <w:lang w:val="es-ES" w:eastAsia="es-ES" w:bidi="en-US"/>
              </w:rPr>
            </w:pPr>
            <w:r w:rsidRPr="00076F22">
              <w:rPr>
                <w:b/>
                <w:sz w:val="20"/>
                <w:szCs w:val="20"/>
                <w:lang w:val="es-ES" w:eastAsia="es-ES" w:bidi="en-US"/>
              </w:rPr>
              <w:t>DIRECCION IP REAL</w:t>
            </w:r>
          </w:p>
        </w:tc>
        <w:tc>
          <w:tcPr>
            <w:tcW w:w="4529" w:type="dxa"/>
          </w:tcPr>
          <w:p w14:paraId="5A6FA754" w14:textId="75F7D461" w:rsidR="00E63513" w:rsidRPr="00076F22" w:rsidRDefault="00E63513" w:rsidP="00E63513">
            <w:pPr>
              <w:spacing w:after="0"/>
              <w:rPr>
                <w:b/>
                <w:sz w:val="20"/>
                <w:szCs w:val="20"/>
                <w:lang w:val="es-ES" w:eastAsia="es-ES" w:bidi="en-US"/>
              </w:rPr>
            </w:pPr>
            <w:r w:rsidRPr="00076F22">
              <w:rPr>
                <w:b/>
                <w:sz w:val="20"/>
                <w:szCs w:val="20"/>
                <w:lang w:val="es-ES" w:eastAsia="es-ES" w:bidi="en-US"/>
              </w:rPr>
              <w:t>CARACTERÍSTICAS</w:t>
            </w:r>
          </w:p>
        </w:tc>
      </w:tr>
      <w:tr w:rsidR="00E63513" w14:paraId="0925B822" w14:textId="77777777" w:rsidTr="00E63513">
        <w:tc>
          <w:tcPr>
            <w:tcW w:w="1838" w:type="dxa"/>
          </w:tcPr>
          <w:p w14:paraId="46A4B8EC" w14:textId="4A5CD125" w:rsidR="00E63513" w:rsidRPr="00076F22" w:rsidRDefault="00E63513" w:rsidP="00E63513">
            <w:pPr>
              <w:spacing w:after="0"/>
              <w:rPr>
                <w:sz w:val="20"/>
                <w:szCs w:val="20"/>
                <w:lang w:val="es-ES" w:eastAsia="es-ES" w:bidi="en-US"/>
              </w:rPr>
            </w:pPr>
            <w:r w:rsidRPr="00076F22">
              <w:rPr>
                <w:sz w:val="20"/>
                <w:szCs w:val="20"/>
                <w:lang w:val="es-ES" w:eastAsia="es-ES" w:bidi="en-US"/>
              </w:rPr>
              <w:t>192.168.1.Y</w:t>
            </w:r>
          </w:p>
        </w:tc>
        <w:tc>
          <w:tcPr>
            <w:tcW w:w="2693" w:type="dxa"/>
          </w:tcPr>
          <w:p w14:paraId="38572022" w14:textId="3A731DBC" w:rsidR="00E63513" w:rsidRPr="00076F22" w:rsidRDefault="00E63513" w:rsidP="00E63513">
            <w:pPr>
              <w:spacing w:after="0"/>
              <w:rPr>
                <w:sz w:val="20"/>
                <w:szCs w:val="20"/>
                <w:lang w:val="es-ES" w:eastAsia="es-ES" w:bidi="en-US"/>
              </w:rPr>
            </w:pPr>
            <w:r w:rsidRPr="00076F22">
              <w:rPr>
                <w:sz w:val="20"/>
                <w:szCs w:val="20"/>
                <w:lang w:val="es-ES" w:eastAsia="es-ES" w:bidi="en-US"/>
              </w:rPr>
              <w:t>192.168.1.53</w:t>
            </w:r>
          </w:p>
        </w:tc>
        <w:tc>
          <w:tcPr>
            <w:tcW w:w="4529" w:type="dxa"/>
          </w:tcPr>
          <w:p w14:paraId="51E56671" w14:textId="19B775E6" w:rsidR="00E63513" w:rsidRPr="00076F22" w:rsidRDefault="00E63513" w:rsidP="00E63513">
            <w:pPr>
              <w:spacing w:after="0"/>
              <w:rPr>
                <w:sz w:val="20"/>
                <w:szCs w:val="20"/>
                <w:lang w:val="es-ES" w:eastAsia="es-ES" w:bidi="en-US"/>
              </w:rPr>
            </w:pPr>
            <w:r w:rsidRPr="00076F22">
              <w:rPr>
                <w:b/>
                <w:sz w:val="20"/>
                <w:szCs w:val="20"/>
                <w:lang w:val="es-ES" w:eastAsia="es-ES" w:bidi="en-US"/>
              </w:rPr>
              <w:t>Procesador:</w:t>
            </w:r>
            <w:r w:rsidRPr="00076F22">
              <w:rPr>
                <w:sz w:val="20"/>
                <w:szCs w:val="20"/>
                <w:lang w:val="es-ES" w:eastAsia="es-ES" w:bidi="en-US"/>
              </w:rPr>
              <w:t xml:space="preserve"> Core i9, 11va generación</w:t>
            </w:r>
          </w:p>
          <w:p w14:paraId="4B7730EC" w14:textId="56812BA0" w:rsidR="00E63513" w:rsidRPr="00076F22" w:rsidRDefault="00E63513" w:rsidP="00E63513">
            <w:pPr>
              <w:spacing w:after="0"/>
              <w:rPr>
                <w:sz w:val="20"/>
                <w:szCs w:val="20"/>
                <w:lang w:val="es-ES" w:eastAsia="es-ES" w:bidi="en-US"/>
              </w:rPr>
            </w:pPr>
            <w:r w:rsidRPr="00076F22">
              <w:rPr>
                <w:b/>
                <w:sz w:val="20"/>
                <w:szCs w:val="20"/>
                <w:lang w:val="es-ES" w:eastAsia="es-ES" w:bidi="en-US"/>
              </w:rPr>
              <w:t>Memoria Ram:</w:t>
            </w:r>
            <w:r w:rsidRPr="00076F22">
              <w:rPr>
                <w:sz w:val="20"/>
                <w:szCs w:val="20"/>
                <w:lang w:val="es-ES" w:eastAsia="es-ES" w:bidi="en-US"/>
              </w:rPr>
              <w:t xml:space="preserve"> 16GB</w:t>
            </w:r>
          </w:p>
          <w:p w14:paraId="50AA5937" w14:textId="1F4EA097" w:rsidR="00E63513" w:rsidRPr="00076F22" w:rsidRDefault="00E63513" w:rsidP="00E63513">
            <w:pPr>
              <w:spacing w:after="0"/>
              <w:rPr>
                <w:sz w:val="20"/>
                <w:szCs w:val="20"/>
                <w:lang w:val="es-ES" w:eastAsia="es-ES" w:bidi="en-US"/>
              </w:rPr>
            </w:pPr>
            <w:r w:rsidRPr="00076F22">
              <w:rPr>
                <w:b/>
                <w:sz w:val="20"/>
                <w:szCs w:val="20"/>
                <w:lang w:val="es-ES" w:eastAsia="es-ES" w:bidi="en-US"/>
              </w:rPr>
              <w:t>Disco Duro:</w:t>
            </w:r>
            <w:r w:rsidRPr="00076F22">
              <w:rPr>
                <w:sz w:val="20"/>
                <w:szCs w:val="20"/>
                <w:lang w:val="es-ES" w:eastAsia="es-ES" w:bidi="en-US"/>
              </w:rPr>
              <w:t xml:space="preserve"> 1TB</w:t>
            </w:r>
          </w:p>
          <w:p w14:paraId="267395D3" w14:textId="1C5296F1" w:rsidR="00E63513" w:rsidRPr="00076F22" w:rsidRDefault="00E63513" w:rsidP="00E63513">
            <w:pPr>
              <w:spacing w:after="0"/>
              <w:rPr>
                <w:sz w:val="20"/>
                <w:szCs w:val="20"/>
                <w:lang w:val="es-ES" w:eastAsia="es-ES" w:bidi="en-US"/>
              </w:rPr>
            </w:pPr>
            <w:r w:rsidRPr="00076F22">
              <w:rPr>
                <w:b/>
                <w:sz w:val="20"/>
                <w:szCs w:val="20"/>
                <w:lang w:val="es-ES" w:eastAsia="es-ES" w:bidi="en-US"/>
              </w:rPr>
              <w:t>Sistema Operativo:</w:t>
            </w:r>
            <w:r w:rsidRPr="00076F22">
              <w:rPr>
                <w:sz w:val="20"/>
                <w:szCs w:val="20"/>
                <w:lang w:val="es-ES" w:eastAsia="es-ES" w:bidi="en-US"/>
              </w:rPr>
              <w:t xml:space="preserve"> Windows 10 Home</w:t>
            </w:r>
          </w:p>
          <w:p w14:paraId="7F66A63D" w14:textId="33CE7A3A" w:rsidR="00076F22" w:rsidRDefault="007445F2" w:rsidP="00076F22">
            <w:pPr>
              <w:spacing w:after="0"/>
              <w:rPr>
                <w:sz w:val="20"/>
                <w:szCs w:val="20"/>
                <w:lang w:val="es-ES" w:eastAsia="es-ES" w:bidi="en-US"/>
              </w:rPr>
            </w:pPr>
            <w:r w:rsidRPr="00076F22">
              <w:rPr>
                <w:b/>
                <w:sz w:val="20"/>
                <w:szCs w:val="20"/>
                <w:lang w:val="es-ES" w:eastAsia="es-ES" w:bidi="en-US"/>
              </w:rPr>
              <w:t>Versio</w:t>
            </w:r>
            <w:r w:rsidR="00E63513" w:rsidRPr="00076F22">
              <w:rPr>
                <w:b/>
                <w:sz w:val="20"/>
                <w:szCs w:val="20"/>
                <w:lang w:val="es-ES" w:eastAsia="es-ES" w:bidi="en-US"/>
              </w:rPr>
              <w:t>n</w:t>
            </w:r>
            <w:r w:rsidRPr="00076F22">
              <w:rPr>
                <w:b/>
                <w:sz w:val="20"/>
                <w:szCs w:val="20"/>
                <w:lang w:val="es-ES" w:eastAsia="es-ES" w:bidi="en-US"/>
              </w:rPr>
              <w:t>es</w:t>
            </w:r>
            <w:r w:rsidR="00E63513" w:rsidRPr="00076F22">
              <w:rPr>
                <w:b/>
                <w:sz w:val="20"/>
                <w:szCs w:val="20"/>
                <w:lang w:val="es-ES" w:eastAsia="es-ES" w:bidi="en-US"/>
              </w:rPr>
              <w:t xml:space="preserve"> JDK:</w:t>
            </w:r>
            <w:r w:rsidR="00076F22">
              <w:rPr>
                <w:sz w:val="20"/>
                <w:szCs w:val="20"/>
                <w:lang w:val="es-ES" w:eastAsia="es-ES" w:bidi="en-US"/>
              </w:rPr>
              <w:t xml:space="preserve"> </w:t>
            </w:r>
          </w:p>
          <w:p w14:paraId="1333C217" w14:textId="6180A67C" w:rsidR="00076F22" w:rsidRDefault="00076F22" w:rsidP="00076F22">
            <w:pPr>
              <w:spacing w:after="0"/>
              <w:ind w:left="708"/>
              <w:rPr>
                <w:sz w:val="20"/>
                <w:szCs w:val="20"/>
                <w:lang w:val="es-ES" w:eastAsia="es-ES" w:bidi="en-US"/>
              </w:rPr>
            </w:pPr>
            <w:r w:rsidRPr="00076F22">
              <w:rPr>
                <w:b/>
                <w:sz w:val="20"/>
                <w:szCs w:val="20"/>
                <w:lang w:val="es-ES" w:eastAsia="es-ES" w:bidi="en-US"/>
              </w:rPr>
              <w:t>1.8:</w:t>
            </w:r>
            <w:r>
              <w:rPr>
                <w:sz w:val="20"/>
                <w:szCs w:val="20"/>
                <w:lang w:val="es-ES" w:eastAsia="es-ES" w:bidi="en-US"/>
              </w:rPr>
              <w:t xml:space="preserve"> OpenJDK sobre Anaconda para Apache Spark</w:t>
            </w:r>
          </w:p>
          <w:p w14:paraId="01788F7F" w14:textId="6DE8C401" w:rsidR="00076F22" w:rsidRPr="00076F22" w:rsidRDefault="00076F22" w:rsidP="00076F22">
            <w:pPr>
              <w:spacing w:after="0"/>
              <w:ind w:left="708"/>
              <w:rPr>
                <w:sz w:val="20"/>
                <w:szCs w:val="20"/>
                <w:lang w:val="es-ES" w:eastAsia="es-ES" w:bidi="en-US"/>
              </w:rPr>
            </w:pPr>
            <w:r>
              <w:rPr>
                <w:b/>
                <w:sz w:val="20"/>
                <w:szCs w:val="20"/>
                <w:lang w:val="es-ES" w:eastAsia="es-ES" w:bidi="en-US"/>
              </w:rPr>
              <w:t>18:</w:t>
            </w:r>
            <w:r>
              <w:rPr>
                <w:sz w:val="20"/>
                <w:szCs w:val="20"/>
                <w:lang w:val="es-ES" w:eastAsia="es-ES" w:bidi="en-US"/>
              </w:rPr>
              <w:t xml:space="preserve"> Para Interfaz gráfica, Oracle, ELK</w:t>
            </w:r>
          </w:p>
        </w:tc>
      </w:tr>
      <w:tr w:rsidR="00E63513" w14:paraId="047C5DFF" w14:textId="77777777" w:rsidTr="00E63513">
        <w:tc>
          <w:tcPr>
            <w:tcW w:w="1838" w:type="dxa"/>
          </w:tcPr>
          <w:p w14:paraId="07159E4A" w14:textId="6D55F4B0" w:rsidR="00E63513" w:rsidRPr="00076F22" w:rsidRDefault="00E63513" w:rsidP="00E63513">
            <w:pPr>
              <w:spacing w:after="0"/>
              <w:rPr>
                <w:sz w:val="20"/>
                <w:szCs w:val="20"/>
                <w:lang w:val="es-ES" w:eastAsia="es-ES" w:bidi="en-US"/>
              </w:rPr>
            </w:pPr>
            <w:r w:rsidRPr="00076F22">
              <w:rPr>
                <w:sz w:val="20"/>
                <w:szCs w:val="20"/>
                <w:lang w:val="es-ES" w:eastAsia="es-ES" w:bidi="en-US"/>
              </w:rPr>
              <w:t>192.168.1.X</w:t>
            </w:r>
          </w:p>
        </w:tc>
        <w:tc>
          <w:tcPr>
            <w:tcW w:w="2693" w:type="dxa"/>
          </w:tcPr>
          <w:p w14:paraId="636622C2" w14:textId="67CBCD3A" w:rsidR="00E63513" w:rsidRPr="00076F22" w:rsidRDefault="00E63513" w:rsidP="00E63513">
            <w:pPr>
              <w:spacing w:after="0"/>
              <w:rPr>
                <w:sz w:val="20"/>
                <w:szCs w:val="20"/>
                <w:lang w:val="es-ES" w:eastAsia="es-ES" w:bidi="en-US"/>
              </w:rPr>
            </w:pPr>
            <w:r w:rsidRPr="00076F22">
              <w:rPr>
                <w:sz w:val="20"/>
                <w:szCs w:val="20"/>
                <w:lang w:val="es-ES" w:eastAsia="es-ES" w:bidi="en-US"/>
              </w:rPr>
              <w:t>192.168.1.47</w:t>
            </w:r>
          </w:p>
        </w:tc>
        <w:tc>
          <w:tcPr>
            <w:tcW w:w="4529" w:type="dxa"/>
          </w:tcPr>
          <w:p w14:paraId="78D72D2B" w14:textId="35A331C7" w:rsidR="00E63513" w:rsidRPr="00076F22" w:rsidRDefault="00E63513" w:rsidP="00E63513">
            <w:pPr>
              <w:spacing w:after="0"/>
              <w:rPr>
                <w:sz w:val="20"/>
                <w:szCs w:val="20"/>
                <w:lang w:val="es-ES" w:eastAsia="es-ES" w:bidi="en-US"/>
              </w:rPr>
            </w:pPr>
            <w:r w:rsidRPr="00076F22">
              <w:rPr>
                <w:b/>
                <w:sz w:val="20"/>
                <w:szCs w:val="20"/>
                <w:lang w:val="es-ES" w:eastAsia="es-ES" w:bidi="en-US"/>
              </w:rPr>
              <w:t>Procesador:</w:t>
            </w:r>
            <w:r w:rsidRPr="00076F22">
              <w:rPr>
                <w:sz w:val="20"/>
                <w:szCs w:val="20"/>
                <w:lang w:val="es-ES" w:eastAsia="es-ES" w:bidi="en-US"/>
              </w:rPr>
              <w:t xml:space="preserve"> Core i5, 3ra generación</w:t>
            </w:r>
          </w:p>
          <w:p w14:paraId="71ECBD8F" w14:textId="0F4305B0" w:rsidR="00E63513" w:rsidRPr="00076F22" w:rsidRDefault="00E63513" w:rsidP="00E63513">
            <w:pPr>
              <w:spacing w:after="0"/>
              <w:rPr>
                <w:sz w:val="20"/>
                <w:szCs w:val="20"/>
                <w:lang w:val="es-ES" w:eastAsia="es-ES" w:bidi="en-US"/>
              </w:rPr>
            </w:pPr>
            <w:r w:rsidRPr="00076F22">
              <w:rPr>
                <w:b/>
                <w:sz w:val="20"/>
                <w:szCs w:val="20"/>
                <w:lang w:val="es-ES" w:eastAsia="es-ES" w:bidi="en-US"/>
              </w:rPr>
              <w:t>Memoria Ram:</w:t>
            </w:r>
            <w:r w:rsidRPr="00076F22">
              <w:rPr>
                <w:sz w:val="20"/>
                <w:szCs w:val="20"/>
                <w:lang w:val="es-ES" w:eastAsia="es-ES" w:bidi="en-US"/>
              </w:rPr>
              <w:t xml:space="preserve"> 6GB</w:t>
            </w:r>
          </w:p>
          <w:p w14:paraId="2231095E" w14:textId="5A21EC28" w:rsidR="00E63513" w:rsidRPr="00076F22" w:rsidRDefault="00E63513" w:rsidP="00E63513">
            <w:pPr>
              <w:spacing w:after="0"/>
              <w:rPr>
                <w:sz w:val="20"/>
                <w:szCs w:val="20"/>
                <w:lang w:val="es-ES" w:eastAsia="es-ES" w:bidi="en-US"/>
              </w:rPr>
            </w:pPr>
            <w:r w:rsidRPr="00076F22">
              <w:rPr>
                <w:b/>
                <w:sz w:val="20"/>
                <w:szCs w:val="20"/>
                <w:lang w:val="es-ES" w:eastAsia="es-ES" w:bidi="en-US"/>
              </w:rPr>
              <w:t>Disco Duro:</w:t>
            </w:r>
            <w:r w:rsidRPr="00076F22">
              <w:rPr>
                <w:sz w:val="20"/>
                <w:szCs w:val="20"/>
                <w:lang w:val="es-ES" w:eastAsia="es-ES" w:bidi="en-US"/>
              </w:rPr>
              <w:t xml:space="preserve"> 256GB</w:t>
            </w:r>
          </w:p>
          <w:p w14:paraId="4E411CB6" w14:textId="4314EE1D" w:rsidR="00E63513" w:rsidRPr="00076F22" w:rsidRDefault="00E63513" w:rsidP="00E63513">
            <w:pPr>
              <w:spacing w:after="0"/>
              <w:rPr>
                <w:sz w:val="20"/>
                <w:szCs w:val="20"/>
                <w:lang w:val="es-ES" w:eastAsia="es-ES" w:bidi="en-US"/>
              </w:rPr>
            </w:pPr>
            <w:r w:rsidRPr="00076F22">
              <w:rPr>
                <w:b/>
                <w:sz w:val="20"/>
                <w:szCs w:val="20"/>
                <w:lang w:val="es-ES" w:eastAsia="es-ES" w:bidi="en-US"/>
              </w:rPr>
              <w:t>Sistema Operativo:</w:t>
            </w:r>
            <w:r w:rsidRPr="00076F22">
              <w:rPr>
                <w:sz w:val="20"/>
                <w:szCs w:val="20"/>
                <w:lang w:val="es-ES" w:eastAsia="es-ES" w:bidi="en-US"/>
              </w:rPr>
              <w:t xml:space="preserve"> Ubuntu 18 LTS</w:t>
            </w:r>
          </w:p>
          <w:p w14:paraId="60505291" w14:textId="32F7497C" w:rsidR="00E63513" w:rsidRPr="00076F22" w:rsidRDefault="00E63513" w:rsidP="00E63513">
            <w:pPr>
              <w:spacing w:after="0"/>
              <w:rPr>
                <w:sz w:val="20"/>
                <w:szCs w:val="20"/>
                <w:lang w:val="es-ES" w:eastAsia="es-ES" w:bidi="en-US"/>
              </w:rPr>
            </w:pPr>
            <w:r w:rsidRPr="00076F22">
              <w:rPr>
                <w:b/>
                <w:sz w:val="20"/>
                <w:szCs w:val="20"/>
                <w:lang w:val="es-ES" w:eastAsia="es-ES" w:bidi="en-US"/>
              </w:rPr>
              <w:t>Versión JDK:</w:t>
            </w:r>
            <w:r w:rsidRPr="00076F22">
              <w:rPr>
                <w:sz w:val="20"/>
                <w:szCs w:val="20"/>
                <w:lang w:val="es-ES" w:eastAsia="es-ES" w:bidi="en-US"/>
              </w:rPr>
              <w:t xml:space="preserve"> 1.8</w:t>
            </w:r>
          </w:p>
        </w:tc>
      </w:tr>
    </w:tbl>
    <w:p w14:paraId="12D1E2CA" w14:textId="09A9C474" w:rsidR="003C134C" w:rsidRPr="00881F30" w:rsidRDefault="00416DCB">
      <w:pPr>
        <w:pStyle w:val="Ttulo1"/>
        <w:rPr>
          <w:color w:val="000000" w:themeColor="text1"/>
        </w:rPr>
      </w:pPr>
      <w:bookmarkStart w:id="193" w:name="_Toc106016355"/>
      <w:r w:rsidRPr="00881F30">
        <w:rPr>
          <w:color w:val="000000" w:themeColor="text1"/>
          <w:lang w:eastAsia="es-ES"/>
        </w:rPr>
        <w:lastRenderedPageBreak/>
        <w:t>4.1. Carga de Información Histórica</w:t>
      </w:r>
      <w:bookmarkEnd w:id="193"/>
    </w:p>
    <w:p w14:paraId="18F6181B" w14:textId="77777777" w:rsidR="003C134C" w:rsidRPr="00881F30" w:rsidRDefault="00416DCB">
      <w:pPr>
        <w:pStyle w:val="Ttulo3"/>
        <w:rPr>
          <w:color w:val="000000" w:themeColor="text1"/>
        </w:rPr>
      </w:pPr>
      <w:bookmarkStart w:id="194" w:name="_Toc106016356"/>
      <w:r w:rsidRPr="00881F30">
        <w:rPr>
          <w:rFonts w:eastAsia="Times New Roman" w:cs="TeXGyreTermes-Regular"/>
          <w:color w:val="000000" w:themeColor="text1"/>
          <w:lang w:val="es-ES" w:eastAsia="es-ES"/>
        </w:rPr>
        <w:t>4.1.1 Modelo de Datos</w:t>
      </w:r>
      <w:bookmarkEnd w:id="194"/>
    </w:p>
    <w:p w14:paraId="205ABBF5" w14:textId="51B61A46" w:rsidR="003C134C" w:rsidRPr="00763CF0" w:rsidRDefault="00416DCB">
      <w:pPr>
        <w:rPr>
          <w:rFonts w:eastAsia="Times New Roman" w:cs="TeXGyreTermes-Regular"/>
          <w:color w:val="000000" w:themeColor="text1"/>
          <w:lang w:val="es-ES" w:eastAsia="es-ES"/>
        </w:rPr>
      </w:pPr>
      <w:r w:rsidRPr="00881F30">
        <w:rPr>
          <w:rFonts w:eastAsia="Times New Roman" w:cs="TeXGyreTermes-Regular"/>
          <w:color w:val="000000" w:themeColor="text1"/>
          <w:lang w:val="es-ES" w:eastAsia="es-ES"/>
        </w:rPr>
        <w:t>El Servicio de Rentas Internas publica en el portal de datos abiertos https://www.sri.gob.ec/datasets , información de forma consolidada y anonimizada de declaraciones, que corresponde a las compras y ventas efectu</w:t>
      </w:r>
      <w:r w:rsidR="00763CF0">
        <w:rPr>
          <w:rFonts w:eastAsia="Times New Roman" w:cs="TeXGyreTermes-Regular"/>
          <w:color w:val="000000" w:themeColor="text1"/>
          <w:lang w:val="es-ES" w:eastAsia="es-ES"/>
        </w:rPr>
        <w:t>adas durante un año.  La Tabla 3</w:t>
      </w:r>
      <w:r w:rsidRPr="00881F30">
        <w:rPr>
          <w:rFonts w:eastAsia="Times New Roman" w:cs="TeXGyreTermes-Regular"/>
          <w:color w:val="000000" w:themeColor="text1"/>
          <w:lang w:val="es-ES" w:eastAsia="es-ES"/>
        </w:rPr>
        <w:t xml:space="preserve"> detalla el diccionario de datos de declaraciones: nombre de </w:t>
      </w:r>
      <w:r w:rsidR="00216DB2" w:rsidRPr="00881F30">
        <w:rPr>
          <w:rFonts w:eastAsia="Times New Roman" w:cs="TeXGyreTermes-Regular"/>
          <w:color w:val="000000" w:themeColor="text1"/>
          <w:lang w:val="es-ES" w:eastAsia="es-ES"/>
        </w:rPr>
        <w:t>variables, descripción</w:t>
      </w:r>
      <w:r w:rsidRPr="00881F30">
        <w:rPr>
          <w:rFonts w:eastAsia="Times New Roman" w:cs="TeXGyreTermes-Regular"/>
          <w:color w:val="000000" w:themeColor="text1"/>
          <w:lang w:val="es-ES" w:eastAsia="es-ES"/>
        </w:rPr>
        <w:t xml:space="preserve"> </w:t>
      </w:r>
      <w:r w:rsidR="00216DB2" w:rsidRPr="00881F30">
        <w:rPr>
          <w:rFonts w:eastAsia="Times New Roman" w:cs="TeXGyreTermes-Regular"/>
          <w:color w:val="000000" w:themeColor="text1"/>
          <w:lang w:val="es-ES" w:eastAsia="es-ES"/>
        </w:rPr>
        <w:t>y tipo</w:t>
      </w:r>
      <w:r w:rsidRPr="00881F30">
        <w:rPr>
          <w:rFonts w:eastAsia="Times New Roman" w:cs="TeXGyreTermes-Regular"/>
          <w:color w:val="000000" w:themeColor="text1"/>
          <w:lang w:val="es-ES" w:eastAsia="es-ES"/>
        </w:rPr>
        <w:t>:</w:t>
      </w:r>
    </w:p>
    <w:p w14:paraId="4D2C3456" w14:textId="68C593CE" w:rsidR="005630D8" w:rsidRPr="00881F30" w:rsidRDefault="007E05C3" w:rsidP="007E05C3">
      <w:pPr>
        <w:pStyle w:val="Descripcin"/>
        <w:rPr>
          <w:rFonts w:eastAsia="Times New Roman" w:cs="TeXGyreTermes-Regular"/>
          <w:color w:val="000000" w:themeColor="text1"/>
          <w:lang w:eastAsia="es-ES"/>
        </w:rPr>
      </w:pPr>
      <w:bookmarkStart w:id="195" w:name="_Toc106016386"/>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5821F7">
        <w:rPr>
          <w:noProof/>
          <w:color w:val="000000" w:themeColor="text1"/>
        </w:rPr>
        <w:t>3</w:t>
      </w:r>
      <w:r w:rsidRPr="00881F30">
        <w:rPr>
          <w:color w:val="000000" w:themeColor="text1"/>
        </w:rPr>
        <w:fldChar w:fldCharType="end"/>
      </w:r>
      <w:r w:rsidRPr="00881F30">
        <w:rPr>
          <w:color w:val="000000" w:themeColor="text1"/>
        </w:rPr>
        <w:t xml:space="preserve"> Diccionario de datos de declaraciones</w:t>
      </w:r>
      <w:bookmarkEnd w:id="195"/>
    </w:p>
    <w:tbl>
      <w:tblPr>
        <w:tblW w:w="952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2660"/>
        <w:gridCol w:w="5064"/>
        <w:gridCol w:w="1801"/>
      </w:tblGrid>
      <w:tr w:rsidR="00881F30" w:rsidRPr="00881F30" w14:paraId="4F262A8B" w14:textId="77777777">
        <w:trPr>
          <w:trHeight w:val="31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bottom"/>
          </w:tcPr>
          <w:p w14:paraId="53E96817" w14:textId="77777777" w:rsidR="003C134C"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rPr>
              <w:t>Nombre</w:t>
            </w:r>
            <w:r w:rsidRPr="00881F30">
              <w:rPr>
                <w:rFonts w:eastAsia="Times New Roman" w:cs="Arial"/>
                <w:b/>
                <w:bCs/>
                <w:color w:val="000000" w:themeColor="text1"/>
                <w:sz w:val="20"/>
                <w:szCs w:val="20"/>
                <w:lang w:val="en-US"/>
              </w:rPr>
              <w:t xml:space="preserve"> de la variable</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bottom"/>
          </w:tcPr>
          <w:p w14:paraId="3C4B1C23" w14:textId="77777777" w:rsidR="003C134C"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rPr>
              <w:t>Definición</w:t>
            </w:r>
            <w:r w:rsidRPr="00881F30">
              <w:rPr>
                <w:rFonts w:eastAsia="Times New Roman" w:cs="Arial"/>
                <w:b/>
                <w:bCs/>
                <w:color w:val="000000" w:themeColor="text1"/>
                <w:sz w:val="20"/>
                <w:szCs w:val="20"/>
                <w:lang w:val="en-US"/>
              </w:rPr>
              <w:t xml:space="preserve"> de la variable</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bottom"/>
          </w:tcPr>
          <w:p w14:paraId="28834621" w14:textId="77777777" w:rsidR="003C134C"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rPr>
              <w:t>Formato</w:t>
            </w:r>
            <w:r w:rsidRPr="00881F30">
              <w:rPr>
                <w:rFonts w:eastAsia="Times New Roman" w:cs="Arial"/>
                <w:b/>
                <w:bCs/>
                <w:color w:val="000000" w:themeColor="text1"/>
                <w:sz w:val="20"/>
                <w:szCs w:val="20"/>
                <w:lang w:val="en-US"/>
              </w:rPr>
              <w:t xml:space="preserve"> del </w:t>
            </w:r>
            <w:r w:rsidRPr="00881F30">
              <w:rPr>
                <w:rFonts w:eastAsia="Times New Roman" w:cs="Arial"/>
                <w:b/>
                <w:bCs/>
                <w:color w:val="000000" w:themeColor="text1"/>
                <w:sz w:val="20"/>
                <w:szCs w:val="20"/>
              </w:rPr>
              <w:t>dato</w:t>
            </w:r>
          </w:p>
        </w:tc>
      </w:tr>
      <w:tr w:rsidR="00881F30" w:rsidRPr="00756F2B" w14:paraId="5C223180" w14:textId="77777777">
        <w:trPr>
          <w:trHeight w:val="62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63AE61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Año</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C9916A2" w14:textId="77777777" w:rsidR="003C134C" w:rsidRPr="00756F2B" w:rsidRDefault="00416DCB">
            <w:pPr>
              <w:spacing w:after="0" w:line="240" w:lineRule="auto"/>
              <w:jc w:val="left"/>
              <w:rPr>
                <w:rFonts w:eastAsia="Times New Roman" w:cs="Arial"/>
                <w:color w:val="000000" w:themeColor="text1"/>
                <w:sz w:val="20"/>
                <w:szCs w:val="20"/>
                <w:lang w:val="es-US"/>
              </w:rPr>
            </w:pPr>
            <w:r w:rsidRPr="00881F30">
              <w:rPr>
                <w:rFonts w:eastAsia="Times New Roman" w:cs="Arial"/>
                <w:color w:val="000000" w:themeColor="text1"/>
                <w:sz w:val="20"/>
                <w:szCs w:val="20"/>
              </w:rPr>
              <w:t>Se refiere al año en el que fueron generados los valores.</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8061361" w14:textId="3002BCF2" w:rsidR="003C134C" w:rsidRPr="00881F30" w:rsidRDefault="00763CF0">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Alfanumérico</w:t>
            </w:r>
          </w:p>
        </w:tc>
      </w:tr>
      <w:tr w:rsidR="00881F30" w:rsidRPr="00881F30" w14:paraId="528CE3FF" w14:textId="77777777">
        <w:trPr>
          <w:trHeight w:val="62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6D1DD5C" w14:textId="77777777" w:rsidR="003C134C" w:rsidRPr="00881F30" w:rsidRDefault="00416DCB">
            <w:pPr>
              <w:spacing w:after="0" w:line="240" w:lineRule="auto"/>
              <w:jc w:val="left"/>
              <w:rPr>
                <w:rFonts w:eastAsia="Times New Roman" w:cs="Arial"/>
                <w:color w:val="000000" w:themeColor="text1"/>
                <w:sz w:val="20"/>
                <w:szCs w:val="20"/>
                <w:lang w:val="en-US"/>
              </w:rPr>
            </w:pPr>
            <w:r w:rsidRPr="00756F2B">
              <w:rPr>
                <w:rFonts w:eastAsia="Times New Roman" w:cs="Arial"/>
                <w:color w:val="000000" w:themeColor="text1"/>
                <w:sz w:val="20"/>
                <w:szCs w:val="20"/>
                <w:lang w:val="es-419"/>
              </w:rPr>
              <w:t>Mes</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C25CE70"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Se refiere al mes en el que fueron generados los valores.</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16D8B7C" w14:textId="12A29647" w:rsidR="003C134C" w:rsidRPr="00881F30" w:rsidRDefault="00763CF0">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Alfanumérico</w:t>
            </w:r>
          </w:p>
        </w:tc>
      </w:tr>
      <w:tr w:rsidR="00881F30" w:rsidRPr="00881F30" w14:paraId="4409E451" w14:textId="77777777">
        <w:trPr>
          <w:trHeight w:val="64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213803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Codigo_Sector_N1</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12A5189"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Contiene la clasificación de los sectores según CIIU 4.0 Nivel 1.</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F86DE46"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Alfanumérico</w:t>
            </w:r>
          </w:p>
        </w:tc>
      </w:tr>
      <w:tr w:rsidR="00881F30" w:rsidRPr="00881F30" w14:paraId="554AB13A" w14:textId="77777777" w:rsidTr="00A34FA1">
        <w:trPr>
          <w:trHeight w:val="774"/>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A88DCCE"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Provincia</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bottom"/>
          </w:tcPr>
          <w:p w14:paraId="7F8B9B75" w14:textId="41F514EF"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 xml:space="preserve">División </w:t>
            </w:r>
            <w:r w:rsidR="00701C6D" w:rsidRPr="00881F30">
              <w:rPr>
                <w:rFonts w:eastAsia="Times New Roman" w:cs="Arial"/>
                <w:color w:val="000000" w:themeColor="text1"/>
                <w:sz w:val="20"/>
                <w:szCs w:val="20"/>
              </w:rPr>
              <w:t>político-administrativa</w:t>
            </w:r>
            <w:r w:rsidRPr="00881F30">
              <w:rPr>
                <w:rFonts w:eastAsia="Times New Roman" w:cs="Arial"/>
                <w:color w:val="000000" w:themeColor="text1"/>
                <w:sz w:val="20"/>
                <w:szCs w:val="20"/>
              </w:rPr>
              <w:t xml:space="preserve"> conformada por la unión de dos o más cantones en donde fue recaudado el tributo.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9D7C26E" w14:textId="77777777" w:rsidR="003C134C" w:rsidRPr="00881F30" w:rsidRDefault="00416DCB">
            <w:pPr>
              <w:spacing w:after="0" w:line="240" w:lineRule="auto"/>
              <w:jc w:val="center"/>
              <w:rPr>
                <w:rFonts w:cs="Arial"/>
                <w:color w:val="000000" w:themeColor="text1"/>
                <w:sz w:val="20"/>
                <w:szCs w:val="20"/>
              </w:rPr>
            </w:pPr>
            <w:r w:rsidRPr="00881F30">
              <w:rPr>
                <w:rFonts w:eastAsia="Times New Roman" w:cs="Arial"/>
                <w:color w:val="000000" w:themeColor="text1"/>
                <w:sz w:val="20"/>
                <w:szCs w:val="20"/>
                <w:lang w:val="en-US"/>
              </w:rPr>
              <w:t>Alfanumérico</w:t>
            </w:r>
          </w:p>
        </w:tc>
      </w:tr>
      <w:tr w:rsidR="00881F30" w:rsidRPr="00881F30" w14:paraId="63CC3182" w14:textId="77777777">
        <w:trPr>
          <w:trHeight w:val="99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D7DF1E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Cantón</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3B64A70" w14:textId="59498C8D"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 xml:space="preserve">División </w:t>
            </w:r>
            <w:r w:rsidR="00701C6D" w:rsidRPr="00881F30">
              <w:rPr>
                <w:rFonts w:eastAsia="Times New Roman" w:cs="Arial"/>
                <w:color w:val="000000" w:themeColor="text1"/>
                <w:sz w:val="20"/>
                <w:szCs w:val="20"/>
              </w:rPr>
              <w:t>político-administrativa</w:t>
            </w:r>
            <w:r w:rsidRPr="00881F30">
              <w:rPr>
                <w:rFonts w:eastAsia="Times New Roman" w:cs="Arial"/>
                <w:color w:val="000000" w:themeColor="text1"/>
                <w:sz w:val="20"/>
                <w:szCs w:val="20"/>
              </w:rPr>
              <w:t xml:space="preserve"> conformada por la unión de dos o más parroquias en donde fue recaudado el tributo.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3529FE1" w14:textId="77777777" w:rsidR="003C134C" w:rsidRPr="00881F30" w:rsidRDefault="00416DCB">
            <w:pPr>
              <w:spacing w:after="0" w:line="240" w:lineRule="auto"/>
              <w:jc w:val="center"/>
              <w:rPr>
                <w:rFonts w:cs="Arial"/>
                <w:color w:val="000000" w:themeColor="text1"/>
                <w:sz w:val="20"/>
                <w:szCs w:val="20"/>
              </w:rPr>
            </w:pPr>
            <w:r w:rsidRPr="00881F30">
              <w:rPr>
                <w:rFonts w:eastAsia="Times New Roman" w:cs="Arial"/>
                <w:color w:val="000000" w:themeColor="text1"/>
                <w:sz w:val="20"/>
                <w:szCs w:val="20"/>
                <w:lang w:val="en-US"/>
              </w:rPr>
              <w:t>Alfanumérico</w:t>
            </w:r>
          </w:p>
        </w:tc>
      </w:tr>
      <w:tr w:rsidR="00881F30" w:rsidRPr="00881F30" w14:paraId="6EA32ED5" w14:textId="77777777">
        <w:trPr>
          <w:trHeight w:val="81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B943FF7"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Ventas netas tarifa 12%</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166A43E"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Valor registrado de todas las operaciones gravadas con tarifa diferente de cero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9B7E39A"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3F158FE6" w14:textId="77777777" w:rsidTr="00A34FA1">
        <w:trPr>
          <w:trHeight w:val="598"/>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548A1CF"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Ventas netas tarifa 0%</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E744290"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Valor registrado de todas las operaciones gravadas con tarifa cero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D2A6946"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319AF0B5" w14:textId="77777777" w:rsidTr="00A34FA1">
        <w:trPr>
          <w:trHeight w:val="692"/>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93E52D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Exportaciones</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6FD6F68"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 las exportaciones de bienes y servicios</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3A7A612"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397852DA" w14:textId="77777777">
        <w:trPr>
          <w:trHeight w:val="96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0112660"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Compras netas tarifa 12%</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CF9E373"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 las compras y adquisiciones declaradas por el propio contribuyente con tarifa diferente de cero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997A3EC"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4F8C732E" w14:textId="77777777">
        <w:trPr>
          <w:trHeight w:val="109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80F3EEC"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Compras netas tarifa 0%</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BEDD9BF"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 las compras y adquisiciones declaradas por el propio contribuyente con tarifa cero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EC75172"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37EB35AD" w14:textId="77777777">
        <w:trPr>
          <w:trHeight w:val="70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A2B93B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Importaciones</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4CE8B73"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 las importaciones de bienes y servicios</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2C8AEEB"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73CB4F70" w14:textId="77777777" w:rsidTr="00A34FA1">
        <w:trPr>
          <w:trHeight w:val="103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577128D"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Compras_Rise</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40F89DB"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 las compras realizadas a los contribuyentes inscritos en el Régimen Simplificado (RISE)</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3288034"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1586CACA" w14:textId="77777777" w:rsidTr="00A34FA1">
        <w:trPr>
          <w:trHeight w:val="974"/>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9B361F7"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lastRenderedPageBreak/>
              <w:t>Total_Compras</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1C21852"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al total compras y adquisiciones declaradas por el propio contribuyente</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E2BE898"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3C134C" w:rsidRPr="00881F30" w14:paraId="16CC9BD1" w14:textId="77777777" w:rsidTr="00A34FA1">
        <w:trPr>
          <w:trHeight w:val="718"/>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F1E6A5E"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Total_Ventas</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CE380D2"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Valor registrado de todas las operaciones gravadas</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ED1EF0D"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bl>
    <w:p w14:paraId="5BCB8F89" w14:textId="77777777" w:rsidR="007E05C3" w:rsidRPr="00881F30" w:rsidRDefault="007E05C3" w:rsidP="007E05C3">
      <w:pPr>
        <w:tabs>
          <w:tab w:val="left" w:pos="2175"/>
        </w:tabs>
        <w:spacing w:after="0"/>
        <w:rPr>
          <w:rFonts w:cs="TeXGyreTermes-Regular"/>
          <w:color w:val="000000" w:themeColor="text1"/>
          <w:lang w:val="es-ES"/>
        </w:rPr>
      </w:pPr>
    </w:p>
    <w:p w14:paraId="1BE029C5" w14:textId="383FA53A" w:rsidR="000552F8" w:rsidRPr="00881F30" w:rsidRDefault="007E05C3" w:rsidP="000552F8">
      <w:pPr>
        <w:pStyle w:val="Textoindependiente"/>
        <w:tabs>
          <w:tab w:val="left" w:pos="2175"/>
        </w:tabs>
        <w:spacing w:after="0"/>
        <w:jc w:val="center"/>
        <w:rPr>
          <w:rFonts w:eastAsiaTheme="majorEastAsia" w:cs="Arial"/>
          <w:bCs/>
          <w:color w:val="000000" w:themeColor="text1"/>
          <w:sz w:val="18"/>
          <w:szCs w:val="18"/>
        </w:rPr>
      </w:pPr>
      <w:r w:rsidRPr="00881F30">
        <w:rPr>
          <w:rFonts w:cs="Arial"/>
          <w:b/>
          <w:color w:val="000000" w:themeColor="text1"/>
          <w:sz w:val="18"/>
          <w:szCs w:val="18"/>
        </w:rPr>
        <w:t>Fuente:</w:t>
      </w:r>
      <w:r w:rsidRPr="00881F30">
        <w:rPr>
          <w:rFonts w:cs="Arial"/>
          <w:color w:val="000000" w:themeColor="text1"/>
          <w:sz w:val="18"/>
          <w:szCs w:val="18"/>
        </w:rPr>
        <w:t xml:space="preserve"> </w:t>
      </w:r>
      <w:r w:rsidRPr="00881F30">
        <w:rPr>
          <w:rFonts w:eastAsiaTheme="majorEastAsia" w:cs="Arial"/>
          <w:bCs/>
          <w:color w:val="000000" w:themeColor="text1"/>
          <w:sz w:val="18"/>
          <w:szCs w:val="18"/>
        </w:rPr>
        <w:t>Adaptado a partir de la tabla original publicada por el SRI</w:t>
      </w:r>
    </w:p>
    <w:p w14:paraId="7CB26FD8" w14:textId="77777777" w:rsidR="000552F8" w:rsidRPr="00881F30" w:rsidRDefault="000552F8" w:rsidP="000552F8">
      <w:pPr>
        <w:pStyle w:val="Textoindependiente"/>
        <w:tabs>
          <w:tab w:val="left" w:pos="2175"/>
        </w:tabs>
        <w:spacing w:after="0"/>
        <w:jc w:val="center"/>
        <w:rPr>
          <w:rFonts w:eastAsiaTheme="majorEastAsia" w:cs="Arial"/>
          <w:b/>
          <w:bCs/>
          <w:color w:val="000000" w:themeColor="text1"/>
          <w:sz w:val="18"/>
          <w:szCs w:val="18"/>
        </w:rPr>
      </w:pPr>
    </w:p>
    <w:p w14:paraId="20FA7668" w14:textId="13E672B3" w:rsidR="003C134C" w:rsidRPr="00881F30" w:rsidRDefault="00416DCB">
      <w:pPr>
        <w:rPr>
          <w:color w:val="000000" w:themeColor="text1"/>
        </w:rPr>
      </w:pPr>
      <w:r w:rsidRPr="00881F30">
        <w:rPr>
          <w:color w:val="000000" w:themeColor="text1"/>
        </w:rPr>
        <w:t xml:space="preserve">El campo Codigo_Sector_N1 corresponde a un código clasificador de las actividades económicas registradas en Ecuador publicadas por el </w:t>
      </w:r>
      <w:r w:rsidR="00697C4F" w:rsidRPr="00881F30">
        <w:rPr>
          <w:color w:val="000000" w:themeColor="text1"/>
        </w:rPr>
        <w:t>Instituto</w:t>
      </w:r>
      <w:r w:rsidRPr="00881F30">
        <w:rPr>
          <w:color w:val="000000" w:themeColor="text1"/>
        </w:rPr>
        <w:t xml:space="preserve"> Nacional de </w:t>
      </w:r>
      <w:r w:rsidR="00701C6D" w:rsidRPr="00881F30">
        <w:rPr>
          <w:color w:val="000000" w:themeColor="text1"/>
        </w:rPr>
        <w:t>Estadísticas y</w:t>
      </w:r>
      <w:r w:rsidRPr="00881F30">
        <w:rPr>
          <w:color w:val="000000" w:themeColor="text1"/>
        </w:rPr>
        <w:t xml:space="preserve"> Censos (INEC);  </w:t>
      </w:r>
      <w:r w:rsidRPr="00881F30">
        <w:rPr>
          <w:rStyle w:val="EnlacedeInternet"/>
          <w:color w:val="000000" w:themeColor="text1"/>
        </w:rPr>
        <w:t>https://aplicaciones2.ecuadorencifras.gob.ec/SIN/descargas/ciiu.pdf</w:t>
      </w:r>
      <w:r w:rsidRPr="00881F30">
        <w:rPr>
          <w:color w:val="000000" w:themeColor="text1"/>
        </w:rPr>
        <w:t xml:space="preserve"> , las mismas que se catalogan por niveles (1-6). En el catálogo de datos de declaraciones se encuentra información de actividades económicas de nivel 1; la Tabla 3 define la </w:t>
      </w:r>
      <w:r w:rsidR="00701C6D" w:rsidRPr="00881F30">
        <w:rPr>
          <w:color w:val="000000" w:themeColor="text1"/>
        </w:rPr>
        <w:t>descripción de</w:t>
      </w:r>
      <w:r w:rsidRPr="00881F30">
        <w:rPr>
          <w:color w:val="000000" w:themeColor="text1"/>
        </w:rPr>
        <w:t xml:space="preserve"> actividad por cada tipo de actividad económica.</w:t>
      </w:r>
    </w:p>
    <w:p w14:paraId="439D2F46" w14:textId="2641D129" w:rsidR="003C134C" w:rsidRPr="00CD3520" w:rsidRDefault="007E05C3" w:rsidP="007E05C3">
      <w:pPr>
        <w:pStyle w:val="Descripcin"/>
        <w:rPr>
          <w:color w:val="000000" w:themeColor="text1"/>
        </w:rPr>
      </w:pPr>
      <w:bookmarkStart w:id="196" w:name="_Toc106016387"/>
      <w:r w:rsidRPr="00CD3520">
        <w:rPr>
          <w:bCs/>
          <w:color w:val="000000" w:themeColor="text1"/>
        </w:rPr>
        <w:t xml:space="preserve">Tabla </w:t>
      </w:r>
      <w:r w:rsidRPr="00CD3520">
        <w:rPr>
          <w:bCs/>
          <w:color w:val="000000" w:themeColor="text1"/>
        </w:rPr>
        <w:fldChar w:fldCharType="begin"/>
      </w:r>
      <w:r w:rsidRPr="00CD3520">
        <w:rPr>
          <w:bCs/>
          <w:color w:val="000000" w:themeColor="text1"/>
        </w:rPr>
        <w:instrText xml:space="preserve"> SEQ Tabla \* ARABIC </w:instrText>
      </w:r>
      <w:r w:rsidRPr="00CD3520">
        <w:rPr>
          <w:bCs/>
          <w:color w:val="000000" w:themeColor="text1"/>
        </w:rPr>
        <w:fldChar w:fldCharType="separate"/>
      </w:r>
      <w:r w:rsidR="005821F7">
        <w:rPr>
          <w:bCs/>
          <w:noProof/>
          <w:color w:val="000000" w:themeColor="text1"/>
        </w:rPr>
        <w:t>4</w:t>
      </w:r>
      <w:r w:rsidRPr="00CD3520">
        <w:rPr>
          <w:bCs/>
          <w:color w:val="000000" w:themeColor="text1"/>
        </w:rPr>
        <w:fldChar w:fldCharType="end"/>
      </w:r>
      <w:r w:rsidRPr="00CD3520">
        <w:rPr>
          <w:color w:val="000000" w:themeColor="text1"/>
        </w:rPr>
        <w:t xml:space="preserve"> Definición de Actividades Económicas en Ecuador</w:t>
      </w:r>
      <w:bookmarkEnd w:id="196"/>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1417"/>
        <w:gridCol w:w="7643"/>
      </w:tblGrid>
      <w:tr w:rsidR="00881F30" w:rsidRPr="00881F30" w14:paraId="43361596"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286DF49" w14:textId="77777777" w:rsidR="00B55A6B"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lang w:val="en-US"/>
              </w:rPr>
              <w:t>CODIGO_</w:t>
            </w:r>
          </w:p>
          <w:p w14:paraId="002B72D1" w14:textId="0829469E" w:rsidR="003C134C"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lang w:val="en-US"/>
              </w:rPr>
              <w:t>SECTOR_N1</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1DE05BFF" w14:textId="77777777" w:rsidR="003C134C"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lang w:val="en-US"/>
              </w:rPr>
              <w:t>DESCRIPCION</w:t>
            </w:r>
          </w:p>
        </w:tc>
      </w:tr>
      <w:tr w:rsidR="00881F30" w:rsidRPr="00881F30" w14:paraId="19D7393A"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CE6FC74"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146FA345"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AGRICULTURA, GANADERÍA,  SILVICULTURA Y PESCA.</w:t>
            </w:r>
          </w:p>
        </w:tc>
      </w:tr>
      <w:tr w:rsidR="00881F30" w:rsidRPr="00881F30" w14:paraId="1E1054F6"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70BB3185"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B</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867B825"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EXPLOTACIÓN DE MINAS Y CANTERAS.</w:t>
            </w:r>
          </w:p>
        </w:tc>
      </w:tr>
      <w:tr w:rsidR="00881F30" w:rsidRPr="00881F30" w14:paraId="10E9AE29"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73981BF5"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D7587D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INDUSTRIAS MANUFACTURERAS.</w:t>
            </w:r>
          </w:p>
        </w:tc>
      </w:tr>
      <w:tr w:rsidR="00881F30" w:rsidRPr="00881F30" w14:paraId="7485055C"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6FCB06F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D</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AD690FC"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SUMINISTRO DE ELECTRICIDAD, GAS, VAPOR Y AIRE ACONDICIONADO.</w:t>
            </w:r>
          </w:p>
        </w:tc>
      </w:tr>
      <w:tr w:rsidR="00881F30" w:rsidRPr="00881F30" w14:paraId="623E3729"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E2B9741"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E</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95663C4"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DISTRIBUCIÓN DE AGUA; ALCANTARILLADO, GESTIÓN DE DESECHOS Y ACTIVIDADES DE SANEAMIENTO.</w:t>
            </w:r>
          </w:p>
        </w:tc>
      </w:tr>
      <w:tr w:rsidR="00881F30" w:rsidRPr="00881F30" w14:paraId="2D4F8714"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7D6FB6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F</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D76B01F"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CONSTRUCCIÓN.</w:t>
            </w:r>
          </w:p>
        </w:tc>
      </w:tr>
      <w:tr w:rsidR="00881F30" w:rsidRPr="00881F30" w14:paraId="3158F7FF"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EFDE0B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G</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4CA3574D"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COMERCIO AL POR MAYOR Y AL POR MENOR; REPARACIÓN DE VEHÍCULOS AUTOMOTORES Y MOTOCICLETAS.</w:t>
            </w:r>
          </w:p>
        </w:tc>
      </w:tr>
      <w:tr w:rsidR="00881F30" w:rsidRPr="00881F30" w14:paraId="6D4C3335"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D2EAF01"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H</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42FC8A2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TRANSPORTE Y ALMACENAMIENTO.</w:t>
            </w:r>
          </w:p>
        </w:tc>
      </w:tr>
      <w:tr w:rsidR="00881F30" w:rsidRPr="00881F30" w14:paraId="2E3C9C81"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1F5577EF"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I</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CE6D315"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DE ALOJAMIENTO Y DE SERVICIO DE COMIDAS.</w:t>
            </w:r>
          </w:p>
        </w:tc>
      </w:tr>
      <w:tr w:rsidR="00881F30" w:rsidRPr="00881F30" w14:paraId="3DAC90FA"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664CCC77"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J</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B4CD5A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INFORMACIÓN Y COMUNICACIÓN.</w:t>
            </w:r>
          </w:p>
        </w:tc>
      </w:tr>
      <w:tr w:rsidR="00881F30" w:rsidRPr="00881F30" w14:paraId="2190F56C"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0429A98"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K</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6316F8B"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FINANCIERAS Y DE SEGUROS.</w:t>
            </w:r>
          </w:p>
        </w:tc>
      </w:tr>
      <w:tr w:rsidR="00881F30" w:rsidRPr="00881F30" w14:paraId="5C89A20A"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124067A"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L</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6E1952C8"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ACTIVIDADES INMOBILIARIAS.</w:t>
            </w:r>
          </w:p>
        </w:tc>
      </w:tr>
      <w:tr w:rsidR="00881F30" w:rsidRPr="00881F30" w14:paraId="7A231AF9"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71A3C51"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M</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488AB5F"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PROFESIONALES, CIENTÍFICAS Y TÉCNICAS.</w:t>
            </w:r>
          </w:p>
        </w:tc>
      </w:tr>
      <w:tr w:rsidR="00881F30" w:rsidRPr="00881F30" w14:paraId="62D10EB9"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FCEBCE4"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lastRenderedPageBreak/>
              <w:t>N</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931492D"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DE SERVICIOS ADMINISTRATIVOS Y DE APOYO.</w:t>
            </w:r>
          </w:p>
        </w:tc>
      </w:tr>
      <w:tr w:rsidR="00881F30" w:rsidRPr="00881F30" w14:paraId="7517D667"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92EC51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O</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624B12A9"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ADMINISTRACIÓN PÚBLICA Y DEFENSA; PLANES DE SEGURIDAD SOCIAL DE AFILIACIÓN OBLIGATORIA.</w:t>
            </w:r>
          </w:p>
        </w:tc>
      </w:tr>
      <w:tr w:rsidR="00881F30" w:rsidRPr="00881F30" w14:paraId="5946C3DD"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E8914AC"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P</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BEAC9A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ENSEÑANZA.</w:t>
            </w:r>
          </w:p>
        </w:tc>
      </w:tr>
      <w:tr w:rsidR="00881F30" w:rsidRPr="00881F30" w14:paraId="712A9C18"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AD4D7F8"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Q</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26E010A"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DE ATENCIÓN DE LA SALUD HUMANA Y DE ASISTENCIA SOCIAL.</w:t>
            </w:r>
          </w:p>
        </w:tc>
      </w:tr>
      <w:tr w:rsidR="00881F30" w:rsidRPr="00881F30" w14:paraId="7363CC54"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AB33F28"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R</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198A8D84"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ARTES, ENTRETENIMIENTO Y RECREACIÓN.</w:t>
            </w:r>
          </w:p>
        </w:tc>
      </w:tr>
      <w:tr w:rsidR="00881F30" w:rsidRPr="00881F30" w14:paraId="76DA824C"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6A2A860"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S</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9226070"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OTRAS ACTIVIDADES DE SERVICIOS.</w:t>
            </w:r>
          </w:p>
        </w:tc>
      </w:tr>
      <w:tr w:rsidR="00881F30" w:rsidRPr="00881F30" w14:paraId="3DCE2F80"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7C5A71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T</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4A87646"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DE LOS HOGARES COMO EMPLEADORES; ACTIVIDADES NO DIFERENCIADAS DE LOS HOGARES COMO PRODUCTORES DE BIENES Y SERVICIOS PARA USO PROPIO.</w:t>
            </w:r>
          </w:p>
        </w:tc>
      </w:tr>
      <w:tr w:rsidR="00881F30" w:rsidRPr="00881F30" w14:paraId="4ABD0E56"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A0113B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U</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65D7779"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DE ORGANIZACIONES Y ÓRGANOS EXTRATERRITORIALES.</w:t>
            </w:r>
          </w:p>
        </w:tc>
      </w:tr>
      <w:tr w:rsidR="00881F30" w:rsidRPr="00881F30" w14:paraId="63D98017"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1DBC79E"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V</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7785D21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SIN ACTIVIDAD ECONOMICA – CIIU</w:t>
            </w:r>
          </w:p>
        </w:tc>
      </w:tr>
      <w:tr w:rsidR="00881F30" w:rsidRPr="00881F30" w14:paraId="1D09CEC3"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A13D3FD"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W</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5B85E63"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BAJO RELACION DE DEPENDENCIA SECTOR PRIVADO</w:t>
            </w:r>
          </w:p>
        </w:tc>
      </w:tr>
      <w:tr w:rsidR="003C134C" w:rsidRPr="00881F30" w14:paraId="412BE590"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1C4DDDA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X</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723D9FE4"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BAJO RELACION DE DEPENDENCIA SECTOR PUBLICO</w:t>
            </w:r>
          </w:p>
        </w:tc>
      </w:tr>
    </w:tbl>
    <w:p w14:paraId="4C12A957" w14:textId="77777777" w:rsidR="003C134C" w:rsidRPr="00881F30" w:rsidRDefault="003C134C">
      <w:pPr>
        <w:rPr>
          <w:color w:val="000000" w:themeColor="text1"/>
        </w:rPr>
      </w:pPr>
    </w:p>
    <w:p w14:paraId="7E254814" w14:textId="4C24531C" w:rsidR="007E05C3" w:rsidRPr="00881F30" w:rsidRDefault="007E05C3" w:rsidP="007E05C3">
      <w:pPr>
        <w:pStyle w:val="Textoindependiente"/>
        <w:tabs>
          <w:tab w:val="left" w:pos="2175"/>
        </w:tabs>
        <w:spacing w:after="0"/>
        <w:jc w:val="center"/>
        <w:rPr>
          <w:rFonts w:eastAsiaTheme="majorEastAsia" w:cs="Arial"/>
          <w:b/>
          <w:bCs/>
          <w:color w:val="000000" w:themeColor="text1"/>
          <w:sz w:val="18"/>
          <w:szCs w:val="18"/>
        </w:rPr>
      </w:pPr>
      <w:r w:rsidRPr="00881F30">
        <w:rPr>
          <w:rFonts w:cs="Arial"/>
          <w:b/>
          <w:color w:val="000000" w:themeColor="text1"/>
          <w:sz w:val="18"/>
          <w:szCs w:val="18"/>
        </w:rPr>
        <w:t>Fuente:</w:t>
      </w:r>
      <w:r w:rsidRPr="00881F30">
        <w:rPr>
          <w:rFonts w:cs="Arial"/>
          <w:color w:val="000000" w:themeColor="text1"/>
          <w:sz w:val="18"/>
          <w:szCs w:val="18"/>
        </w:rPr>
        <w:t xml:space="preserve"> </w:t>
      </w:r>
      <w:r w:rsidRPr="00881F30">
        <w:rPr>
          <w:rFonts w:eastAsiaTheme="majorEastAsia" w:cs="Arial"/>
          <w:bCs/>
          <w:color w:val="000000" w:themeColor="text1"/>
          <w:sz w:val="18"/>
          <w:szCs w:val="18"/>
        </w:rPr>
        <w:t xml:space="preserve">Adaptado a partir de la tabla original publicada por el </w:t>
      </w:r>
      <w:r w:rsidR="004B313F" w:rsidRPr="00881F30">
        <w:rPr>
          <w:rFonts w:eastAsiaTheme="majorEastAsia" w:cs="Arial"/>
          <w:bCs/>
          <w:color w:val="000000" w:themeColor="text1"/>
          <w:sz w:val="18"/>
          <w:szCs w:val="18"/>
        </w:rPr>
        <w:t>INEC</w:t>
      </w:r>
    </w:p>
    <w:p w14:paraId="02F75B41" w14:textId="77777777" w:rsidR="003C134C" w:rsidRPr="00881F30" w:rsidRDefault="003C134C">
      <w:pPr>
        <w:rPr>
          <w:color w:val="000000" w:themeColor="text1"/>
        </w:rPr>
      </w:pPr>
    </w:p>
    <w:p w14:paraId="66748EA0" w14:textId="77777777" w:rsidR="003C134C" w:rsidRPr="00881F30" w:rsidRDefault="00416DCB">
      <w:pPr>
        <w:pStyle w:val="Ttulo3"/>
        <w:rPr>
          <w:color w:val="000000" w:themeColor="text1"/>
        </w:rPr>
      </w:pPr>
      <w:bookmarkStart w:id="197" w:name="_Toc106016357"/>
      <w:r w:rsidRPr="00B12543">
        <w:rPr>
          <w:rFonts w:eastAsia="Times New Roman" w:cs="TeXGyreTermes-Regular"/>
          <w:color w:val="000000" w:themeColor="text1"/>
          <w:lang w:val="es-ES" w:eastAsia="es-ES"/>
        </w:rPr>
        <w:t>4.1.2 Importación de Datos Históricos</w:t>
      </w:r>
      <w:bookmarkEnd w:id="197"/>
    </w:p>
    <w:p w14:paraId="75AB46F0" w14:textId="6AF96CEF" w:rsidR="00750AEA" w:rsidRDefault="00B12543">
      <w:pPr>
        <w:rPr>
          <w:rFonts w:eastAsia="Times New Roman" w:cs="TeXGyreTermes-Regular"/>
          <w:color w:val="000000" w:themeColor="text1"/>
          <w:lang w:val="es-ES" w:eastAsia="es-ES"/>
        </w:rPr>
      </w:pPr>
      <w:r>
        <w:rPr>
          <w:rFonts w:eastAsia="Times New Roman" w:cs="TeXGyreTermes-Regular"/>
          <w:color w:val="000000" w:themeColor="text1"/>
          <w:lang w:val="es-ES" w:eastAsia="es-ES"/>
        </w:rPr>
        <w:t>Para la importación de datos históricos dentro de una base de datos NoSQL así como la subsecuente persistencia de datos a detalle autogenerados y la reportería en tiempo real se hace uso de ELK (ElasticSeach- LogStash- Kibana</w:t>
      </w:r>
      <w:r w:rsidR="00750AEA">
        <w:rPr>
          <w:rFonts w:eastAsia="Times New Roman" w:cs="TeXGyreTermes-Regular"/>
          <w:color w:val="000000" w:themeColor="text1"/>
          <w:lang w:val="es-ES" w:eastAsia="es-ES"/>
        </w:rPr>
        <w:t>). Para su instalación y confi</w:t>
      </w:r>
      <w:r w:rsidR="00465289">
        <w:rPr>
          <w:rFonts w:eastAsia="Times New Roman" w:cs="TeXGyreTermes-Regular"/>
          <w:color w:val="000000" w:themeColor="text1"/>
          <w:lang w:val="es-ES" w:eastAsia="es-ES"/>
        </w:rPr>
        <w:t xml:space="preserve">guración se adjunta el </w:t>
      </w:r>
      <w:r w:rsidR="0090799E">
        <w:rPr>
          <w:rFonts w:eastAsia="Times New Roman" w:cs="TeXGyreTermes-Regular"/>
          <w:color w:val="000000" w:themeColor="text1"/>
          <w:lang w:val="es-ES" w:eastAsia="es-ES"/>
        </w:rPr>
        <w:t>Anexo II</w:t>
      </w:r>
      <w:r>
        <w:rPr>
          <w:rFonts w:eastAsia="Times New Roman" w:cs="TeXGyreTermes-Regular"/>
          <w:color w:val="000000" w:themeColor="text1"/>
          <w:lang w:val="es-ES" w:eastAsia="es-ES"/>
        </w:rPr>
        <w:t xml:space="preserve">. </w:t>
      </w:r>
    </w:p>
    <w:p w14:paraId="3BCE0ABC" w14:textId="0BF29E30" w:rsidR="00B12543" w:rsidRDefault="00B12543">
      <w:pPr>
        <w:rPr>
          <w:rFonts w:eastAsia="Times New Roman" w:cs="TeXGyreTermes-Regular"/>
          <w:color w:val="000000" w:themeColor="text1"/>
          <w:lang w:val="es-ES" w:eastAsia="es-ES"/>
        </w:rPr>
      </w:pPr>
      <w:r>
        <w:rPr>
          <w:rFonts w:eastAsia="Times New Roman" w:cs="TeXGyreTermes-Regular"/>
          <w:color w:val="000000" w:themeColor="text1"/>
          <w:lang w:val="es-ES" w:eastAsia="es-ES"/>
        </w:rPr>
        <w:t>En esta sección corresponde la creación de un índice en ElasticSearch que representa una tabla, la importación de los datos históricos (archivos .csv) de las declaraciones del periodo 2020-2021 mediante LogStash y una representación gráfica con Kibana que despliegue un resumen sobre los datos cargados.</w:t>
      </w:r>
    </w:p>
    <w:p w14:paraId="0A3A4AB7" w14:textId="77F1F511" w:rsidR="00E4027C" w:rsidRPr="00140A21" w:rsidRDefault="00140A21" w:rsidP="00EF4B32">
      <w:pPr>
        <w:pStyle w:val="Prrafodelista"/>
        <w:numPr>
          <w:ilvl w:val="0"/>
          <w:numId w:val="29"/>
        </w:numPr>
        <w:rPr>
          <w:rFonts w:eastAsia="Times New Roman" w:cs="TeXGyreTermes-Regular"/>
          <w:b/>
          <w:color w:val="000000" w:themeColor="text1"/>
          <w:lang w:eastAsia="es-ES"/>
        </w:rPr>
      </w:pPr>
      <w:r w:rsidRPr="00140A21">
        <w:rPr>
          <w:rFonts w:eastAsia="Times New Roman" w:cs="TeXGyreTermes-Regular"/>
          <w:b/>
          <w:color w:val="000000" w:themeColor="text1"/>
          <w:lang w:eastAsia="es-ES"/>
        </w:rPr>
        <w:t xml:space="preserve">CREACIÓN DE ÍNDICE </w:t>
      </w:r>
    </w:p>
    <w:p w14:paraId="4CAEDC06" w14:textId="4A85E6E8" w:rsidR="00E4027C" w:rsidRDefault="00E4027C">
      <w:pPr>
        <w:rPr>
          <w:rFonts w:eastAsia="Times New Roman" w:cs="TeXGyreTermes-Regular"/>
          <w:color w:val="000000" w:themeColor="text1"/>
          <w:lang w:val="es-ES" w:eastAsia="es-ES"/>
        </w:rPr>
      </w:pPr>
      <w:r>
        <w:rPr>
          <w:rFonts w:eastAsia="Times New Roman" w:cs="TeXGyreTermes-Regular"/>
          <w:color w:val="000000" w:themeColor="text1"/>
          <w:lang w:val="es-ES" w:eastAsia="es-ES"/>
        </w:rPr>
        <w:t>La creación del índice que almacenará los datos de declaraciones es a través de conjuntos clave: valor</w:t>
      </w:r>
      <w:r w:rsidR="00465289">
        <w:rPr>
          <w:rFonts w:eastAsia="Times New Roman" w:cs="TeXGyreTermes-Regular"/>
          <w:color w:val="000000" w:themeColor="text1"/>
          <w:lang w:val="es-ES" w:eastAsia="es-ES"/>
        </w:rPr>
        <w:t xml:space="preserve"> en formato json</w:t>
      </w:r>
      <w:r>
        <w:rPr>
          <w:rFonts w:eastAsia="Times New Roman" w:cs="TeXGyreTermes-Regular"/>
          <w:color w:val="000000" w:themeColor="text1"/>
          <w:lang w:val="es-ES" w:eastAsia="es-ES"/>
        </w:rPr>
        <w:t xml:space="preserve"> con información sobre:</w:t>
      </w:r>
    </w:p>
    <w:p w14:paraId="72F053EB" w14:textId="26C744E1" w:rsidR="00E4027C" w:rsidRPr="00E4027C" w:rsidRDefault="00E4027C" w:rsidP="00EF4B32">
      <w:pPr>
        <w:pStyle w:val="Prrafodelista"/>
        <w:numPr>
          <w:ilvl w:val="0"/>
          <w:numId w:val="28"/>
        </w:numPr>
        <w:rPr>
          <w:rFonts w:eastAsia="Times New Roman" w:cs="TeXGyreTermes-Regular"/>
          <w:b/>
          <w:color w:val="000000" w:themeColor="text1"/>
          <w:lang w:eastAsia="es-ES"/>
        </w:rPr>
      </w:pPr>
      <w:r>
        <w:rPr>
          <w:rFonts w:eastAsia="Times New Roman" w:cs="TeXGyreTermes-Regular"/>
          <w:b/>
          <w:color w:val="000000" w:themeColor="text1"/>
          <w:lang w:eastAsia="es-ES"/>
        </w:rPr>
        <w:t xml:space="preserve">Metadata “_meta_”: </w:t>
      </w:r>
      <w:r>
        <w:rPr>
          <w:rFonts w:eastAsia="Times New Roman" w:cs="TeXGyreTermes-Regular"/>
          <w:color w:val="000000" w:themeColor="text1"/>
          <w:lang w:eastAsia="es-ES"/>
        </w:rPr>
        <w:t xml:space="preserve"> Metadatos sobre el índice a crear, el autor</w:t>
      </w:r>
      <w:r w:rsidR="00D6574D">
        <w:rPr>
          <w:rFonts w:eastAsia="Times New Roman" w:cs="TeXGyreTermes-Regular"/>
          <w:color w:val="000000" w:themeColor="text1"/>
          <w:lang w:eastAsia="es-ES"/>
        </w:rPr>
        <w:t xml:space="preserve">, e/o. </w:t>
      </w:r>
    </w:p>
    <w:p w14:paraId="479B8CCF" w14:textId="45AA3565" w:rsidR="00E4027C" w:rsidRPr="00D6574D" w:rsidRDefault="00E4027C" w:rsidP="00EF4B32">
      <w:pPr>
        <w:pStyle w:val="Prrafodelista"/>
        <w:numPr>
          <w:ilvl w:val="0"/>
          <w:numId w:val="28"/>
        </w:numPr>
        <w:spacing w:line="360" w:lineRule="auto"/>
        <w:rPr>
          <w:rFonts w:eastAsia="Times New Roman" w:cs="TeXGyreTermes-Regular"/>
          <w:b/>
          <w:color w:val="000000" w:themeColor="text1"/>
          <w:lang w:eastAsia="es-ES"/>
        </w:rPr>
      </w:pPr>
      <w:r>
        <w:rPr>
          <w:rFonts w:eastAsia="Times New Roman" w:cs="TeXGyreTermes-Regular"/>
          <w:b/>
          <w:color w:val="000000" w:themeColor="text1"/>
          <w:lang w:eastAsia="es-ES"/>
        </w:rPr>
        <w:lastRenderedPageBreak/>
        <w:t xml:space="preserve">Campos “properties”:  </w:t>
      </w:r>
      <w:r>
        <w:rPr>
          <w:rFonts w:eastAsia="Times New Roman" w:cs="TeXGyreTermes-Regular"/>
          <w:color w:val="000000" w:themeColor="text1"/>
          <w:lang w:eastAsia="es-ES"/>
        </w:rPr>
        <w:t xml:space="preserve"> Campos que constituyen el índice, con el nombre y el tipo; para el índice declaraciones se tiene campos tipo keyword y long, que representan datos de tipo alfanumérico y numérico decimal respectivamente.</w:t>
      </w:r>
    </w:p>
    <w:p w14:paraId="2DCF2C60" w14:textId="5CEE3AD4" w:rsidR="00D6574D" w:rsidRPr="00E4027C" w:rsidRDefault="00D6574D" w:rsidP="00EF4B32">
      <w:pPr>
        <w:pStyle w:val="Prrafodelista"/>
        <w:numPr>
          <w:ilvl w:val="0"/>
          <w:numId w:val="28"/>
        </w:numPr>
        <w:spacing w:line="360" w:lineRule="auto"/>
        <w:jc w:val="both"/>
        <w:rPr>
          <w:rFonts w:eastAsia="Times New Roman" w:cs="TeXGyreTermes-Regular"/>
          <w:b/>
          <w:color w:val="000000" w:themeColor="text1"/>
          <w:lang w:eastAsia="es-ES"/>
        </w:rPr>
      </w:pPr>
      <w:r>
        <w:rPr>
          <w:rFonts w:eastAsia="Times New Roman" w:cs="TeXGyreTermes-Regular"/>
          <w:b/>
          <w:color w:val="000000" w:themeColor="text1"/>
          <w:lang w:eastAsia="es-ES"/>
        </w:rPr>
        <w:t xml:space="preserve">_id: </w:t>
      </w:r>
      <w:r>
        <w:rPr>
          <w:rFonts w:eastAsia="Times New Roman" w:cs="TeXGyreTermes-Regular"/>
          <w:bCs/>
          <w:color w:val="000000" w:themeColor="text1"/>
          <w:lang w:eastAsia="es-ES"/>
        </w:rPr>
        <w:t>El _id representa un identificador único (clave primaria) del registro cuyo valor en este caso es autogenerado.</w:t>
      </w:r>
    </w:p>
    <w:p w14:paraId="2DFF3B7D" w14:textId="38330240" w:rsidR="00E4027C" w:rsidRPr="00140A21" w:rsidRDefault="00E4027C" w:rsidP="00140A21">
      <w:pPr>
        <w:rPr>
          <w:rFonts w:eastAsia="Times New Roman" w:cs="TeXGyreTermes-Regular"/>
          <w:color w:val="000000" w:themeColor="text1"/>
          <w:lang w:eastAsia="es-ES"/>
        </w:rPr>
      </w:pPr>
      <w:r>
        <w:rPr>
          <w:rFonts w:eastAsia="Times New Roman" w:cs="TeXGyreTermes-Regular"/>
          <w:color w:val="000000" w:themeColor="text1"/>
          <w:lang w:eastAsia="es-ES"/>
        </w:rPr>
        <w:t xml:space="preserve">El índice será creado con la sentencia put /declaraciones cuya estructura se definirá dentro de </w:t>
      </w:r>
      <w:r w:rsidR="00140A21">
        <w:rPr>
          <w:rFonts w:eastAsia="Times New Roman" w:cs="TeXGyreTermes-Regular"/>
          <w:color w:val="000000" w:themeColor="text1"/>
          <w:lang w:eastAsia="es-ES"/>
        </w:rPr>
        <w:t xml:space="preserve">la etiqueta </w:t>
      </w:r>
      <w:r w:rsidR="00140A21" w:rsidRPr="00140A21">
        <w:rPr>
          <w:rFonts w:eastAsia="Times New Roman" w:cs="TeXGyreTermes-Regular"/>
          <w:b/>
          <w:color w:val="000000" w:themeColor="text1"/>
          <w:lang w:eastAsia="es-ES"/>
        </w:rPr>
        <w:t>mappings</w:t>
      </w:r>
      <w:r w:rsidR="00140A21">
        <w:rPr>
          <w:rFonts w:eastAsia="Times New Roman" w:cs="TeXGyreTermes-Regular"/>
          <w:color w:val="000000" w:themeColor="text1"/>
          <w:lang w:eastAsia="es-ES"/>
        </w:rPr>
        <w:t>:</w:t>
      </w:r>
    </w:p>
    <w:p w14:paraId="2C97B343"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put /declaraciones</w:t>
      </w:r>
    </w:p>
    <w:p w14:paraId="52C4D1C7"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63B0A139"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"mappings" : {</w:t>
      </w:r>
    </w:p>
    <w:p w14:paraId="0A25F10F"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"_meta" : {</w:t>
      </w:r>
    </w:p>
    <w:p w14:paraId="6C9D8EC2" w14:textId="70ECAD8A"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"created_by" : "</w:t>
      </w:r>
      <w:r>
        <w:rPr>
          <w:rFonts w:ascii="Consolas" w:eastAsia="Times New Roman" w:hAnsi="Consolas" w:cs="Arial"/>
          <w:color w:val="000000" w:themeColor="text1"/>
          <w:sz w:val="20"/>
          <w:szCs w:val="20"/>
          <w:lang w:val="en-US" w:eastAsia="es-ES"/>
        </w:rPr>
        <w:t>Byron Del Pino</w:t>
      </w:r>
      <w:r w:rsidRPr="00461A2F">
        <w:rPr>
          <w:rFonts w:ascii="Consolas" w:eastAsia="Times New Roman" w:hAnsi="Consolas" w:cs="Arial"/>
          <w:color w:val="000000" w:themeColor="text1"/>
          <w:sz w:val="20"/>
          <w:szCs w:val="20"/>
          <w:lang w:val="en-US" w:eastAsia="es-ES"/>
        </w:rPr>
        <w:t>"</w:t>
      </w:r>
    </w:p>
    <w:p w14:paraId="737A9F29"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4238DD4F"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"properties" : {</w:t>
      </w:r>
    </w:p>
    <w:p w14:paraId="1A8EEB74"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"ANIO" : {</w:t>
      </w:r>
    </w:p>
    <w:p w14:paraId="77EB8D1D"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"keyword"</w:t>
      </w:r>
    </w:p>
    <w:p w14:paraId="229198C8"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469F0540"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"MES" : {</w:t>
      </w:r>
    </w:p>
    <w:p w14:paraId="5D9944DC"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"keyword"</w:t>
      </w:r>
    </w:p>
    <w:p w14:paraId="5BF3993E"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2B4AB9E3"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"CODIGO_SECTOR_N1" : {</w:t>
      </w:r>
    </w:p>
    <w:p w14:paraId="6CCA158D"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"keyword"</w:t>
      </w:r>
    </w:p>
    <w:p w14:paraId="1FA9A521"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4A30B3D6"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"PROVINCIA" : {</w:t>
      </w:r>
    </w:p>
    <w:p w14:paraId="496FF235"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"keyword"</w:t>
      </w:r>
    </w:p>
    <w:p w14:paraId="66ABB072"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639CF368"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"CANTON" : {</w:t>
      </w:r>
    </w:p>
    <w:p w14:paraId="1732CF80"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"keyword"</w:t>
      </w:r>
    </w:p>
    <w:p w14:paraId="134F1880"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5C6BA66A"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"VENTAS_NETAS_12" : {</w:t>
      </w:r>
    </w:p>
    <w:p w14:paraId="28DC0807"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"float"</w:t>
      </w:r>
    </w:p>
    <w:p w14:paraId="1C2CAE04"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61A2F">
        <w:rPr>
          <w:rFonts w:ascii="Consolas" w:eastAsia="Times New Roman" w:hAnsi="Consolas" w:cs="Arial"/>
          <w:color w:val="000000" w:themeColor="text1"/>
          <w:sz w:val="20"/>
          <w:szCs w:val="20"/>
          <w:lang w:val="en-US" w:eastAsia="es-ES"/>
        </w:rPr>
        <w:t xml:space="preserve">        </w:t>
      </w:r>
      <w:r w:rsidRPr="0044370A">
        <w:rPr>
          <w:rFonts w:ascii="Consolas" w:eastAsia="Times New Roman" w:hAnsi="Consolas" w:cs="Arial"/>
          <w:color w:val="000000" w:themeColor="text1"/>
          <w:sz w:val="20"/>
          <w:szCs w:val="20"/>
          <w:lang w:eastAsia="es-ES"/>
        </w:rPr>
        <w:t>},</w:t>
      </w:r>
    </w:p>
    <w:p w14:paraId="791C8F24"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"VENTAS_NETAS_0" : {</w:t>
      </w:r>
    </w:p>
    <w:p w14:paraId="57AC410D"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"type" : "float"</w:t>
      </w:r>
    </w:p>
    <w:p w14:paraId="06487BFF" w14:textId="77777777" w:rsidR="00461A2F" w:rsidRPr="00461A2F"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w:t>
      </w:r>
      <w:r w:rsidRPr="00461A2F">
        <w:rPr>
          <w:rFonts w:ascii="Consolas" w:eastAsia="Times New Roman" w:hAnsi="Consolas" w:cs="Arial"/>
          <w:color w:val="000000" w:themeColor="text1"/>
          <w:sz w:val="20"/>
          <w:szCs w:val="20"/>
          <w:lang w:eastAsia="es-ES"/>
        </w:rPr>
        <w:t>}</w:t>
      </w:r>
    </w:p>
    <w:p w14:paraId="25C9AB2C" w14:textId="77777777" w:rsidR="00461A2F" w:rsidRPr="00461A2F" w:rsidRDefault="00461A2F" w:rsidP="00461A2F">
      <w:pPr>
        <w:spacing w:after="0"/>
        <w:rPr>
          <w:rFonts w:ascii="Consolas" w:eastAsia="Times New Roman" w:hAnsi="Consolas" w:cs="Arial"/>
          <w:color w:val="000000" w:themeColor="text1"/>
          <w:sz w:val="20"/>
          <w:szCs w:val="20"/>
          <w:lang w:eastAsia="es-ES"/>
        </w:rPr>
      </w:pPr>
      <w:r w:rsidRPr="00461A2F">
        <w:rPr>
          <w:rFonts w:ascii="Consolas" w:eastAsia="Times New Roman" w:hAnsi="Consolas" w:cs="Arial"/>
          <w:color w:val="000000" w:themeColor="text1"/>
          <w:sz w:val="20"/>
          <w:szCs w:val="20"/>
          <w:lang w:eastAsia="es-ES"/>
        </w:rPr>
        <w:t xml:space="preserve">        ,"EXPORTACIONES" : {</w:t>
      </w:r>
    </w:p>
    <w:p w14:paraId="44B8800A" w14:textId="77777777" w:rsidR="00461A2F" w:rsidRPr="0044370A"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eastAsia="es-ES"/>
        </w:rPr>
        <w:t xml:space="preserve">          </w:t>
      </w:r>
      <w:r w:rsidRPr="0044370A">
        <w:rPr>
          <w:rFonts w:ascii="Consolas" w:eastAsia="Times New Roman" w:hAnsi="Consolas" w:cs="Arial"/>
          <w:color w:val="000000" w:themeColor="text1"/>
          <w:sz w:val="20"/>
          <w:szCs w:val="20"/>
          <w:lang w:val="en-US" w:eastAsia="es-ES"/>
        </w:rPr>
        <w:t>"type" : "float"</w:t>
      </w:r>
    </w:p>
    <w:p w14:paraId="7514DD4A" w14:textId="77777777" w:rsidR="00461A2F" w:rsidRPr="0044370A" w:rsidRDefault="00461A2F" w:rsidP="00461A2F">
      <w:pPr>
        <w:spacing w:after="0"/>
        <w:rPr>
          <w:rFonts w:ascii="Consolas" w:eastAsia="Times New Roman" w:hAnsi="Consolas" w:cs="Arial"/>
          <w:color w:val="000000" w:themeColor="text1"/>
          <w:sz w:val="20"/>
          <w:szCs w:val="20"/>
          <w:lang w:val="en-US" w:eastAsia="es-ES"/>
        </w:rPr>
      </w:pPr>
      <w:r w:rsidRPr="0044370A">
        <w:rPr>
          <w:rFonts w:ascii="Consolas" w:eastAsia="Times New Roman" w:hAnsi="Consolas" w:cs="Arial"/>
          <w:color w:val="000000" w:themeColor="text1"/>
          <w:sz w:val="20"/>
          <w:szCs w:val="20"/>
          <w:lang w:val="en-US" w:eastAsia="es-ES"/>
        </w:rPr>
        <w:lastRenderedPageBreak/>
        <w:t xml:space="preserve">        },</w:t>
      </w:r>
    </w:p>
    <w:p w14:paraId="3C7A6209" w14:textId="77777777" w:rsidR="00461A2F" w:rsidRPr="0044370A" w:rsidRDefault="00461A2F" w:rsidP="00461A2F">
      <w:pPr>
        <w:spacing w:after="0"/>
        <w:rPr>
          <w:rFonts w:ascii="Consolas" w:eastAsia="Times New Roman" w:hAnsi="Consolas" w:cs="Arial"/>
          <w:color w:val="000000" w:themeColor="text1"/>
          <w:sz w:val="20"/>
          <w:szCs w:val="20"/>
          <w:lang w:val="en-US" w:eastAsia="es-ES"/>
        </w:rPr>
      </w:pPr>
      <w:r w:rsidRPr="0044370A">
        <w:rPr>
          <w:rFonts w:ascii="Consolas" w:eastAsia="Times New Roman" w:hAnsi="Consolas" w:cs="Arial"/>
          <w:color w:val="000000" w:themeColor="text1"/>
          <w:sz w:val="20"/>
          <w:szCs w:val="20"/>
          <w:lang w:val="en-US" w:eastAsia="es-ES"/>
        </w:rPr>
        <w:t xml:space="preserve">        "COMPRAS_NETAS_12" : {</w:t>
      </w:r>
    </w:p>
    <w:p w14:paraId="3E0FBA60"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4370A">
        <w:rPr>
          <w:rFonts w:ascii="Consolas" w:eastAsia="Times New Roman" w:hAnsi="Consolas" w:cs="Arial"/>
          <w:color w:val="000000" w:themeColor="text1"/>
          <w:sz w:val="20"/>
          <w:szCs w:val="20"/>
          <w:lang w:val="en-US" w:eastAsia="es-ES"/>
        </w:rPr>
        <w:t xml:space="preserve">          </w:t>
      </w:r>
      <w:r w:rsidRPr="00461A2F">
        <w:rPr>
          <w:rFonts w:ascii="Consolas" w:eastAsia="Times New Roman" w:hAnsi="Consolas" w:cs="Arial"/>
          <w:color w:val="000000" w:themeColor="text1"/>
          <w:sz w:val="20"/>
          <w:szCs w:val="20"/>
          <w:lang w:val="en-US" w:eastAsia="es-ES"/>
        </w:rPr>
        <w:t>"type" : "float"</w:t>
      </w:r>
    </w:p>
    <w:p w14:paraId="7C6DDD2C"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61A2F">
        <w:rPr>
          <w:rFonts w:ascii="Consolas" w:eastAsia="Times New Roman" w:hAnsi="Consolas" w:cs="Arial"/>
          <w:color w:val="000000" w:themeColor="text1"/>
          <w:sz w:val="20"/>
          <w:szCs w:val="20"/>
          <w:lang w:val="en-US" w:eastAsia="es-ES"/>
        </w:rPr>
        <w:t xml:space="preserve">        </w:t>
      </w:r>
      <w:r w:rsidRPr="0044370A">
        <w:rPr>
          <w:rFonts w:ascii="Consolas" w:eastAsia="Times New Roman" w:hAnsi="Consolas" w:cs="Arial"/>
          <w:color w:val="000000" w:themeColor="text1"/>
          <w:sz w:val="20"/>
          <w:szCs w:val="20"/>
          <w:lang w:eastAsia="es-ES"/>
        </w:rPr>
        <w:t>},</w:t>
      </w:r>
    </w:p>
    <w:p w14:paraId="1DCADB32"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"COMPRAS_NETAS_0" : {</w:t>
      </w:r>
    </w:p>
    <w:p w14:paraId="0A47CA89"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"type" : "float"</w:t>
      </w:r>
    </w:p>
    <w:p w14:paraId="7F31942D"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w:t>
      </w:r>
    </w:p>
    <w:p w14:paraId="2C0E7B35"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"IMPORTACIONES" : {</w:t>
      </w:r>
    </w:p>
    <w:p w14:paraId="429979A5"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4370A">
        <w:rPr>
          <w:rFonts w:ascii="Consolas" w:eastAsia="Times New Roman" w:hAnsi="Consolas" w:cs="Arial"/>
          <w:color w:val="000000" w:themeColor="text1"/>
          <w:sz w:val="20"/>
          <w:szCs w:val="20"/>
          <w:lang w:eastAsia="es-ES"/>
        </w:rPr>
        <w:t xml:space="preserve">          </w:t>
      </w:r>
      <w:r w:rsidRPr="00461A2F">
        <w:rPr>
          <w:rFonts w:ascii="Consolas" w:eastAsia="Times New Roman" w:hAnsi="Consolas" w:cs="Arial"/>
          <w:color w:val="000000" w:themeColor="text1"/>
          <w:sz w:val="20"/>
          <w:szCs w:val="20"/>
          <w:lang w:val="en-US" w:eastAsia="es-ES"/>
        </w:rPr>
        <w:t>"type" : "float"</w:t>
      </w:r>
    </w:p>
    <w:p w14:paraId="14DC7D2B"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69BAA65F"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"COMPRAS_RISE" : {</w:t>
      </w:r>
    </w:p>
    <w:p w14:paraId="388D7CDA"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"float"</w:t>
      </w:r>
    </w:p>
    <w:p w14:paraId="26FB9814"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1D060BCA"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"TOTAL_COMPRAS" : {</w:t>
      </w:r>
    </w:p>
    <w:p w14:paraId="0BFEF3AB"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"float"</w:t>
      </w:r>
    </w:p>
    <w:p w14:paraId="4ED68BD6"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17BF6ABC"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"TOTAL_VENTAS" : {</w:t>
      </w:r>
    </w:p>
    <w:p w14:paraId="256E678B"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"float"</w:t>
      </w:r>
    </w:p>
    <w:p w14:paraId="178710A5"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339658EB"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29DDF415"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42E992C2"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00A24555" w14:textId="15B0011C" w:rsidR="006750D5" w:rsidRPr="00461A2F" w:rsidRDefault="00461A2F" w:rsidP="00461A2F">
      <w:pPr>
        <w:spacing w:after="0"/>
        <w:rPr>
          <w:rFonts w:ascii="Consolas" w:eastAsia="Times New Roman" w:hAnsi="Consolas" w:cs="Arial"/>
          <w:b/>
          <w:color w:val="000000" w:themeColor="text1"/>
          <w:sz w:val="20"/>
          <w:szCs w:val="20"/>
          <w:lang w:val="es-ES" w:eastAsia="es-ES"/>
        </w:rPr>
      </w:pPr>
      <w:r w:rsidRPr="00461A2F">
        <w:rPr>
          <w:rFonts w:ascii="Consolas" w:eastAsia="Times New Roman" w:hAnsi="Consolas" w:cs="Arial"/>
          <w:color w:val="000000" w:themeColor="text1"/>
          <w:sz w:val="20"/>
          <w:szCs w:val="20"/>
          <w:lang w:val="en-US" w:eastAsia="es-ES"/>
        </w:rPr>
        <w:t>}</w:t>
      </w:r>
    </w:p>
    <w:p w14:paraId="1C6DD645" w14:textId="77777777" w:rsidR="00E92E4E" w:rsidRPr="006750D5" w:rsidRDefault="00E92E4E" w:rsidP="00B12543">
      <w:pPr>
        <w:spacing w:line="240" w:lineRule="auto"/>
        <w:rPr>
          <w:rFonts w:ascii="Consolas" w:eastAsia="Times New Roman" w:hAnsi="Consolas" w:cs="Arial"/>
          <w:b/>
          <w:color w:val="000000" w:themeColor="text1"/>
          <w:sz w:val="20"/>
          <w:szCs w:val="20"/>
          <w:lang w:val="es-ES" w:eastAsia="es-ES"/>
        </w:rPr>
      </w:pPr>
    </w:p>
    <w:p w14:paraId="124661D4" w14:textId="411C2F53" w:rsidR="00140A21" w:rsidRPr="005321E6" w:rsidRDefault="006750D5" w:rsidP="00EF4B32">
      <w:pPr>
        <w:pStyle w:val="Prrafodelista"/>
        <w:numPr>
          <w:ilvl w:val="0"/>
          <w:numId w:val="29"/>
        </w:numPr>
        <w:spacing w:line="240" w:lineRule="auto"/>
        <w:rPr>
          <w:rFonts w:eastAsia="Times New Roman" w:cs="Arial"/>
          <w:b/>
          <w:color w:val="000000" w:themeColor="text1"/>
          <w:lang w:eastAsia="es-ES"/>
        </w:rPr>
      </w:pPr>
      <w:r w:rsidRPr="005321E6">
        <w:rPr>
          <w:rFonts w:eastAsia="Times New Roman" w:cs="Arial"/>
          <w:b/>
          <w:color w:val="000000" w:themeColor="text1"/>
          <w:lang w:eastAsia="es-ES"/>
        </w:rPr>
        <w:t>CARGA DE DATOS CON LOGSTASH</w:t>
      </w:r>
    </w:p>
    <w:p w14:paraId="71504935" w14:textId="635CEE62" w:rsidR="006750D5" w:rsidRDefault="006750D5" w:rsidP="006750D5">
      <w:pPr>
        <w:rPr>
          <w:rFonts w:eastAsia="Times New Roman" w:cs="TeXGyreTermes-Regular"/>
          <w:color w:val="000000" w:themeColor="text1"/>
          <w:lang w:eastAsia="es-ES"/>
        </w:rPr>
      </w:pPr>
      <w:r>
        <w:rPr>
          <w:rFonts w:eastAsia="Times New Roman" w:cs="TeXGyreTermes-Regular"/>
          <w:color w:val="000000" w:themeColor="text1"/>
          <w:lang w:eastAsia="es-ES"/>
        </w:rPr>
        <w:t>LogStash permite la conexión a múltiples fuentes de datos, entre ellos destaca la creación de procesos de Extracción, Transformación y Carga (ETL) de datos almacenados en b</w:t>
      </w:r>
      <w:r w:rsidR="00763CF0">
        <w:rPr>
          <w:rFonts w:eastAsia="Times New Roman" w:cs="TeXGyreTermes-Regular"/>
          <w:color w:val="000000" w:themeColor="text1"/>
          <w:lang w:eastAsia="es-ES"/>
        </w:rPr>
        <w:t xml:space="preserve">ases de datos, ficheros planos, </w:t>
      </w:r>
      <w:r w:rsidR="00D131F3">
        <w:rPr>
          <w:rFonts w:eastAsia="Times New Roman" w:cs="TeXGyreTermes-Regular"/>
          <w:color w:val="000000" w:themeColor="text1"/>
          <w:lang w:eastAsia="es-ES"/>
        </w:rPr>
        <w:t xml:space="preserve">.json, e/o. </w:t>
      </w:r>
    </w:p>
    <w:p w14:paraId="40D84A02" w14:textId="6020A705" w:rsidR="00D131F3" w:rsidRDefault="00D131F3" w:rsidP="006750D5">
      <w:pPr>
        <w:rPr>
          <w:rFonts w:eastAsia="Times New Roman" w:cs="TeXGyreTermes-Regular"/>
          <w:color w:val="000000" w:themeColor="text1"/>
          <w:lang w:eastAsia="es-ES"/>
        </w:rPr>
      </w:pPr>
      <w:r>
        <w:rPr>
          <w:rFonts w:eastAsia="Times New Roman" w:cs="TeXGyreTermes-Regular"/>
          <w:color w:val="000000" w:themeColor="text1"/>
          <w:lang w:eastAsia="es-ES"/>
        </w:rPr>
        <w:t xml:space="preserve">Para </w:t>
      </w:r>
      <w:r w:rsidR="00763CF0">
        <w:rPr>
          <w:rFonts w:eastAsia="Times New Roman" w:cs="TeXGyreTermes-Regular"/>
          <w:color w:val="000000" w:themeColor="text1"/>
          <w:lang w:eastAsia="es-ES"/>
        </w:rPr>
        <w:t xml:space="preserve">la </w:t>
      </w:r>
      <w:r>
        <w:rPr>
          <w:rFonts w:eastAsia="Times New Roman" w:cs="TeXGyreTermes-Regular"/>
          <w:color w:val="000000" w:themeColor="text1"/>
          <w:lang w:eastAsia="es-ES"/>
        </w:rPr>
        <w:t xml:space="preserve">carga de datos de los archivos: </w:t>
      </w:r>
      <w:r w:rsidRPr="00D131F3">
        <w:rPr>
          <w:rFonts w:eastAsia="Times New Roman" w:cs="TeXGyreTermes-Regular"/>
          <w:color w:val="000000" w:themeColor="text1"/>
          <w:lang w:eastAsia="es-ES"/>
        </w:rPr>
        <w:t>sri_ventas_2020</w:t>
      </w:r>
      <w:r>
        <w:rPr>
          <w:rFonts w:eastAsia="Times New Roman" w:cs="TeXGyreTermes-Regular"/>
          <w:color w:val="000000" w:themeColor="text1"/>
          <w:lang w:eastAsia="es-ES"/>
        </w:rPr>
        <w:t>.csv y sri_ventas_2021 se ejecutaron las siguientes acciones:</w:t>
      </w:r>
    </w:p>
    <w:p w14:paraId="4CF61CA6" w14:textId="5061B0AE" w:rsidR="00D131F3" w:rsidRDefault="00D131F3" w:rsidP="00D131F3">
      <w:pPr>
        <w:rPr>
          <w:rFonts w:eastAsia="Times New Roman" w:cs="TeXGyreTermes-Regular"/>
          <w:color w:val="000000" w:themeColor="text1"/>
          <w:lang w:eastAsia="es-ES"/>
        </w:rPr>
      </w:pPr>
      <w:r w:rsidRPr="00D131F3">
        <w:rPr>
          <w:rFonts w:eastAsia="Times New Roman" w:cs="TeXGyreTermes-Regular"/>
          <w:b/>
          <w:color w:val="000000" w:themeColor="text1"/>
          <w:lang w:eastAsia="es-ES"/>
        </w:rPr>
        <w:t xml:space="preserve">Configuración archivos de carga: </w:t>
      </w:r>
      <w:r w:rsidRPr="00D131F3">
        <w:rPr>
          <w:rFonts w:eastAsia="Times New Roman" w:cs="TeXGyreTermes-Regular"/>
          <w:color w:val="000000" w:themeColor="text1"/>
          <w:lang w:eastAsia="es-ES"/>
        </w:rPr>
        <w:t xml:space="preserve"> Se crearon dos archivos .</w:t>
      </w:r>
      <w:r w:rsidR="00AB089D">
        <w:rPr>
          <w:rFonts w:eastAsia="Times New Roman" w:cs="TeXGyreTermes-Regular"/>
          <w:color w:val="000000" w:themeColor="text1"/>
          <w:lang w:eastAsia="es-ES"/>
        </w:rPr>
        <w:t>conf</w:t>
      </w:r>
      <w:r w:rsidRPr="00D131F3">
        <w:rPr>
          <w:rFonts w:eastAsia="Times New Roman" w:cs="TeXGyreTermes-Regular"/>
          <w:color w:val="000000" w:themeColor="text1"/>
          <w:lang w:eastAsia="es-ES"/>
        </w:rPr>
        <w:t xml:space="preserve"> que contiene parámetros de configuración sobre la fuente de datos</w:t>
      </w:r>
      <w:r w:rsidR="007406F8">
        <w:rPr>
          <w:rFonts w:eastAsia="Times New Roman" w:cs="TeXGyreTermes-Regular"/>
          <w:color w:val="000000" w:themeColor="text1"/>
          <w:lang w:eastAsia="es-ES"/>
        </w:rPr>
        <w:t>: ruta de origen, codificación;</w:t>
      </w:r>
      <w:r w:rsidRPr="00D131F3">
        <w:rPr>
          <w:rFonts w:eastAsia="Times New Roman" w:cs="TeXGyreTermes-Regular"/>
          <w:color w:val="000000" w:themeColor="text1"/>
          <w:lang w:eastAsia="es-ES"/>
        </w:rPr>
        <w:t xml:space="preserve"> transformaciones intermedias</w:t>
      </w:r>
      <w:r w:rsidR="007406F8">
        <w:rPr>
          <w:rFonts w:eastAsia="Times New Roman" w:cs="TeXGyreTermes-Regular"/>
          <w:color w:val="000000" w:themeColor="text1"/>
          <w:lang w:eastAsia="es-ES"/>
        </w:rPr>
        <w:t xml:space="preserve"> (</w:t>
      </w:r>
      <w:r w:rsidR="007406F8" w:rsidRPr="007406F8">
        <w:rPr>
          <w:rFonts w:eastAsia="Times New Roman" w:cs="TeXGyreTermes-Regular"/>
          <w:i/>
          <w:color w:val="000000" w:themeColor="text1"/>
          <w:lang w:eastAsia="es-ES"/>
        </w:rPr>
        <w:t>filter</w:t>
      </w:r>
      <w:r w:rsidR="007406F8">
        <w:rPr>
          <w:rFonts w:eastAsia="Times New Roman" w:cs="TeXGyreTermes-Regular"/>
          <w:color w:val="000000" w:themeColor="text1"/>
          <w:lang w:eastAsia="es-ES"/>
        </w:rPr>
        <w:t xml:space="preserve">): separador, columnas que se leerán del archivo, conversiones (a </w:t>
      </w:r>
      <w:r w:rsidR="007406F8" w:rsidRPr="007406F8">
        <w:rPr>
          <w:rFonts w:eastAsia="Times New Roman" w:cs="TeXGyreTermes-Regular"/>
          <w:i/>
          <w:color w:val="000000" w:themeColor="text1"/>
          <w:lang w:eastAsia="es-ES"/>
        </w:rPr>
        <w:t>float</w:t>
      </w:r>
      <w:r w:rsidR="007406F8">
        <w:rPr>
          <w:rFonts w:eastAsia="Times New Roman" w:cs="TeXGyreTermes-Regular"/>
          <w:color w:val="000000" w:themeColor="text1"/>
          <w:lang w:eastAsia="es-ES"/>
        </w:rPr>
        <w:t xml:space="preserve">),  </w:t>
      </w:r>
      <w:r w:rsidRPr="00D131F3">
        <w:rPr>
          <w:rFonts w:eastAsia="Times New Roman" w:cs="TeXGyreTermes-Regular"/>
          <w:color w:val="000000" w:themeColor="text1"/>
          <w:lang w:eastAsia="es-ES"/>
        </w:rPr>
        <w:t xml:space="preserve"> y el destino, en este caso ElasticSearch</w:t>
      </w:r>
      <w:r w:rsidR="007406F8">
        <w:rPr>
          <w:rFonts w:eastAsia="Times New Roman" w:cs="TeXGyreTermes-Regular"/>
          <w:color w:val="000000" w:themeColor="text1"/>
          <w:lang w:eastAsia="es-ES"/>
        </w:rPr>
        <w:t xml:space="preserve">: dirección IP, usuario, clave e índice donde se carga los </w:t>
      </w:r>
      <w:r w:rsidR="007406F8" w:rsidRPr="007406F8">
        <w:rPr>
          <w:rFonts w:eastAsia="Times New Roman" w:cs="TeXGyreTermes-Regular"/>
          <w:i/>
          <w:color w:val="000000" w:themeColor="text1"/>
          <w:lang w:eastAsia="es-ES"/>
        </w:rPr>
        <w:t>datasets</w:t>
      </w:r>
      <w:r w:rsidR="007406F8">
        <w:rPr>
          <w:rFonts w:eastAsia="Times New Roman" w:cs="TeXGyreTermes-Regular"/>
          <w:i/>
          <w:color w:val="000000" w:themeColor="text1"/>
          <w:lang w:eastAsia="es-ES"/>
        </w:rPr>
        <w:t>.</w:t>
      </w:r>
    </w:p>
    <w:p w14:paraId="573A9F08" w14:textId="77777777" w:rsidR="00D131F3" w:rsidRPr="00461A2F" w:rsidRDefault="00D131F3"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input {</w:t>
      </w:r>
    </w:p>
    <w:p w14:paraId="7EF3D55D" w14:textId="77777777" w:rsidR="00D131F3" w:rsidRPr="00461A2F" w:rsidRDefault="00D131F3"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lastRenderedPageBreak/>
        <w:t xml:space="preserve">    file {</w:t>
      </w:r>
    </w:p>
    <w:p w14:paraId="6B4D3A5B" w14:textId="4037CDFD" w:rsidR="00D131F3" w:rsidRPr="00461A2F" w:rsidRDefault="00D131F3"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path =&gt; "</w:t>
      </w:r>
      <w:r w:rsidR="002D73A9" w:rsidRPr="00461A2F">
        <w:rPr>
          <w:rFonts w:ascii="Consolas" w:eastAsia="Times New Roman" w:hAnsi="Consolas" w:cs="TeXGyreTermes-Regular"/>
          <w:color w:val="000000" w:themeColor="text1"/>
          <w:sz w:val="20"/>
          <w:szCs w:val="20"/>
          <w:lang w:eastAsia="es-ES"/>
        </w:rPr>
        <w:t>&lt;RUTA_LOGSTASH&gt;</w:t>
      </w:r>
      <w:r w:rsidRPr="00461A2F">
        <w:rPr>
          <w:rFonts w:ascii="Consolas" w:eastAsia="Times New Roman" w:hAnsi="Consolas" w:cs="TeXGyreTermes-Regular"/>
          <w:color w:val="000000" w:themeColor="text1"/>
          <w:sz w:val="20"/>
          <w:szCs w:val="20"/>
          <w:lang w:eastAsia="es-ES"/>
        </w:rPr>
        <w:t>/config/sri_ventas_202</w:t>
      </w:r>
      <w:r w:rsidRPr="00461A2F">
        <w:rPr>
          <w:rFonts w:ascii="Consolas" w:eastAsia="Times New Roman" w:hAnsi="Consolas" w:cs="TeXGyreTermes-Regular"/>
          <w:b/>
          <w:color w:val="000000" w:themeColor="text1"/>
          <w:sz w:val="20"/>
          <w:szCs w:val="20"/>
          <w:lang w:eastAsia="es-ES"/>
        </w:rPr>
        <w:t>X</w:t>
      </w:r>
      <w:r w:rsidRPr="00461A2F">
        <w:rPr>
          <w:rFonts w:ascii="Consolas" w:eastAsia="Times New Roman" w:hAnsi="Consolas" w:cs="TeXGyreTermes-Regular"/>
          <w:color w:val="000000" w:themeColor="text1"/>
          <w:sz w:val="20"/>
          <w:szCs w:val="20"/>
          <w:lang w:eastAsia="es-ES"/>
        </w:rPr>
        <w:t>.csv"</w:t>
      </w:r>
    </w:p>
    <w:p w14:paraId="0CC4B2B7" w14:textId="77777777"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eastAsia="es-ES"/>
        </w:rPr>
        <w:t xml:space="preserve">        </w:t>
      </w:r>
      <w:r w:rsidRPr="00461A2F">
        <w:rPr>
          <w:rFonts w:ascii="Consolas" w:eastAsia="Times New Roman" w:hAnsi="Consolas" w:cs="TeXGyreTermes-Regular"/>
          <w:color w:val="000000" w:themeColor="text1"/>
          <w:sz w:val="20"/>
          <w:szCs w:val="20"/>
          <w:lang w:val="en-US" w:eastAsia="es-ES"/>
        </w:rPr>
        <w:t>start_position =&gt; beginning</w:t>
      </w:r>
    </w:p>
    <w:p w14:paraId="7108E17B" w14:textId="783249A3"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ab/>
        <w:t xml:space="preserve">  sincedb_path =&gt; "NULL"</w:t>
      </w:r>
    </w:p>
    <w:p w14:paraId="7CBF2510" w14:textId="70F06059"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codec =&gt; plain { charset=&gt;"UTF-8" }</w:t>
      </w:r>
    </w:p>
    <w:p w14:paraId="4BFDE0E8" w14:textId="77777777"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w:t>
      </w:r>
    </w:p>
    <w:p w14:paraId="442DCC74" w14:textId="2614C9D4"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w:t>
      </w:r>
    </w:p>
    <w:p w14:paraId="2174A871" w14:textId="68487DA4" w:rsidR="00461A2F" w:rsidRPr="0044370A" w:rsidRDefault="00763CF0" w:rsidP="00461A2F">
      <w:pPr>
        <w:rPr>
          <w:rFonts w:ascii="Consolas" w:eastAsia="Times New Roman" w:hAnsi="Consolas" w:cs="TeXGyreTermes-Regular"/>
          <w:color w:val="000000" w:themeColor="text1"/>
          <w:sz w:val="20"/>
          <w:szCs w:val="20"/>
          <w:lang w:val="en-US" w:eastAsia="es-ES"/>
        </w:rPr>
      </w:pPr>
      <w:r>
        <w:rPr>
          <w:rFonts w:ascii="Consolas" w:eastAsia="Times New Roman" w:hAnsi="Consolas" w:cs="TeXGyreTermes-Regular"/>
          <w:color w:val="000000" w:themeColor="text1"/>
          <w:sz w:val="20"/>
          <w:szCs w:val="20"/>
          <w:lang w:val="en-US" w:eastAsia="es-ES"/>
        </w:rPr>
        <w:t>filter {</w:t>
      </w:r>
    </w:p>
    <w:p w14:paraId="136EB70B"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4370A">
        <w:rPr>
          <w:rFonts w:ascii="Consolas" w:eastAsia="Times New Roman" w:hAnsi="Consolas" w:cs="TeXGyreTermes-Regular"/>
          <w:color w:val="000000" w:themeColor="text1"/>
          <w:sz w:val="20"/>
          <w:szCs w:val="20"/>
          <w:lang w:val="en-US" w:eastAsia="es-ES"/>
        </w:rPr>
        <w:tab/>
      </w:r>
      <w:r w:rsidRPr="00461A2F">
        <w:rPr>
          <w:rFonts w:ascii="Consolas" w:eastAsia="Times New Roman" w:hAnsi="Consolas" w:cs="TeXGyreTermes-Regular"/>
          <w:color w:val="000000" w:themeColor="text1"/>
          <w:sz w:val="20"/>
          <w:szCs w:val="20"/>
          <w:lang w:eastAsia="es-ES"/>
        </w:rPr>
        <w:t>csv {</w:t>
      </w:r>
    </w:p>
    <w:p w14:paraId="1970D91F"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columns =&gt; [</w:t>
      </w:r>
    </w:p>
    <w:p w14:paraId="19462F9D"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"ANIO",</w:t>
      </w:r>
    </w:p>
    <w:p w14:paraId="349D5A1A"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"MES",</w:t>
      </w:r>
    </w:p>
    <w:p w14:paraId="1396568A"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"CODIGO_SECTOR_N1",</w:t>
      </w:r>
    </w:p>
    <w:p w14:paraId="09829D5D"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"PROVINCIA",</w:t>
      </w:r>
    </w:p>
    <w:p w14:paraId="72DBB939"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"CANTON",</w:t>
      </w:r>
    </w:p>
    <w:p w14:paraId="725DA1A3"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"VENTAS_NETAS_12",</w:t>
      </w:r>
    </w:p>
    <w:p w14:paraId="0D0ED3A4"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"VENTAS_NETAS_0",</w:t>
      </w:r>
    </w:p>
    <w:p w14:paraId="0CDA03F0"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"EXPORTACIONES",</w:t>
      </w:r>
    </w:p>
    <w:p w14:paraId="22D5BAFF"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"COMPRAS_NETAS_12",</w:t>
      </w:r>
    </w:p>
    <w:p w14:paraId="7C7393F0"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"COMPRAS_NETAS_0",</w:t>
      </w:r>
    </w:p>
    <w:p w14:paraId="78FF4D14"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"IMPORTACIONES",</w:t>
      </w:r>
    </w:p>
    <w:p w14:paraId="753CF1DF" w14:textId="77777777" w:rsidR="00461A2F" w:rsidRPr="0044370A"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r>
      <w:r w:rsidRPr="0044370A">
        <w:rPr>
          <w:rFonts w:ascii="Consolas" w:eastAsia="Times New Roman" w:hAnsi="Consolas" w:cs="TeXGyreTermes-Regular"/>
          <w:color w:val="000000" w:themeColor="text1"/>
          <w:sz w:val="20"/>
          <w:szCs w:val="20"/>
          <w:lang w:eastAsia="es-ES"/>
        </w:rPr>
        <w:t>"COMPRAS_RISE",</w:t>
      </w:r>
    </w:p>
    <w:p w14:paraId="3E17F0B9" w14:textId="77777777" w:rsidR="00461A2F" w:rsidRPr="0044370A" w:rsidRDefault="00461A2F" w:rsidP="00461A2F">
      <w:pPr>
        <w:rPr>
          <w:rFonts w:ascii="Consolas" w:eastAsia="Times New Roman" w:hAnsi="Consolas" w:cs="TeXGyreTermes-Regular"/>
          <w:color w:val="000000" w:themeColor="text1"/>
          <w:sz w:val="20"/>
          <w:szCs w:val="20"/>
          <w:lang w:eastAsia="es-ES"/>
        </w:rPr>
      </w:pPr>
      <w:r w:rsidRPr="0044370A">
        <w:rPr>
          <w:rFonts w:ascii="Consolas" w:eastAsia="Times New Roman" w:hAnsi="Consolas" w:cs="TeXGyreTermes-Regular"/>
          <w:color w:val="000000" w:themeColor="text1"/>
          <w:sz w:val="20"/>
          <w:szCs w:val="20"/>
          <w:lang w:eastAsia="es-ES"/>
        </w:rPr>
        <w:tab/>
      </w:r>
      <w:r w:rsidRPr="0044370A">
        <w:rPr>
          <w:rFonts w:ascii="Consolas" w:eastAsia="Times New Roman" w:hAnsi="Consolas" w:cs="TeXGyreTermes-Regular"/>
          <w:color w:val="000000" w:themeColor="text1"/>
          <w:sz w:val="20"/>
          <w:szCs w:val="20"/>
          <w:lang w:eastAsia="es-ES"/>
        </w:rPr>
        <w:tab/>
        <w:t>"TOTAL_COMPRAS",</w:t>
      </w:r>
    </w:p>
    <w:p w14:paraId="377AB4A9"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4370A">
        <w:rPr>
          <w:rFonts w:ascii="Consolas" w:eastAsia="Times New Roman" w:hAnsi="Consolas" w:cs="TeXGyreTermes-Regular"/>
          <w:color w:val="000000" w:themeColor="text1"/>
          <w:sz w:val="20"/>
          <w:szCs w:val="20"/>
          <w:lang w:eastAsia="es-ES"/>
        </w:rPr>
        <w:tab/>
      </w:r>
      <w:r w:rsidRPr="0044370A">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"TOTAL_VENTAS"</w:t>
      </w:r>
    </w:p>
    <w:p w14:paraId="79718DDC"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w:t>
      </w:r>
    </w:p>
    <w:p w14:paraId="145C224B"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lastRenderedPageBreak/>
        <w:t xml:space="preserve">        separator =&gt; ";"</w:t>
      </w:r>
    </w:p>
    <w:p w14:paraId="2D9C43FB"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convert =&gt; {</w:t>
      </w:r>
    </w:p>
    <w:p w14:paraId="5EE8B884"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"VENTAS_NETAS_12" =&gt; float</w:t>
      </w:r>
    </w:p>
    <w:p w14:paraId="20FB92F8"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 xml:space="preserve">  "VENTAS_NETAS_0" =&gt; float</w:t>
      </w:r>
    </w:p>
    <w:p w14:paraId="6E4206F6"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 xml:space="preserve">  "EXPORTACIONES"=&gt; float</w:t>
      </w:r>
    </w:p>
    <w:p w14:paraId="76120785"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"COMPRAS_NETAS_12"=&gt; float</w:t>
      </w:r>
    </w:p>
    <w:p w14:paraId="2CB778C5"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"COMPRAS_NETAS_0"=&gt; float</w:t>
      </w:r>
    </w:p>
    <w:p w14:paraId="15A0F65C"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"IMPORTACIONES"=&gt; float</w:t>
      </w:r>
    </w:p>
    <w:p w14:paraId="5B17E443"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"COMPRAS_RISE"=&gt; float</w:t>
      </w:r>
    </w:p>
    <w:p w14:paraId="3E9CCB10"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"TOTAL_COMPRAS"=&gt; float</w:t>
      </w:r>
    </w:p>
    <w:p w14:paraId="2026EDCC"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"TOTAL_VENTAS"=&gt; float</w:t>
      </w:r>
    </w:p>
    <w:p w14:paraId="107D5B71" w14:textId="77777777" w:rsidR="00461A2F" w:rsidRPr="00461A2F" w:rsidRDefault="00461A2F"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eastAsia="es-ES"/>
        </w:rPr>
        <w:t xml:space="preserve">        </w:t>
      </w:r>
      <w:r w:rsidRPr="00461A2F">
        <w:rPr>
          <w:rFonts w:ascii="Consolas" w:eastAsia="Times New Roman" w:hAnsi="Consolas" w:cs="TeXGyreTermes-Regular"/>
          <w:color w:val="000000" w:themeColor="text1"/>
          <w:sz w:val="20"/>
          <w:szCs w:val="20"/>
          <w:lang w:val="en-US" w:eastAsia="es-ES"/>
        </w:rPr>
        <w:t>}</w:t>
      </w:r>
    </w:p>
    <w:p w14:paraId="3429B799" w14:textId="77777777" w:rsidR="00461A2F" w:rsidRPr="00461A2F" w:rsidRDefault="00461A2F"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w:t>
      </w:r>
    </w:p>
    <w:p w14:paraId="3612ECE7" w14:textId="0DA21C04" w:rsidR="00D131F3" w:rsidRPr="00461A2F" w:rsidRDefault="00461A2F"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w:t>
      </w:r>
      <w:r w:rsidR="00D131F3" w:rsidRPr="00461A2F">
        <w:rPr>
          <w:rFonts w:ascii="Consolas" w:eastAsia="Times New Roman" w:hAnsi="Consolas" w:cs="TeXGyreTermes-Regular"/>
          <w:color w:val="000000" w:themeColor="text1"/>
          <w:sz w:val="20"/>
          <w:szCs w:val="20"/>
          <w:lang w:val="en-US" w:eastAsia="es-ES"/>
        </w:rPr>
        <w:t>output {</w:t>
      </w:r>
    </w:p>
    <w:p w14:paraId="0F173901" w14:textId="77777777"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elasticsearch {</w:t>
      </w:r>
    </w:p>
    <w:p w14:paraId="1BABA30F" w14:textId="28C555F3" w:rsidR="00D131F3" w:rsidRPr="00461A2F" w:rsidRDefault="002D73A9"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hosts =&gt; ["http</w:t>
      </w:r>
      <w:r w:rsidR="00D131F3" w:rsidRPr="00461A2F">
        <w:rPr>
          <w:rFonts w:ascii="Consolas" w:eastAsia="Times New Roman" w:hAnsi="Consolas" w:cs="TeXGyreTermes-Regular"/>
          <w:color w:val="000000" w:themeColor="text1"/>
          <w:sz w:val="20"/>
          <w:szCs w:val="20"/>
          <w:lang w:val="en-US" w:eastAsia="es-ES"/>
        </w:rPr>
        <w:t>://</w:t>
      </w:r>
      <w:r w:rsidR="00AB089D" w:rsidRPr="00461A2F">
        <w:rPr>
          <w:rFonts w:ascii="Consolas" w:eastAsia="Times New Roman" w:hAnsi="Consolas" w:cs="TeXGyreTermes-Regular"/>
          <w:color w:val="000000" w:themeColor="text1"/>
          <w:sz w:val="20"/>
          <w:szCs w:val="20"/>
          <w:lang w:val="en-US" w:eastAsia="es-ES"/>
        </w:rPr>
        <w:t>localhost</w:t>
      </w:r>
      <w:r w:rsidR="00D131F3" w:rsidRPr="00461A2F">
        <w:rPr>
          <w:rFonts w:ascii="Consolas" w:eastAsia="Times New Roman" w:hAnsi="Consolas" w:cs="TeXGyreTermes-Regular"/>
          <w:color w:val="000000" w:themeColor="text1"/>
          <w:sz w:val="20"/>
          <w:szCs w:val="20"/>
          <w:lang w:val="en-US" w:eastAsia="es-ES"/>
        </w:rPr>
        <w:t>:9200"]</w:t>
      </w:r>
    </w:p>
    <w:p w14:paraId="229B4101" w14:textId="3A0526B7" w:rsidR="00D131F3" w:rsidRPr="00461A2F" w:rsidRDefault="00D131F3"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val="en-US" w:eastAsia="es-ES"/>
        </w:rPr>
        <w:tab/>
      </w:r>
      <w:r w:rsidR="001C6075" w:rsidRPr="00461A2F">
        <w:rPr>
          <w:rFonts w:ascii="Consolas" w:eastAsia="Times New Roman" w:hAnsi="Consolas" w:cs="TeXGyreTermes-Regular"/>
          <w:color w:val="000000" w:themeColor="text1"/>
          <w:sz w:val="20"/>
          <w:szCs w:val="20"/>
          <w:lang w:val="en-US" w:eastAsia="es-ES"/>
        </w:rPr>
        <w:t xml:space="preserve"> </w:t>
      </w:r>
      <w:r w:rsidRPr="00461A2F">
        <w:rPr>
          <w:rFonts w:ascii="Consolas" w:eastAsia="Times New Roman" w:hAnsi="Consolas" w:cs="TeXGyreTermes-Regular"/>
          <w:color w:val="000000" w:themeColor="text1"/>
          <w:sz w:val="20"/>
          <w:szCs w:val="20"/>
          <w:lang w:eastAsia="es-ES"/>
        </w:rPr>
        <w:t>index =&gt; "declaraciones"</w:t>
      </w:r>
    </w:p>
    <w:p w14:paraId="2526D748" w14:textId="2BC54BE4" w:rsidR="00D131F3" w:rsidRPr="00D131F3" w:rsidRDefault="00D131F3" w:rsidP="00763CF0">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w:t>
      </w:r>
      <w:r w:rsidR="00763CF0">
        <w:rPr>
          <w:rFonts w:ascii="Consolas" w:eastAsia="Times New Roman" w:hAnsi="Consolas" w:cs="TeXGyreTermes-Regular"/>
          <w:color w:val="000000" w:themeColor="text1"/>
          <w:sz w:val="20"/>
          <w:szCs w:val="20"/>
          <w:lang w:eastAsia="es-ES"/>
        </w:rPr>
        <w:t xml:space="preserve"> </w:t>
      </w:r>
      <w:r w:rsidRPr="00461A2F">
        <w:rPr>
          <w:rFonts w:ascii="Consolas" w:eastAsia="Times New Roman" w:hAnsi="Consolas" w:cs="TeXGyreTermes-Regular"/>
          <w:color w:val="000000" w:themeColor="text1"/>
          <w:sz w:val="20"/>
          <w:szCs w:val="20"/>
          <w:lang w:eastAsia="es-ES"/>
        </w:rPr>
        <w:t>stdout</w:t>
      </w:r>
      <w:r w:rsidRPr="00D131F3">
        <w:rPr>
          <w:rFonts w:ascii="Consolas" w:eastAsia="Times New Roman" w:hAnsi="Consolas" w:cs="TeXGyreTermes-Regular"/>
          <w:color w:val="000000" w:themeColor="text1"/>
          <w:sz w:val="20"/>
          <w:szCs w:val="20"/>
          <w:lang w:eastAsia="es-ES"/>
        </w:rPr>
        <w:t xml:space="preserve"> { }</w:t>
      </w:r>
      <w:r w:rsidRPr="00D131F3">
        <w:rPr>
          <w:rFonts w:ascii="Consolas" w:eastAsia="Times New Roman" w:hAnsi="Consolas" w:cs="TeXGyreTermes-Regular"/>
          <w:color w:val="000000" w:themeColor="text1"/>
          <w:sz w:val="20"/>
          <w:szCs w:val="20"/>
          <w:lang w:eastAsia="es-ES"/>
        </w:rPr>
        <w:tab/>
      </w:r>
    </w:p>
    <w:p w14:paraId="4B39443B" w14:textId="5E1DB3AE" w:rsidR="00D131F3" w:rsidRPr="00D131F3" w:rsidRDefault="00D131F3" w:rsidP="00D131F3">
      <w:pPr>
        <w:rPr>
          <w:rFonts w:ascii="Consolas" w:eastAsia="Times New Roman" w:hAnsi="Consolas" w:cs="TeXGyreTermes-Regular"/>
          <w:color w:val="000000" w:themeColor="text1"/>
          <w:sz w:val="20"/>
          <w:szCs w:val="20"/>
          <w:lang w:eastAsia="es-ES"/>
        </w:rPr>
      </w:pPr>
      <w:r w:rsidRPr="00D131F3">
        <w:rPr>
          <w:rFonts w:ascii="Consolas" w:eastAsia="Times New Roman" w:hAnsi="Consolas" w:cs="TeXGyreTermes-Regular"/>
          <w:color w:val="000000" w:themeColor="text1"/>
          <w:sz w:val="20"/>
          <w:szCs w:val="20"/>
          <w:lang w:eastAsia="es-ES"/>
        </w:rPr>
        <w:t xml:space="preserve">  }</w:t>
      </w:r>
    </w:p>
    <w:p w14:paraId="284D4588" w14:textId="4D21BB45" w:rsidR="00D131F3" w:rsidRDefault="00D131F3" w:rsidP="007406F8">
      <w:pPr>
        <w:rPr>
          <w:rFonts w:eastAsia="Times New Roman" w:cs="TeXGyreTermes-Regular"/>
          <w:b/>
          <w:color w:val="000000" w:themeColor="text1"/>
          <w:lang w:eastAsia="es-ES"/>
        </w:rPr>
      </w:pPr>
    </w:p>
    <w:p w14:paraId="60667BF5" w14:textId="77777777" w:rsidR="007406F8" w:rsidRDefault="007406F8" w:rsidP="007406F8">
      <w:pPr>
        <w:rPr>
          <w:rFonts w:eastAsia="Times New Roman" w:cs="TeXGyreTermes-Regular"/>
          <w:color w:val="000000" w:themeColor="text1"/>
          <w:lang w:eastAsia="es-ES"/>
        </w:rPr>
      </w:pPr>
      <w:r>
        <w:rPr>
          <w:rFonts w:eastAsia="Times New Roman" w:cs="TeXGyreTermes-Regular"/>
          <w:color w:val="000000" w:themeColor="text1"/>
          <w:lang w:eastAsia="es-ES"/>
        </w:rPr>
        <w:t>La ejecución de la carga se realiza a través de la siguiente sentencia sobre una línea de comandos:</w:t>
      </w:r>
    </w:p>
    <w:p w14:paraId="39FB1244" w14:textId="0823AFC0" w:rsidR="00140A21" w:rsidRPr="00AF34C6" w:rsidRDefault="007406F8" w:rsidP="007406F8">
      <w:pPr>
        <w:ind w:left="708"/>
        <w:rPr>
          <w:rFonts w:ascii="Consolas" w:eastAsia="Times New Roman" w:hAnsi="Consolas" w:cs="TeXGyreTermes-Regular"/>
          <w:color w:val="000000" w:themeColor="text1"/>
          <w:sz w:val="20"/>
          <w:szCs w:val="20"/>
          <w:u w:val="single"/>
          <w:lang w:eastAsia="es-ES"/>
        </w:rPr>
      </w:pPr>
      <w:r w:rsidRPr="007406F8">
        <w:rPr>
          <w:rFonts w:ascii="Consolas" w:eastAsia="Times New Roman" w:hAnsi="Consolas" w:cs="TeXGyreTermes-Regular"/>
          <w:color w:val="000000" w:themeColor="text1"/>
          <w:sz w:val="20"/>
          <w:szCs w:val="20"/>
          <w:lang w:eastAsia="es-ES"/>
        </w:rPr>
        <w:t xml:space="preserve"> </w:t>
      </w:r>
      <w:r>
        <w:rPr>
          <w:rFonts w:ascii="Consolas" w:eastAsia="Times New Roman" w:hAnsi="Consolas" w:cs="TeXGyreTermes-Regular"/>
          <w:color w:val="000000" w:themeColor="text1"/>
          <w:sz w:val="20"/>
          <w:szCs w:val="20"/>
          <w:lang w:eastAsia="es-ES"/>
        </w:rPr>
        <w:t>&lt;RUTA_LOGSTASH&gt;</w:t>
      </w:r>
      <w:r w:rsidRPr="007406F8">
        <w:rPr>
          <w:rFonts w:ascii="Consolas" w:eastAsia="Times New Roman" w:hAnsi="Consolas" w:cs="TeXGyreTermes-Regular"/>
          <w:color w:val="000000" w:themeColor="text1"/>
          <w:sz w:val="20"/>
          <w:szCs w:val="20"/>
          <w:lang w:eastAsia="es-ES"/>
        </w:rPr>
        <w:t>\bin&gt;logstash -f D:\elk\logstash-8.2.0\config\carga_202</w:t>
      </w:r>
      <w:r>
        <w:rPr>
          <w:rFonts w:ascii="Consolas" w:eastAsia="Times New Roman" w:hAnsi="Consolas" w:cs="TeXGyreTermes-Regular"/>
          <w:color w:val="000000" w:themeColor="text1"/>
          <w:sz w:val="20"/>
          <w:szCs w:val="20"/>
          <w:lang w:eastAsia="es-ES"/>
        </w:rPr>
        <w:t>X</w:t>
      </w:r>
      <w:r w:rsidRPr="007406F8">
        <w:rPr>
          <w:rFonts w:ascii="Consolas" w:eastAsia="Times New Roman" w:hAnsi="Consolas" w:cs="TeXGyreTermes-Regular"/>
          <w:color w:val="000000" w:themeColor="text1"/>
          <w:sz w:val="20"/>
          <w:szCs w:val="20"/>
          <w:lang w:eastAsia="es-ES"/>
        </w:rPr>
        <w:t>.</w:t>
      </w:r>
      <w:r w:rsidR="00AF34C6">
        <w:rPr>
          <w:rFonts w:ascii="Consolas" w:eastAsia="Times New Roman" w:hAnsi="Consolas" w:cs="TeXGyreTermes-Regular"/>
          <w:color w:val="000000" w:themeColor="text1"/>
          <w:sz w:val="20"/>
          <w:szCs w:val="20"/>
          <w:lang w:eastAsia="es-ES"/>
        </w:rPr>
        <w:t>conf</w:t>
      </w:r>
    </w:p>
    <w:p w14:paraId="38CE24C3" w14:textId="3F69C42F" w:rsidR="00B12543" w:rsidRDefault="007406F8">
      <w:pPr>
        <w:rPr>
          <w:rFonts w:eastAsia="Times New Roman" w:cs="TeXGyreTermes-Regular"/>
          <w:color w:val="000000" w:themeColor="text1"/>
          <w:lang w:eastAsia="es-ES"/>
        </w:rPr>
      </w:pPr>
      <w:r>
        <w:rPr>
          <w:rFonts w:eastAsia="Times New Roman" w:cs="TeXGyreTermes-Regular"/>
          <w:color w:val="000000" w:themeColor="text1"/>
          <w:lang w:eastAsia="es-ES"/>
        </w:rPr>
        <w:t xml:space="preserve">La Figura </w:t>
      </w:r>
      <w:r w:rsidR="00D46A2C">
        <w:rPr>
          <w:rFonts w:eastAsia="Times New Roman" w:cs="TeXGyreTermes-Regular"/>
          <w:color w:val="000000" w:themeColor="text1"/>
          <w:lang w:eastAsia="es-ES"/>
        </w:rPr>
        <w:t>10</w:t>
      </w:r>
      <w:r>
        <w:rPr>
          <w:rFonts w:eastAsia="Times New Roman" w:cs="TeXGyreTermes-Regular"/>
          <w:color w:val="000000" w:themeColor="text1"/>
          <w:lang w:eastAsia="es-ES"/>
        </w:rPr>
        <w:t xml:space="preserve"> despliega la consola que genera el proceso de carga con LogStash, donde se visualiza los datos de los ficheros .csv para su ingesta en el índice declaraciones</w:t>
      </w:r>
      <w:r w:rsidR="00AB089D">
        <w:rPr>
          <w:rFonts w:eastAsia="Times New Roman" w:cs="TeXGyreTermes-Regular"/>
          <w:color w:val="000000" w:themeColor="text1"/>
          <w:lang w:eastAsia="es-ES"/>
        </w:rPr>
        <w:t>:</w:t>
      </w:r>
    </w:p>
    <w:p w14:paraId="1655EF53" w14:textId="28F38BE0" w:rsidR="00AB089D" w:rsidRPr="00763CF0" w:rsidRDefault="00AB089D" w:rsidP="00AB089D">
      <w:pPr>
        <w:pStyle w:val="Descripcin"/>
        <w:rPr>
          <w:rFonts w:eastAsia="Times New Roman" w:cs="TeXGyreTermes-Regular"/>
          <w:color w:val="auto"/>
          <w:lang w:eastAsia="es-ES"/>
        </w:rPr>
      </w:pPr>
      <w:bookmarkStart w:id="198" w:name="_Toc106016407"/>
      <w:r w:rsidRPr="00763CF0">
        <w:rPr>
          <w:color w:val="auto"/>
        </w:rPr>
        <w:lastRenderedPageBreak/>
        <w:t xml:space="preserve">Figura </w:t>
      </w:r>
      <w:r w:rsidRPr="00763CF0">
        <w:rPr>
          <w:color w:val="auto"/>
        </w:rPr>
        <w:fldChar w:fldCharType="begin"/>
      </w:r>
      <w:r w:rsidRPr="00763CF0">
        <w:rPr>
          <w:color w:val="auto"/>
        </w:rPr>
        <w:instrText xml:space="preserve"> SEQ Figura \* ARABIC </w:instrText>
      </w:r>
      <w:r w:rsidRPr="00763CF0">
        <w:rPr>
          <w:color w:val="auto"/>
        </w:rPr>
        <w:fldChar w:fldCharType="separate"/>
      </w:r>
      <w:r w:rsidR="000E3D29">
        <w:rPr>
          <w:noProof/>
          <w:color w:val="auto"/>
        </w:rPr>
        <w:t>10</w:t>
      </w:r>
      <w:r w:rsidRPr="00763CF0">
        <w:rPr>
          <w:color w:val="auto"/>
        </w:rPr>
        <w:fldChar w:fldCharType="end"/>
      </w:r>
      <w:r w:rsidRPr="00763CF0">
        <w:rPr>
          <w:color w:val="auto"/>
        </w:rPr>
        <w:t xml:space="preserve"> Consola de LogStash para carga de datos</w:t>
      </w:r>
      <w:bookmarkEnd w:id="198"/>
    </w:p>
    <w:p w14:paraId="065C1D55" w14:textId="0ADBC63F" w:rsidR="00AB089D" w:rsidRDefault="00AB089D">
      <w:pPr>
        <w:rPr>
          <w:rFonts w:eastAsia="Times New Roman" w:cs="TeXGyreTermes-Regular"/>
          <w:b/>
          <w:color w:val="000000" w:themeColor="text1"/>
          <w:lang w:val="es-ES" w:eastAsia="es-ES"/>
        </w:rPr>
      </w:pPr>
      <w:r>
        <w:rPr>
          <w:noProof/>
          <w:lang w:eastAsia="es-EC"/>
        </w:rPr>
        <w:drawing>
          <wp:inline distT="0" distB="0" distL="0" distR="0" wp14:anchorId="67417F8F" wp14:editId="2FA859D0">
            <wp:extent cx="5364518" cy="2716722"/>
            <wp:effectExtent l="0" t="0" r="762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725" r="6838" b="4130"/>
                    <a:stretch/>
                  </pic:blipFill>
                  <pic:spPr bwMode="auto">
                    <a:xfrm>
                      <a:off x="0" y="0"/>
                      <a:ext cx="5365630" cy="2717285"/>
                    </a:xfrm>
                    <a:prstGeom prst="rect">
                      <a:avLst/>
                    </a:prstGeom>
                    <a:ln>
                      <a:noFill/>
                    </a:ln>
                    <a:extLst>
                      <a:ext uri="{53640926-AAD7-44D8-BBD7-CCE9431645EC}">
                        <a14:shadowObscured xmlns:a14="http://schemas.microsoft.com/office/drawing/2010/main"/>
                      </a:ext>
                    </a:extLst>
                  </pic:spPr>
                </pic:pic>
              </a:graphicData>
            </a:graphic>
          </wp:inline>
        </w:drawing>
      </w:r>
    </w:p>
    <w:p w14:paraId="2C51173C" w14:textId="77777777" w:rsidR="005321E6" w:rsidRDefault="005321E6">
      <w:pPr>
        <w:rPr>
          <w:rFonts w:eastAsia="Times New Roman" w:cs="TeXGyreTermes-Regular"/>
          <w:b/>
          <w:color w:val="000000" w:themeColor="text1"/>
          <w:lang w:val="es-ES" w:eastAsia="es-ES"/>
        </w:rPr>
      </w:pPr>
    </w:p>
    <w:p w14:paraId="3EA063D9" w14:textId="47316E2A" w:rsidR="00F93586" w:rsidRPr="00E92E4E" w:rsidRDefault="00F93586" w:rsidP="00EF4B32">
      <w:pPr>
        <w:pStyle w:val="Prrafodelista"/>
        <w:numPr>
          <w:ilvl w:val="0"/>
          <w:numId w:val="29"/>
        </w:numPr>
        <w:spacing w:line="240" w:lineRule="auto"/>
        <w:rPr>
          <w:rFonts w:eastAsia="Times New Roman" w:cs="Arial"/>
          <w:b/>
          <w:color w:val="000000" w:themeColor="text1"/>
          <w:lang w:eastAsia="es-ES"/>
        </w:rPr>
      </w:pPr>
      <w:r w:rsidRPr="00E92E4E">
        <w:rPr>
          <w:rFonts w:eastAsia="Times New Roman" w:cs="Arial"/>
          <w:b/>
          <w:color w:val="000000" w:themeColor="text1"/>
          <w:lang w:eastAsia="es-ES"/>
        </w:rPr>
        <w:t>VISUALIZACIÓN DE DATOS CON KIBANA</w:t>
      </w:r>
    </w:p>
    <w:p w14:paraId="3AD73F90" w14:textId="40CFD046" w:rsidR="00B2129E" w:rsidRDefault="005321E6" w:rsidP="005321E6">
      <w:pPr>
        <w:rPr>
          <w:rFonts w:eastAsia="Times New Roman" w:cs="TeXGyreTermes-Regular"/>
          <w:color w:val="000000" w:themeColor="text1"/>
          <w:lang w:val="es-ES" w:eastAsia="es-ES"/>
        </w:rPr>
      </w:pPr>
      <w:r>
        <w:rPr>
          <w:rFonts w:eastAsia="Times New Roman" w:cs="TeXGyreTermes-Regular"/>
          <w:color w:val="000000" w:themeColor="text1"/>
          <w:lang w:val="es-ES" w:eastAsia="es-ES"/>
        </w:rPr>
        <w:t xml:space="preserve">Con el objetivo de poder verificar que los datos se cargaron se bosqueja un sencillo </w:t>
      </w:r>
      <w:r w:rsidRPr="005321E6">
        <w:rPr>
          <w:rFonts w:eastAsia="Times New Roman" w:cs="TeXGyreTermes-Regular"/>
          <w:i/>
          <w:color w:val="000000" w:themeColor="text1"/>
          <w:lang w:val="es-ES" w:eastAsia="es-ES"/>
        </w:rPr>
        <w:t>dashboard</w:t>
      </w:r>
      <w:r>
        <w:rPr>
          <w:rFonts w:eastAsia="Times New Roman" w:cs="TeXGyreTermes-Regular"/>
          <w:i/>
          <w:color w:val="000000" w:themeColor="text1"/>
          <w:lang w:val="es-ES" w:eastAsia="es-ES"/>
        </w:rPr>
        <w:t xml:space="preserve"> </w:t>
      </w:r>
      <w:r w:rsidRPr="005321E6">
        <w:rPr>
          <w:rFonts w:eastAsia="Times New Roman" w:cs="TeXGyreTermes-Regular"/>
          <w:color w:val="000000" w:themeColor="text1"/>
          <w:lang w:val="es-ES" w:eastAsia="es-ES"/>
        </w:rPr>
        <w:t xml:space="preserve">el cual representa </w:t>
      </w:r>
      <w:r>
        <w:rPr>
          <w:rFonts w:eastAsia="Times New Roman" w:cs="TeXGyreTermes-Regular"/>
          <w:color w:val="000000" w:themeColor="text1"/>
          <w:lang w:val="es-ES" w:eastAsia="es-ES"/>
        </w:rPr>
        <w:t>la información cargada. Para ello se ejecutaron las siguientes acciones:</w:t>
      </w:r>
    </w:p>
    <w:p w14:paraId="50555F41" w14:textId="61C9CD50" w:rsidR="00A24305" w:rsidRDefault="005321E6" w:rsidP="00A24305">
      <w:pPr>
        <w:rPr>
          <w:rFonts w:eastAsia="Times New Roman" w:cs="TeXGyreTermes-Regular"/>
          <w:b/>
          <w:color w:val="000000" w:themeColor="text1"/>
          <w:lang w:eastAsia="es-ES"/>
        </w:rPr>
      </w:pPr>
      <w:r w:rsidRPr="00E92E4E">
        <w:rPr>
          <w:rFonts w:eastAsia="Times New Roman" w:cs="TeXGyreTermes-Regular"/>
          <w:b/>
          <w:color w:val="000000" w:themeColor="text1"/>
          <w:lang w:eastAsia="es-ES"/>
        </w:rPr>
        <w:t>Creación de Vista (</w:t>
      </w:r>
      <w:r w:rsidRPr="00E92E4E">
        <w:rPr>
          <w:rFonts w:eastAsia="Times New Roman" w:cs="TeXGyreTermes-Regular"/>
          <w:b/>
          <w:i/>
          <w:color w:val="000000" w:themeColor="text1"/>
          <w:lang w:eastAsia="es-ES"/>
        </w:rPr>
        <w:t>View</w:t>
      </w:r>
      <w:r w:rsidRPr="00E92E4E">
        <w:rPr>
          <w:rFonts w:eastAsia="Times New Roman" w:cs="TeXGyreTermes-Regular"/>
          <w:b/>
          <w:color w:val="000000" w:themeColor="text1"/>
          <w:lang w:eastAsia="es-ES"/>
        </w:rPr>
        <w:t xml:space="preserve">): </w:t>
      </w:r>
      <w:r w:rsidRPr="00E92E4E">
        <w:rPr>
          <w:rFonts w:eastAsia="Times New Roman" w:cs="TeXGyreTermes-Regular"/>
          <w:color w:val="000000" w:themeColor="text1"/>
          <w:lang w:eastAsia="es-ES"/>
        </w:rPr>
        <w:t xml:space="preserve">A través de Kibana se generan vistas, las cuales son una representación lógica de los índices definiendo una capa </w:t>
      </w:r>
      <w:r w:rsidR="00A24305" w:rsidRPr="00E92E4E">
        <w:rPr>
          <w:rFonts w:eastAsia="Times New Roman" w:cs="TeXGyreTermes-Regular"/>
          <w:color w:val="000000" w:themeColor="text1"/>
          <w:lang w:eastAsia="es-ES"/>
        </w:rPr>
        <w:t>semántica para la visualización de los campos constituyentes del índice bajo un lenguaje comprensible para el usuario, así como características para que los campos puedan ser agregables.</w:t>
      </w:r>
    </w:p>
    <w:p w14:paraId="405D0E68" w14:textId="70AED4A4" w:rsidR="00A24305" w:rsidRDefault="00A24305" w:rsidP="00A24305">
      <w:pPr>
        <w:rPr>
          <w:rFonts w:eastAsia="Times New Roman" w:cs="TeXGyreTermes-Regular"/>
          <w:color w:val="000000" w:themeColor="text1"/>
          <w:lang w:eastAsia="es-ES"/>
        </w:rPr>
      </w:pPr>
      <w:r>
        <w:rPr>
          <w:rFonts w:eastAsia="Times New Roman" w:cs="TeXGyreTermes-Regular"/>
          <w:color w:val="000000" w:themeColor="text1"/>
          <w:lang w:eastAsia="es-ES"/>
        </w:rPr>
        <w:t>La Figura 1</w:t>
      </w:r>
      <w:r w:rsidR="00763CF0">
        <w:rPr>
          <w:rFonts w:eastAsia="Times New Roman" w:cs="TeXGyreTermes-Regular"/>
          <w:color w:val="000000" w:themeColor="text1"/>
          <w:lang w:eastAsia="es-ES"/>
        </w:rPr>
        <w:t>1</w:t>
      </w:r>
      <w:r>
        <w:rPr>
          <w:rFonts w:eastAsia="Times New Roman" w:cs="TeXGyreTermes-Regular"/>
          <w:color w:val="000000" w:themeColor="text1"/>
          <w:lang w:eastAsia="es-ES"/>
        </w:rPr>
        <w:t xml:space="preserve"> representa la creación de la vista declaraciones, donde se enlista los campos que conforman el índice. Se puede verificar que el campo CANTON  tiene una etiqueta adicional llamada “Cantón” para su visualización dentro del dashboard.</w:t>
      </w:r>
    </w:p>
    <w:p w14:paraId="4142A8C6" w14:textId="77777777" w:rsidR="00763CF0" w:rsidRDefault="00763CF0" w:rsidP="00A24305">
      <w:pPr>
        <w:pStyle w:val="Descripcin"/>
      </w:pPr>
    </w:p>
    <w:p w14:paraId="46EA453C" w14:textId="77777777" w:rsidR="00763CF0" w:rsidRDefault="00763CF0" w:rsidP="00A24305">
      <w:pPr>
        <w:pStyle w:val="Descripcin"/>
      </w:pPr>
    </w:p>
    <w:p w14:paraId="1CAB72CA" w14:textId="77777777" w:rsidR="00763CF0" w:rsidRDefault="00763CF0" w:rsidP="00A24305">
      <w:pPr>
        <w:pStyle w:val="Descripcin"/>
      </w:pPr>
    </w:p>
    <w:p w14:paraId="0F9F3779" w14:textId="77777777" w:rsidR="00763CF0" w:rsidRDefault="00763CF0" w:rsidP="00A24305">
      <w:pPr>
        <w:pStyle w:val="Descripcin"/>
      </w:pPr>
    </w:p>
    <w:p w14:paraId="14493036" w14:textId="77777777" w:rsidR="00763CF0" w:rsidRDefault="00763CF0" w:rsidP="00A24305">
      <w:pPr>
        <w:pStyle w:val="Descripcin"/>
      </w:pPr>
    </w:p>
    <w:p w14:paraId="56A28C14" w14:textId="77777777" w:rsidR="00763CF0" w:rsidRDefault="00763CF0" w:rsidP="00A24305">
      <w:pPr>
        <w:pStyle w:val="Descripcin"/>
      </w:pPr>
    </w:p>
    <w:p w14:paraId="3B26F530" w14:textId="77777777" w:rsidR="00763CF0" w:rsidRDefault="00763CF0" w:rsidP="00A24305">
      <w:pPr>
        <w:pStyle w:val="Descripcin"/>
      </w:pPr>
    </w:p>
    <w:p w14:paraId="3475EDEB" w14:textId="77777777" w:rsidR="00763CF0" w:rsidRDefault="00763CF0" w:rsidP="00A24305">
      <w:pPr>
        <w:pStyle w:val="Descripcin"/>
      </w:pPr>
    </w:p>
    <w:p w14:paraId="2D2D66E4" w14:textId="77777777" w:rsidR="00763CF0" w:rsidRDefault="00763CF0" w:rsidP="00A24305">
      <w:pPr>
        <w:pStyle w:val="Descripcin"/>
      </w:pPr>
    </w:p>
    <w:p w14:paraId="7C677871" w14:textId="77777777" w:rsidR="00763CF0" w:rsidRDefault="00763CF0" w:rsidP="00A24305">
      <w:pPr>
        <w:pStyle w:val="Descripcin"/>
      </w:pPr>
    </w:p>
    <w:p w14:paraId="60153282" w14:textId="6DEB780E" w:rsidR="00A24305" w:rsidRPr="00763CF0" w:rsidRDefault="00A24305" w:rsidP="00A24305">
      <w:pPr>
        <w:pStyle w:val="Descripcin"/>
        <w:rPr>
          <w:rFonts w:eastAsia="Times New Roman" w:cs="TeXGyreTermes-Regular"/>
          <w:color w:val="auto"/>
          <w:lang w:eastAsia="es-ES"/>
        </w:rPr>
      </w:pPr>
      <w:bookmarkStart w:id="199" w:name="_Toc106016408"/>
      <w:r w:rsidRPr="00763CF0">
        <w:rPr>
          <w:color w:val="auto"/>
        </w:rPr>
        <w:lastRenderedPageBreak/>
        <w:t xml:space="preserve">Figura </w:t>
      </w:r>
      <w:r w:rsidRPr="00763CF0">
        <w:rPr>
          <w:color w:val="auto"/>
        </w:rPr>
        <w:fldChar w:fldCharType="begin"/>
      </w:r>
      <w:r w:rsidRPr="00763CF0">
        <w:rPr>
          <w:color w:val="auto"/>
        </w:rPr>
        <w:instrText xml:space="preserve"> SEQ Figura \* ARABIC </w:instrText>
      </w:r>
      <w:r w:rsidRPr="00763CF0">
        <w:rPr>
          <w:color w:val="auto"/>
        </w:rPr>
        <w:fldChar w:fldCharType="separate"/>
      </w:r>
      <w:r w:rsidR="000E3D29">
        <w:rPr>
          <w:noProof/>
          <w:color w:val="auto"/>
        </w:rPr>
        <w:t>11</w:t>
      </w:r>
      <w:r w:rsidRPr="00763CF0">
        <w:rPr>
          <w:color w:val="auto"/>
        </w:rPr>
        <w:fldChar w:fldCharType="end"/>
      </w:r>
      <w:r w:rsidRPr="00763CF0">
        <w:rPr>
          <w:color w:val="auto"/>
        </w:rPr>
        <w:t xml:space="preserve"> Creación de una Vista en Kibana</w:t>
      </w:r>
      <w:bookmarkEnd w:id="199"/>
    </w:p>
    <w:p w14:paraId="4A1F6A3D" w14:textId="1B344C3A" w:rsidR="00A24305" w:rsidRPr="00763CF0" w:rsidRDefault="00A24305" w:rsidP="00A24305">
      <w:pPr>
        <w:rPr>
          <w:rFonts w:eastAsia="Times New Roman" w:cs="TeXGyreTermes-Regular"/>
          <w:b/>
          <w:color w:val="auto"/>
          <w:lang w:eastAsia="es-ES"/>
        </w:rPr>
      </w:pPr>
      <w:r w:rsidRPr="00763CF0">
        <w:rPr>
          <w:rFonts w:eastAsia="Times New Roman" w:cs="TeXGyreTermes-Regular"/>
          <w:noProof/>
          <w:color w:val="auto"/>
          <w:lang w:eastAsia="es-EC"/>
        </w:rPr>
        <w:drawing>
          <wp:inline distT="0" distB="0" distL="0" distR="0" wp14:anchorId="54EB52C8" wp14:editId="688A445F">
            <wp:extent cx="5253486" cy="2473389"/>
            <wp:effectExtent l="0" t="0" r="4445"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92815" cy="2491905"/>
                    </a:xfrm>
                    <a:prstGeom prst="rect">
                      <a:avLst/>
                    </a:prstGeom>
                    <a:noFill/>
                    <a:ln>
                      <a:noFill/>
                    </a:ln>
                  </pic:spPr>
                </pic:pic>
              </a:graphicData>
            </a:graphic>
          </wp:inline>
        </w:drawing>
      </w:r>
    </w:p>
    <w:p w14:paraId="1D762D01" w14:textId="77777777" w:rsidR="00E92E4E" w:rsidRPr="00763CF0" w:rsidRDefault="00E92E4E" w:rsidP="00E92E4E">
      <w:pPr>
        <w:rPr>
          <w:rFonts w:eastAsia="Times New Roman" w:cs="TeXGyreTermes-Regular"/>
          <w:b/>
          <w:color w:val="auto"/>
          <w:lang w:eastAsia="es-ES"/>
        </w:rPr>
      </w:pPr>
    </w:p>
    <w:p w14:paraId="35F5E9E1" w14:textId="3B94910F" w:rsidR="00467BCF" w:rsidRPr="00763CF0" w:rsidRDefault="00A24305" w:rsidP="00E92E4E">
      <w:pPr>
        <w:rPr>
          <w:rFonts w:eastAsia="Times New Roman" w:cs="TeXGyreTermes-Regular"/>
          <w:b/>
          <w:color w:val="auto"/>
          <w:lang w:eastAsia="es-ES"/>
        </w:rPr>
      </w:pPr>
      <w:r w:rsidRPr="00763CF0">
        <w:rPr>
          <w:rFonts w:eastAsia="Times New Roman" w:cs="TeXGyreTermes-Regular"/>
          <w:b/>
          <w:color w:val="auto"/>
          <w:lang w:eastAsia="es-ES"/>
        </w:rPr>
        <w:t>Creación de Visualizaciones</w:t>
      </w:r>
      <w:r w:rsidR="00467BCF" w:rsidRPr="00763CF0">
        <w:rPr>
          <w:rFonts w:eastAsia="Times New Roman" w:cs="TeXGyreTermes-Regular"/>
          <w:b/>
          <w:color w:val="auto"/>
          <w:lang w:eastAsia="es-ES"/>
        </w:rPr>
        <w:t xml:space="preserve"> y </w:t>
      </w:r>
      <w:r w:rsidR="00467BCF" w:rsidRPr="00763CF0">
        <w:rPr>
          <w:rFonts w:eastAsia="Times New Roman" w:cs="TeXGyreTermes-Regular"/>
          <w:b/>
          <w:i/>
          <w:color w:val="auto"/>
          <w:lang w:eastAsia="es-ES"/>
        </w:rPr>
        <w:t>Dashboard</w:t>
      </w:r>
      <w:r w:rsidRPr="00763CF0">
        <w:rPr>
          <w:rFonts w:eastAsia="Times New Roman" w:cs="TeXGyreTermes-Regular"/>
          <w:b/>
          <w:color w:val="auto"/>
          <w:lang w:eastAsia="es-ES"/>
        </w:rPr>
        <w:t xml:space="preserve">: </w:t>
      </w:r>
      <w:r w:rsidRPr="00763CF0">
        <w:rPr>
          <w:rFonts w:eastAsia="Times New Roman" w:cs="TeXGyreTermes-Regular"/>
          <w:color w:val="auto"/>
          <w:lang w:eastAsia="es-ES"/>
        </w:rPr>
        <w:t xml:space="preserve"> Una visualización corresponde a un tipo de gráfica</w:t>
      </w:r>
      <w:r w:rsidR="00467BCF" w:rsidRPr="00763CF0">
        <w:rPr>
          <w:rFonts w:eastAsia="Times New Roman" w:cs="TeXGyreTermes-Regular"/>
          <w:color w:val="auto"/>
          <w:lang w:eastAsia="es-ES"/>
        </w:rPr>
        <w:t xml:space="preserve"> o tabla</w:t>
      </w:r>
      <w:r w:rsidR="00763CF0">
        <w:rPr>
          <w:rFonts w:eastAsia="Times New Roman" w:cs="TeXGyreTermes-Regular"/>
          <w:color w:val="auto"/>
          <w:lang w:eastAsia="es-ES"/>
        </w:rPr>
        <w:t>;</w:t>
      </w:r>
      <w:r w:rsidR="00467BCF" w:rsidRPr="00763CF0">
        <w:rPr>
          <w:rFonts w:eastAsia="Times New Roman" w:cs="TeXGyreTermes-Regular"/>
          <w:color w:val="auto"/>
          <w:lang w:eastAsia="es-ES"/>
        </w:rPr>
        <w:t xml:space="preserve"> un </w:t>
      </w:r>
      <w:r w:rsidR="00467BCF" w:rsidRPr="00763CF0">
        <w:rPr>
          <w:rFonts w:eastAsia="Times New Roman" w:cs="TeXGyreTermes-Regular"/>
          <w:i/>
          <w:color w:val="auto"/>
          <w:lang w:eastAsia="es-ES"/>
        </w:rPr>
        <w:t xml:space="preserve">dashboard </w:t>
      </w:r>
      <w:r w:rsidR="00467BCF" w:rsidRPr="00763CF0">
        <w:rPr>
          <w:rFonts w:eastAsia="Times New Roman" w:cs="TeXGyreTermes-Regular"/>
          <w:b/>
          <w:color w:val="auto"/>
          <w:lang w:eastAsia="es-ES"/>
        </w:rPr>
        <w:t xml:space="preserve"> </w:t>
      </w:r>
      <w:r w:rsidR="00467BCF" w:rsidRPr="00763CF0">
        <w:rPr>
          <w:rFonts w:eastAsia="Times New Roman" w:cs="TeXGyreTermes-Regular"/>
          <w:color w:val="auto"/>
          <w:lang w:eastAsia="es-ES"/>
        </w:rPr>
        <w:t xml:space="preserve"> constituye un conjunto de visualizaciones. La Figura 1</w:t>
      </w:r>
      <w:r w:rsidR="00763CF0">
        <w:rPr>
          <w:rFonts w:eastAsia="Times New Roman" w:cs="TeXGyreTermes-Regular"/>
          <w:color w:val="auto"/>
          <w:lang w:eastAsia="es-ES"/>
        </w:rPr>
        <w:t>2</w:t>
      </w:r>
      <w:r w:rsidR="00467BCF" w:rsidRPr="00763CF0">
        <w:rPr>
          <w:rFonts w:eastAsia="Times New Roman" w:cs="TeXGyreTermes-Regular"/>
          <w:color w:val="auto"/>
          <w:lang w:eastAsia="es-ES"/>
        </w:rPr>
        <w:t xml:space="preserve"> permite visualizar la creación de una gráfica tipo pastel (</w:t>
      </w:r>
      <w:r w:rsidR="00467BCF" w:rsidRPr="00763CF0">
        <w:rPr>
          <w:rFonts w:eastAsia="Times New Roman" w:cs="TeXGyreTermes-Regular"/>
          <w:i/>
          <w:color w:val="auto"/>
          <w:lang w:eastAsia="es-ES"/>
        </w:rPr>
        <w:t>Donut</w:t>
      </w:r>
      <w:r w:rsidR="00467BCF" w:rsidRPr="00763CF0">
        <w:rPr>
          <w:rFonts w:eastAsia="Times New Roman" w:cs="TeXGyreTermes-Regular"/>
          <w:color w:val="auto"/>
          <w:lang w:eastAsia="es-ES"/>
        </w:rPr>
        <w:t>) donde se obtiene el total de registros por provincia.</w:t>
      </w:r>
    </w:p>
    <w:p w14:paraId="3459F19D" w14:textId="1D8B3D67" w:rsidR="00467BCF" w:rsidRPr="00763CF0" w:rsidRDefault="00467BCF" w:rsidP="00467BCF">
      <w:pPr>
        <w:pStyle w:val="Descripcin"/>
        <w:rPr>
          <w:rFonts w:eastAsia="Times New Roman" w:cs="TeXGyreTermes-Regular"/>
          <w:b/>
          <w:color w:val="auto"/>
          <w:lang w:eastAsia="es-ES"/>
        </w:rPr>
      </w:pPr>
      <w:bookmarkStart w:id="200" w:name="_Toc106016409"/>
      <w:r w:rsidRPr="00763CF0">
        <w:rPr>
          <w:color w:val="auto"/>
        </w:rPr>
        <w:t xml:space="preserve">Figura </w:t>
      </w:r>
      <w:r w:rsidRPr="00763CF0">
        <w:rPr>
          <w:color w:val="auto"/>
        </w:rPr>
        <w:fldChar w:fldCharType="begin"/>
      </w:r>
      <w:r w:rsidRPr="00763CF0">
        <w:rPr>
          <w:color w:val="auto"/>
        </w:rPr>
        <w:instrText xml:space="preserve"> SEQ Figura \* ARABIC </w:instrText>
      </w:r>
      <w:r w:rsidRPr="00763CF0">
        <w:rPr>
          <w:color w:val="auto"/>
        </w:rPr>
        <w:fldChar w:fldCharType="separate"/>
      </w:r>
      <w:r w:rsidR="000E3D29">
        <w:rPr>
          <w:noProof/>
          <w:color w:val="auto"/>
        </w:rPr>
        <w:t>12</w:t>
      </w:r>
      <w:r w:rsidRPr="00763CF0">
        <w:rPr>
          <w:color w:val="auto"/>
        </w:rPr>
        <w:fldChar w:fldCharType="end"/>
      </w:r>
      <w:r w:rsidR="00BF494E" w:rsidRPr="00763CF0">
        <w:rPr>
          <w:color w:val="auto"/>
        </w:rPr>
        <w:t xml:space="preserve"> </w:t>
      </w:r>
      <w:r w:rsidRPr="00763CF0">
        <w:rPr>
          <w:color w:val="auto"/>
        </w:rPr>
        <w:t>Visualización de Número de Registros por Provincia</w:t>
      </w:r>
      <w:bookmarkEnd w:id="200"/>
    </w:p>
    <w:p w14:paraId="7BC4D573" w14:textId="34EEAE34" w:rsidR="00467BCF" w:rsidRPr="00467BCF" w:rsidRDefault="00467BCF" w:rsidP="00E92E4E">
      <w:pPr>
        <w:jc w:val="center"/>
        <w:rPr>
          <w:rFonts w:eastAsia="Times New Roman" w:cs="TeXGyreTermes-Regular"/>
          <w:b/>
          <w:color w:val="000000" w:themeColor="text1"/>
          <w:lang w:eastAsia="es-ES"/>
        </w:rPr>
      </w:pPr>
      <w:r>
        <w:rPr>
          <w:rFonts w:eastAsia="Times New Roman" w:cs="TeXGyreTermes-Regular"/>
          <w:b/>
          <w:noProof/>
          <w:color w:val="000000" w:themeColor="text1"/>
          <w:lang w:eastAsia="es-EC"/>
        </w:rPr>
        <w:drawing>
          <wp:inline distT="0" distB="0" distL="0" distR="0" wp14:anchorId="32A8EE71" wp14:editId="0F545F3D">
            <wp:extent cx="3591763" cy="2170279"/>
            <wp:effectExtent l="0" t="0" r="8890"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45179" cy="2202555"/>
                    </a:xfrm>
                    <a:prstGeom prst="rect">
                      <a:avLst/>
                    </a:prstGeom>
                    <a:noFill/>
                    <a:ln>
                      <a:noFill/>
                    </a:ln>
                  </pic:spPr>
                </pic:pic>
              </a:graphicData>
            </a:graphic>
          </wp:inline>
        </w:drawing>
      </w:r>
    </w:p>
    <w:p w14:paraId="0D0D33CE" w14:textId="69F86676" w:rsidR="00A24305" w:rsidRDefault="00A24305">
      <w:pPr>
        <w:rPr>
          <w:rFonts w:eastAsia="Times New Roman" w:cs="TeXGyreTermes-Regular"/>
          <w:b/>
          <w:color w:val="000000" w:themeColor="text1"/>
          <w:lang w:val="es-ES" w:eastAsia="es-ES"/>
        </w:rPr>
      </w:pPr>
    </w:p>
    <w:p w14:paraId="5EA51675" w14:textId="2BA0CF56" w:rsidR="00467BCF" w:rsidRDefault="00467BCF">
      <w:pPr>
        <w:rPr>
          <w:rFonts w:eastAsia="Times New Roman" w:cs="TeXGyreTermes-Regular"/>
          <w:color w:val="000000" w:themeColor="text1"/>
          <w:lang w:val="es-ES" w:eastAsia="es-ES"/>
        </w:rPr>
      </w:pPr>
      <w:r>
        <w:rPr>
          <w:rFonts w:eastAsia="Times New Roman" w:cs="TeXGyreTermes-Regular"/>
          <w:color w:val="000000" w:themeColor="text1"/>
          <w:lang w:val="es-ES" w:eastAsia="es-ES"/>
        </w:rPr>
        <w:t xml:space="preserve">Creado las visualizaciones, se construye el </w:t>
      </w:r>
      <w:r>
        <w:rPr>
          <w:rFonts w:eastAsia="Times New Roman" w:cs="TeXGyreTermes-Regular"/>
          <w:i/>
          <w:color w:val="000000" w:themeColor="text1"/>
          <w:lang w:val="es-ES" w:eastAsia="es-ES"/>
        </w:rPr>
        <w:t xml:space="preserve">dashboard </w:t>
      </w:r>
      <w:r>
        <w:rPr>
          <w:rFonts w:eastAsia="Times New Roman" w:cs="TeXGyreTermes-Regular"/>
          <w:color w:val="000000" w:themeColor="text1"/>
          <w:lang w:val="es-ES" w:eastAsia="es-ES"/>
        </w:rPr>
        <w:t xml:space="preserve"> tal cual se observa en la Figura 1</w:t>
      </w:r>
      <w:r w:rsidR="00763CF0">
        <w:rPr>
          <w:rFonts w:eastAsia="Times New Roman" w:cs="TeXGyreTermes-Regular"/>
          <w:color w:val="000000" w:themeColor="text1"/>
          <w:lang w:val="es-ES" w:eastAsia="es-ES"/>
        </w:rPr>
        <w:t>3</w:t>
      </w:r>
      <w:r>
        <w:rPr>
          <w:rFonts w:eastAsia="Times New Roman" w:cs="TeXGyreTermes-Regular"/>
          <w:color w:val="000000" w:themeColor="text1"/>
          <w:lang w:val="es-ES" w:eastAsia="es-ES"/>
        </w:rPr>
        <w:t>, que contiene tres gráficas: una tabla con el total de registros por año, un gráfico de barra</w:t>
      </w:r>
      <w:r w:rsidR="00484F25">
        <w:rPr>
          <w:rFonts w:eastAsia="Times New Roman" w:cs="TeXGyreTermes-Regular"/>
          <w:color w:val="000000" w:themeColor="text1"/>
          <w:lang w:val="es-ES" w:eastAsia="es-ES"/>
        </w:rPr>
        <w:t>s</w:t>
      </w:r>
      <w:r>
        <w:rPr>
          <w:rFonts w:eastAsia="Times New Roman" w:cs="TeXGyreTermes-Regular"/>
          <w:color w:val="000000" w:themeColor="text1"/>
          <w:lang w:val="es-ES" w:eastAsia="es-ES"/>
        </w:rPr>
        <w:t xml:space="preserve"> para obtener la sumatoria del Total de Compras y Ventas por año y un Pastel.</w:t>
      </w:r>
      <w:r w:rsidR="00E6733E">
        <w:rPr>
          <w:rFonts w:eastAsia="Times New Roman" w:cs="TeXGyreTermes-Regular"/>
          <w:color w:val="000000" w:themeColor="text1"/>
          <w:lang w:val="es-ES" w:eastAsia="es-ES"/>
        </w:rPr>
        <w:t xml:space="preserve"> </w:t>
      </w:r>
    </w:p>
    <w:p w14:paraId="584594D3" w14:textId="07837281" w:rsidR="00763CF0" w:rsidRDefault="00763CF0">
      <w:pPr>
        <w:rPr>
          <w:rFonts w:eastAsia="Times New Roman" w:cs="TeXGyreTermes-Regular"/>
          <w:color w:val="000000" w:themeColor="text1"/>
          <w:lang w:val="es-ES" w:eastAsia="es-ES"/>
        </w:rPr>
      </w:pPr>
    </w:p>
    <w:p w14:paraId="58CC64C7" w14:textId="77777777" w:rsidR="008777FE" w:rsidRDefault="008777FE">
      <w:pPr>
        <w:rPr>
          <w:rFonts w:eastAsia="Times New Roman" w:cs="TeXGyreTermes-Regular"/>
          <w:color w:val="000000" w:themeColor="text1"/>
          <w:lang w:val="es-ES" w:eastAsia="es-ES"/>
        </w:rPr>
      </w:pPr>
    </w:p>
    <w:p w14:paraId="7D20CBB5" w14:textId="1E7495B6" w:rsidR="00467BCF" w:rsidRPr="00763CF0" w:rsidRDefault="00467BCF" w:rsidP="00467BCF">
      <w:pPr>
        <w:pStyle w:val="Descripcin"/>
        <w:rPr>
          <w:rFonts w:eastAsia="Times New Roman" w:cs="TeXGyreTermes-Regular"/>
          <w:color w:val="auto"/>
          <w:lang w:eastAsia="es-ES"/>
        </w:rPr>
      </w:pPr>
      <w:bookmarkStart w:id="201" w:name="_Toc106016410"/>
      <w:r w:rsidRPr="00763CF0">
        <w:rPr>
          <w:color w:val="auto"/>
        </w:rPr>
        <w:lastRenderedPageBreak/>
        <w:t xml:space="preserve">Figura </w:t>
      </w:r>
      <w:r w:rsidRPr="00763CF0">
        <w:rPr>
          <w:color w:val="auto"/>
        </w:rPr>
        <w:fldChar w:fldCharType="begin"/>
      </w:r>
      <w:r w:rsidRPr="00763CF0">
        <w:rPr>
          <w:color w:val="auto"/>
        </w:rPr>
        <w:instrText xml:space="preserve"> SEQ Figura \* ARABIC </w:instrText>
      </w:r>
      <w:r w:rsidRPr="00763CF0">
        <w:rPr>
          <w:color w:val="auto"/>
        </w:rPr>
        <w:fldChar w:fldCharType="separate"/>
      </w:r>
      <w:r w:rsidR="000E3D29">
        <w:rPr>
          <w:noProof/>
          <w:color w:val="auto"/>
        </w:rPr>
        <w:t>13</w:t>
      </w:r>
      <w:r w:rsidRPr="00763CF0">
        <w:rPr>
          <w:color w:val="auto"/>
        </w:rPr>
        <w:fldChar w:fldCharType="end"/>
      </w:r>
      <w:r w:rsidRPr="00763CF0">
        <w:rPr>
          <w:color w:val="auto"/>
        </w:rPr>
        <w:t xml:space="preserve">  Dashboard con datos de declaraciones históricos</w:t>
      </w:r>
      <w:bookmarkEnd w:id="201"/>
    </w:p>
    <w:p w14:paraId="50D363BC" w14:textId="683EEE92" w:rsidR="00B2129E" w:rsidRDefault="00AE6E6D" w:rsidP="004807A4">
      <w:pPr>
        <w:jc w:val="center"/>
        <w:rPr>
          <w:rFonts w:eastAsia="Times New Roman" w:cs="TeXGyreTermes-Regular"/>
          <w:b/>
          <w:color w:val="000000" w:themeColor="text1"/>
          <w:lang w:val="es-ES" w:eastAsia="es-ES"/>
        </w:rPr>
      </w:pPr>
      <w:r>
        <w:rPr>
          <w:noProof/>
          <w:lang w:eastAsia="es-EC"/>
        </w:rPr>
        <w:drawing>
          <wp:inline distT="0" distB="0" distL="0" distR="0" wp14:anchorId="515341F6" wp14:editId="70AEEF4B">
            <wp:extent cx="5266944" cy="3006862"/>
            <wp:effectExtent l="0" t="0" r="0" b="3175"/>
            <wp:docPr id="70" name="Imagen 7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10;&#10;Descripción generada automáticamente"/>
                    <pic:cNvPicPr/>
                  </pic:nvPicPr>
                  <pic:blipFill>
                    <a:blip r:embed="rId27"/>
                    <a:stretch>
                      <a:fillRect/>
                    </a:stretch>
                  </pic:blipFill>
                  <pic:spPr>
                    <a:xfrm>
                      <a:off x="0" y="0"/>
                      <a:ext cx="5288046" cy="3018909"/>
                    </a:xfrm>
                    <a:prstGeom prst="rect">
                      <a:avLst/>
                    </a:prstGeom>
                  </pic:spPr>
                </pic:pic>
              </a:graphicData>
            </a:graphic>
          </wp:inline>
        </w:drawing>
      </w:r>
    </w:p>
    <w:p w14:paraId="461219B4" w14:textId="77777777" w:rsidR="005321E6" w:rsidRPr="00B12543" w:rsidRDefault="005321E6" w:rsidP="008F1F2E">
      <w:pPr>
        <w:rPr>
          <w:rFonts w:eastAsia="Times New Roman" w:cs="TeXGyreTermes-Regular"/>
          <w:b/>
          <w:color w:val="000000" w:themeColor="text1"/>
          <w:lang w:val="es-ES" w:eastAsia="es-ES"/>
        </w:rPr>
      </w:pPr>
    </w:p>
    <w:p w14:paraId="3F7D7E5F" w14:textId="77777777" w:rsidR="003C134C" w:rsidRPr="00881F30" w:rsidRDefault="00416DCB">
      <w:pPr>
        <w:pStyle w:val="Ttulo1"/>
        <w:rPr>
          <w:color w:val="000000" w:themeColor="text1"/>
        </w:rPr>
      </w:pPr>
      <w:bookmarkStart w:id="202" w:name="_Toc106016358"/>
      <w:r w:rsidRPr="00881F30">
        <w:rPr>
          <w:color w:val="000000" w:themeColor="text1"/>
          <w:lang w:eastAsia="es-ES"/>
        </w:rPr>
        <w:t>4.2. Generación de datos de detalle</w:t>
      </w:r>
      <w:bookmarkEnd w:id="202"/>
    </w:p>
    <w:p w14:paraId="4C65E87D" w14:textId="77777777" w:rsidR="003C134C" w:rsidRPr="00881F30" w:rsidRDefault="00416DCB">
      <w:pPr>
        <w:pStyle w:val="Ttulo3"/>
        <w:rPr>
          <w:color w:val="000000" w:themeColor="text1"/>
        </w:rPr>
      </w:pPr>
      <w:bookmarkStart w:id="203" w:name="_Toc106016359"/>
      <w:r w:rsidRPr="00881F30">
        <w:rPr>
          <w:rFonts w:eastAsia="Times New Roman" w:cs="TeXGyreTermes-Regular"/>
          <w:color w:val="000000" w:themeColor="text1"/>
          <w:lang w:val="es-ES" w:eastAsia="es-ES"/>
        </w:rPr>
        <w:t>4.2.1 Modelo de Datos</w:t>
      </w:r>
      <w:bookmarkEnd w:id="203"/>
    </w:p>
    <w:p w14:paraId="7C94E56A" w14:textId="129746C8" w:rsidR="003C134C" w:rsidRPr="00881F30" w:rsidRDefault="00416DCB">
      <w:pPr>
        <w:rPr>
          <w:color w:val="000000" w:themeColor="text1"/>
        </w:rPr>
      </w:pPr>
      <w:r w:rsidRPr="00881F30">
        <w:rPr>
          <w:color w:val="000000" w:themeColor="text1"/>
        </w:rPr>
        <w:t xml:space="preserve">La Tabla </w:t>
      </w:r>
      <w:r w:rsidR="00763CF0">
        <w:rPr>
          <w:color w:val="000000" w:themeColor="text1"/>
        </w:rPr>
        <w:t>5</w:t>
      </w:r>
      <w:r w:rsidRPr="00881F30">
        <w:rPr>
          <w:color w:val="000000" w:themeColor="text1"/>
        </w:rPr>
        <w:t xml:space="preserve">, define el diccionario de datos correspondiente a la información a detalle de declaraciones, la misma guarda completa relación con la información agregada, a excepción del campo </w:t>
      </w:r>
      <w:r w:rsidR="007B268C" w:rsidRPr="00881F30">
        <w:rPr>
          <w:color w:val="000000" w:themeColor="text1"/>
        </w:rPr>
        <w:t>CODIGO, que</w:t>
      </w:r>
      <w:r w:rsidRPr="00881F30">
        <w:rPr>
          <w:color w:val="000000" w:themeColor="text1"/>
        </w:rPr>
        <w:t xml:space="preserve"> corresponde a un campo auto incremental, útil para la posterior captura de los registros mediante Kafka. Adicionalmente, se </w:t>
      </w:r>
      <w:r w:rsidR="00B61D14">
        <w:rPr>
          <w:color w:val="000000" w:themeColor="text1"/>
        </w:rPr>
        <w:t xml:space="preserve">incorpora </w:t>
      </w:r>
      <w:r w:rsidRPr="00881F30">
        <w:rPr>
          <w:color w:val="000000" w:themeColor="text1"/>
        </w:rPr>
        <w:t xml:space="preserve">el nombre de la variable a nivel de campos de la </w:t>
      </w:r>
      <w:r w:rsidR="00701C6D" w:rsidRPr="00881F30">
        <w:rPr>
          <w:color w:val="000000" w:themeColor="text1"/>
        </w:rPr>
        <w:t>tabla de</w:t>
      </w:r>
      <w:r w:rsidRPr="00881F30">
        <w:rPr>
          <w:color w:val="000000" w:themeColor="text1"/>
        </w:rPr>
        <w:t xml:space="preserve"> base datos: DECLARACIONES.</w:t>
      </w:r>
    </w:p>
    <w:p w14:paraId="502FB75E" w14:textId="44BB569A" w:rsidR="00724A8D" w:rsidRPr="00763CF0" w:rsidRDefault="00724A8D" w:rsidP="00724A8D">
      <w:pPr>
        <w:pStyle w:val="Descripcin"/>
        <w:rPr>
          <w:color w:val="000000" w:themeColor="text1"/>
        </w:rPr>
      </w:pPr>
      <w:bookmarkStart w:id="204" w:name="_Toc106016388"/>
      <w:r w:rsidRPr="00763CF0">
        <w:rPr>
          <w:bCs/>
          <w:color w:val="000000" w:themeColor="text1"/>
        </w:rPr>
        <w:t xml:space="preserve">Tabla </w:t>
      </w:r>
      <w:r w:rsidRPr="00763CF0">
        <w:rPr>
          <w:bCs/>
          <w:color w:val="000000" w:themeColor="text1"/>
        </w:rPr>
        <w:fldChar w:fldCharType="begin"/>
      </w:r>
      <w:r w:rsidRPr="00763CF0">
        <w:rPr>
          <w:bCs/>
          <w:color w:val="000000" w:themeColor="text1"/>
        </w:rPr>
        <w:instrText xml:space="preserve"> SEQ Tabla \* ARABIC </w:instrText>
      </w:r>
      <w:r w:rsidRPr="00763CF0">
        <w:rPr>
          <w:bCs/>
          <w:color w:val="000000" w:themeColor="text1"/>
        </w:rPr>
        <w:fldChar w:fldCharType="separate"/>
      </w:r>
      <w:r w:rsidR="005821F7">
        <w:rPr>
          <w:bCs/>
          <w:noProof/>
          <w:color w:val="000000" w:themeColor="text1"/>
        </w:rPr>
        <w:t>5</w:t>
      </w:r>
      <w:r w:rsidRPr="00763CF0">
        <w:rPr>
          <w:bCs/>
          <w:color w:val="000000" w:themeColor="text1"/>
        </w:rPr>
        <w:fldChar w:fldCharType="end"/>
      </w:r>
      <w:r w:rsidRPr="00763CF0">
        <w:rPr>
          <w:color w:val="000000" w:themeColor="text1"/>
        </w:rPr>
        <w:t xml:space="preserve"> Diccionario de datos de declaraciones al Detalle</w:t>
      </w:r>
      <w:bookmarkEnd w:id="204"/>
    </w:p>
    <w:tbl>
      <w:tblPr>
        <w:tblW w:w="8212" w:type="dxa"/>
        <w:jc w:val="center"/>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4A0" w:firstRow="1" w:lastRow="0" w:firstColumn="1" w:lastColumn="0" w:noHBand="0" w:noVBand="1"/>
      </w:tblPr>
      <w:tblGrid>
        <w:gridCol w:w="2731"/>
        <w:gridCol w:w="2893"/>
        <w:gridCol w:w="2588"/>
      </w:tblGrid>
      <w:tr w:rsidR="00881F30" w:rsidRPr="00881F30" w14:paraId="43A6ACEE" w14:textId="77777777">
        <w:trPr>
          <w:trHeight w:val="79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73203D3" w14:textId="77777777" w:rsidR="003C134C" w:rsidRPr="00881F30" w:rsidRDefault="00416DCB">
            <w:pPr>
              <w:spacing w:after="0" w:line="240" w:lineRule="auto"/>
              <w:jc w:val="center"/>
              <w:rPr>
                <w:rFonts w:eastAsia="Times New Roman" w:cs="Arial"/>
                <w:b/>
                <w:bCs/>
                <w:color w:val="000000" w:themeColor="text1"/>
                <w:sz w:val="20"/>
                <w:szCs w:val="20"/>
                <w:lang w:val="en-US"/>
              </w:rPr>
            </w:pPr>
            <w:r w:rsidRPr="00881F30">
              <w:rPr>
                <w:rFonts w:eastAsia="Times New Roman" w:cs="Arial"/>
                <w:b/>
                <w:bCs/>
                <w:color w:val="000000" w:themeColor="text1"/>
                <w:sz w:val="20"/>
                <w:szCs w:val="20"/>
                <w:lang w:val="en-US"/>
              </w:rPr>
              <w:t>Nombre de la variable</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4C99A48" w14:textId="77777777" w:rsidR="003C134C" w:rsidRPr="00881F30" w:rsidRDefault="00416DCB">
            <w:pPr>
              <w:spacing w:after="0" w:line="240" w:lineRule="auto"/>
              <w:jc w:val="center"/>
              <w:rPr>
                <w:rFonts w:eastAsia="Times New Roman" w:cs="Arial"/>
                <w:b/>
                <w:bCs/>
                <w:color w:val="000000" w:themeColor="text1"/>
                <w:sz w:val="20"/>
                <w:szCs w:val="20"/>
              </w:rPr>
            </w:pPr>
            <w:r w:rsidRPr="00881F30">
              <w:rPr>
                <w:rFonts w:eastAsia="Times New Roman" w:cs="Arial"/>
                <w:b/>
                <w:bCs/>
                <w:color w:val="000000" w:themeColor="text1"/>
                <w:sz w:val="20"/>
                <w:szCs w:val="20"/>
              </w:rPr>
              <w:t>Nombre en la base de datos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53093E5" w14:textId="77777777" w:rsidR="003C134C" w:rsidRPr="00881F30" w:rsidRDefault="00416DCB">
            <w:pPr>
              <w:spacing w:after="0" w:line="240" w:lineRule="auto"/>
              <w:jc w:val="center"/>
              <w:rPr>
                <w:rFonts w:eastAsia="Times New Roman" w:cs="Arial"/>
                <w:b/>
                <w:bCs/>
                <w:color w:val="000000" w:themeColor="text1"/>
                <w:sz w:val="20"/>
                <w:szCs w:val="20"/>
                <w:lang w:val="en-US"/>
              </w:rPr>
            </w:pPr>
            <w:r w:rsidRPr="00881F30">
              <w:rPr>
                <w:rFonts w:eastAsia="Times New Roman" w:cs="Arial"/>
                <w:b/>
                <w:bCs/>
                <w:color w:val="000000" w:themeColor="text1"/>
                <w:sz w:val="20"/>
                <w:szCs w:val="20"/>
                <w:lang w:val="en-US"/>
              </w:rPr>
              <w:t>Tipo</w:t>
            </w:r>
          </w:p>
        </w:tc>
      </w:tr>
      <w:tr w:rsidR="00881F30" w:rsidRPr="00881F30" w14:paraId="30A0C4B3" w14:textId="77777777">
        <w:trPr>
          <w:trHeight w:val="32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C45002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Código</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E239BE8"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CODIGO</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720CE8D"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6C119CF3" w14:textId="77777777">
        <w:trPr>
          <w:trHeight w:val="32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2A6D9D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Año</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5FF427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ANIO</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CA61F74"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01742DDF" w14:textId="77777777">
        <w:trPr>
          <w:trHeight w:val="32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ABF011F"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Mes</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C9B035E"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MES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1DCDF6D"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03E106D8"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1106C3F"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Codigo_Sector_N1</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E159B7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CODIGO_SECTOR_N1</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DFAA6E2"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Alfanumérico</w:t>
            </w:r>
          </w:p>
        </w:tc>
      </w:tr>
      <w:tr w:rsidR="00881F30" w:rsidRPr="00881F30" w14:paraId="729B17BF" w14:textId="77777777">
        <w:trPr>
          <w:trHeight w:val="32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AD03EA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Provincia</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2011AC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PROVINCIA</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F6D63D2" w14:textId="77777777" w:rsidR="003C134C" w:rsidRPr="00881F30" w:rsidRDefault="00416DCB">
            <w:pPr>
              <w:spacing w:after="0" w:line="240" w:lineRule="auto"/>
              <w:jc w:val="center"/>
              <w:rPr>
                <w:color w:val="000000" w:themeColor="text1"/>
              </w:rPr>
            </w:pPr>
            <w:r w:rsidRPr="00881F30">
              <w:rPr>
                <w:rFonts w:eastAsia="Times New Roman" w:cs="Arial"/>
                <w:color w:val="000000" w:themeColor="text1"/>
                <w:sz w:val="20"/>
                <w:szCs w:val="20"/>
                <w:lang w:val="en-US"/>
              </w:rPr>
              <w:t>Alfanumérico</w:t>
            </w:r>
          </w:p>
        </w:tc>
      </w:tr>
      <w:tr w:rsidR="00881F30" w:rsidRPr="00881F30" w14:paraId="56634B5C" w14:textId="77777777">
        <w:trPr>
          <w:trHeight w:val="32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2EAFDE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Cantón</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C1ABEE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CANTON</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91ADB7E" w14:textId="77777777" w:rsidR="003C134C" w:rsidRPr="00881F30" w:rsidRDefault="00416DCB">
            <w:pPr>
              <w:spacing w:after="0" w:line="240" w:lineRule="auto"/>
              <w:jc w:val="center"/>
              <w:rPr>
                <w:color w:val="000000" w:themeColor="text1"/>
              </w:rPr>
            </w:pPr>
            <w:r w:rsidRPr="00881F30">
              <w:rPr>
                <w:rFonts w:eastAsia="Times New Roman" w:cs="Arial"/>
                <w:color w:val="000000" w:themeColor="text1"/>
                <w:sz w:val="20"/>
                <w:szCs w:val="20"/>
                <w:lang w:val="en-US"/>
              </w:rPr>
              <w:t>Alfanumérico</w:t>
            </w:r>
          </w:p>
        </w:tc>
      </w:tr>
      <w:tr w:rsidR="00881F30" w:rsidRPr="00881F30" w14:paraId="36D1CD91"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A4EF96A"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Ventas netas tarifa 12%</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2C32E0E"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VENTAS_NETAS_12</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4CA7AB2"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652B5177"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9C8086C"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lastRenderedPageBreak/>
              <w:t>Ventas netas tarifa 0%</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9F7DB6A"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VENTAS_NETAS_0</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4A97CF3"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7FFBEDD4"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9E11E3E"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Exportaciones</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C520C7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EXPORTACIONES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2B4DFD6"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4CDA7F99"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EDFDD17"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Compras netas tarifa 12%</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D31BDF4"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COMPRAS_NETAS_12</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8512A8F"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54FF884C"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55DEDA4"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Compras netas tarifa 0%</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F729D5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COMPRAS_NETAS_0</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B0B210B"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5C040AF0"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A1CBBA0"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Importaciones</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B56D82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IMPORTACIONES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DAFCACD"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5DE555B9"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2248BC1"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Compras_Rise</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F123A8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COMPRAS_RISE</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95C884A"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51C285F9"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216880D"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Total_Compras</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56E3F80"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TOTAL_COMPRAS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186F71B"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3C134C" w:rsidRPr="00881F30" w14:paraId="6EF0C0DB"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E9A8005"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Total_Ventas</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82DFC21"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TOTAL_VENTAS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72E86A9"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bl>
    <w:p w14:paraId="25238BFE" w14:textId="77777777" w:rsidR="003C134C" w:rsidRPr="00881F30" w:rsidRDefault="003C134C">
      <w:pPr>
        <w:rPr>
          <w:color w:val="000000" w:themeColor="text1"/>
        </w:rPr>
      </w:pPr>
    </w:p>
    <w:p w14:paraId="5E670035" w14:textId="77777777" w:rsidR="000552F8" w:rsidRPr="00881F30" w:rsidRDefault="000552F8" w:rsidP="000552F8">
      <w:pPr>
        <w:pStyle w:val="Textoindependiente"/>
        <w:tabs>
          <w:tab w:val="left" w:pos="2175"/>
        </w:tabs>
        <w:spacing w:after="0"/>
        <w:jc w:val="center"/>
        <w:rPr>
          <w:rFonts w:eastAsiaTheme="majorEastAsia" w:cs="Arial"/>
          <w:bCs/>
          <w:color w:val="000000" w:themeColor="text1"/>
          <w:sz w:val="18"/>
          <w:szCs w:val="18"/>
        </w:rPr>
      </w:pPr>
      <w:r w:rsidRPr="00881F30">
        <w:rPr>
          <w:rFonts w:cs="Arial"/>
          <w:b/>
          <w:color w:val="000000" w:themeColor="text1"/>
          <w:sz w:val="18"/>
          <w:szCs w:val="18"/>
        </w:rPr>
        <w:t>Fuente:</w:t>
      </w:r>
      <w:r w:rsidRPr="00881F30">
        <w:rPr>
          <w:rFonts w:cs="Arial"/>
          <w:color w:val="000000" w:themeColor="text1"/>
          <w:sz w:val="18"/>
          <w:szCs w:val="18"/>
        </w:rPr>
        <w:t xml:space="preserve"> </w:t>
      </w:r>
      <w:r w:rsidRPr="00881F30">
        <w:rPr>
          <w:rFonts w:eastAsiaTheme="majorEastAsia" w:cs="Arial"/>
          <w:bCs/>
          <w:color w:val="000000" w:themeColor="text1"/>
          <w:sz w:val="18"/>
          <w:szCs w:val="18"/>
        </w:rPr>
        <w:t>Adaptado a partir de la tabla original publicada por el SRI</w:t>
      </w:r>
    </w:p>
    <w:p w14:paraId="7284741A" w14:textId="77777777" w:rsidR="000552F8" w:rsidRPr="00881F30" w:rsidRDefault="000552F8">
      <w:pPr>
        <w:rPr>
          <w:color w:val="000000" w:themeColor="text1"/>
          <w:lang w:val="es-ES"/>
        </w:rPr>
      </w:pPr>
    </w:p>
    <w:p w14:paraId="5FBE619E" w14:textId="113ED96B" w:rsidR="003C134C" w:rsidRPr="00881F30" w:rsidRDefault="00416DCB">
      <w:pPr>
        <w:rPr>
          <w:color w:val="000000" w:themeColor="text1"/>
        </w:rPr>
      </w:pPr>
      <w:r w:rsidRPr="00881F30">
        <w:rPr>
          <w:color w:val="000000" w:themeColor="text1"/>
        </w:rPr>
        <w:t xml:space="preserve">Para la generación de valores de detalle en lo que respecta a los campos de Provincia y Cantón es necesario contar con el catastro de ubicaciones geográficas del Ecuador, para ello se requiere de una estructura denominada GEOGRAFICA que almacenará la información descargada del portal del Instituto Nacional de Estadísticas y Censos (INEC). La </w:t>
      </w:r>
      <w:r w:rsidR="00701C6D" w:rsidRPr="00881F30">
        <w:rPr>
          <w:color w:val="000000" w:themeColor="text1"/>
        </w:rPr>
        <w:t xml:space="preserve">Tabla </w:t>
      </w:r>
      <w:r w:rsidR="00763CF0">
        <w:rPr>
          <w:color w:val="000000" w:themeColor="text1"/>
        </w:rPr>
        <w:t>6</w:t>
      </w:r>
      <w:r w:rsidR="000552F8" w:rsidRPr="00881F30">
        <w:rPr>
          <w:color w:val="000000" w:themeColor="text1"/>
        </w:rPr>
        <w:t xml:space="preserve"> </w:t>
      </w:r>
      <w:r w:rsidR="00701C6D" w:rsidRPr="00881F30">
        <w:rPr>
          <w:color w:val="000000" w:themeColor="text1"/>
        </w:rPr>
        <w:t>muestra</w:t>
      </w:r>
      <w:r w:rsidRPr="00881F30">
        <w:rPr>
          <w:color w:val="000000" w:themeColor="text1"/>
        </w:rPr>
        <w:t xml:space="preserve"> el diccionario de datos de la estructura GEOGRAFICA:</w:t>
      </w:r>
    </w:p>
    <w:p w14:paraId="310F6FDC" w14:textId="570E6A68" w:rsidR="000552F8" w:rsidRPr="00881F30" w:rsidRDefault="000552F8" w:rsidP="000552F8">
      <w:pPr>
        <w:pStyle w:val="Descripcin"/>
        <w:rPr>
          <w:color w:val="000000" w:themeColor="text1"/>
        </w:rPr>
      </w:pPr>
      <w:bookmarkStart w:id="205" w:name="_Toc106016389"/>
      <w:r w:rsidRPr="00763CF0">
        <w:rPr>
          <w:bCs/>
          <w:color w:val="000000" w:themeColor="text1"/>
        </w:rPr>
        <w:t xml:space="preserve">Tabla </w:t>
      </w:r>
      <w:r w:rsidRPr="00763CF0">
        <w:rPr>
          <w:bCs/>
          <w:color w:val="000000" w:themeColor="text1"/>
        </w:rPr>
        <w:fldChar w:fldCharType="begin"/>
      </w:r>
      <w:r w:rsidRPr="00763CF0">
        <w:rPr>
          <w:bCs/>
          <w:color w:val="000000" w:themeColor="text1"/>
        </w:rPr>
        <w:instrText xml:space="preserve"> SEQ Tabla \* ARABIC </w:instrText>
      </w:r>
      <w:r w:rsidRPr="00763CF0">
        <w:rPr>
          <w:bCs/>
          <w:color w:val="000000" w:themeColor="text1"/>
        </w:rPr>
        <w:fldChar w:fldCharType="separate"/>
      </w:r>
      <w:r w:rsidR="005821F7">
        <w:rPr>
          <w:bCs/>
          <w:noProof/>
          <w:color w:val="000000" w:themeColor="text1"/>
        </w:rPr>
        <w:t>6</w:t>
      </w:r>
      <w:r w:rsidRPr="00763CF0">
        <w:rPr>
          <w:bCs/>
          <w:color w:val="000000" w:themeColor="text1"/>
        </w:rPr>
        <w:fldChar w:fldCharType="end"/>
      </w:r>
      <w:r w:rsidRPr="00763CF0">
        <w:rPr>
          <w:bCs/>
          <w:color w:val="000000" w:themeColor="text1"/>
        </w:rPr>
        <w:t xml:space="preserve"> </w:t>
      </w:r>
      <w:r w:rsidRPr="00763CF0">
        <w:rPr>
          <w:color w:val="000000" w:themeColor="text1"/>
        </w:rPr>
        <w:t>Diccionario de datos</w:t>
      </w:r>
      <w:r w:rsidRPr="00881F30">
        <w:rPr>
          <w:color w:val="000000" w:themeColor="text1"/>
        </w:rPr>
        <w:t xml:space="preserve"> de declaraciones al Detalle</w:t>
      </w:r>
      <w:bookmarkEnd w:id="205"/>
    </w:p>
    <w:tbl>
      <w:tblPr>
        <w:tblW w:w="8212" w:type="dxa"/>
        <w:jc w:val="center"/>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4A0" w:firstRow="1" w:lastRow="0" w:firstColumn="1" w:lastColumn="0" w:noHBand="0" w:noVBand="1"/>
      </w:tblPr>
      <w:tblGrid>
        <w:gridCol w:w="2730"/>
        <w:gridCol w:w="2893"/>
        <w:gridCol w:w="2589"/>
      </w:tblGrid>
      <w:tr w:rsidR="00881F30" w:rsidRPr="00881F30" w14:paraId="3A5EA97A" w14:textId="77777777">
        <w:trPr>
          <w:trHeight w:val="510"/>
          <w:jc w:val="center"/>
        </w:trPr>
        <w:tc>
          <w:tcPr>
            <w:tcW w:w="27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5B3DC24" w14:textId="77777777" w:rsidR="003C134C" w:rsidRPr="00881F30" w:rsidRDefault="00416DCB">
            <w:pPr>
              <w:spacing w:after="0" w:line="240" w:lineRule="auto"/>
              <w:jc w:val="left"/>
              <w:rPr>
                <w:b/>
                <w:bCs/>
                <w:color w:val="000000" w:themeColor="text1"/>
              </w:rPr>
            </w:pPr>
            <w:r w:rsidRPr="00881F30">
              <w:rPr>
                <w:rFonts w:eastAsia="Times New Roman" w:cs="Arial"/>
                <w:b/>
                <w:bCs/>
                <w:color w:val="000000" w:themeColor="text1"/>
                <w:sz w:val="20"/>
                <w:szCs w:val="20"/>
                <w:lang w:val="en-US"/>
              </w:rPr>
              <w:t>CAMPO</w:t>
            </w:r>
          </w:p>
        </w:tc>
        <w:tc>
          <w:tcPr>
            <w:tcW w:w="28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0112095" w14:textId="77777777" w:rsidR="003C134C" w:rsidRPr="00881F30" w:rsidRDefault="00416DCB">
            <w:pPr>
              <w:spacing w:after="0" w:line="240" w:lineRule="auto"/>
              <w:jc w:val="left"/>
              <w:rPr>
                <w:b/>
                <w:bCs/>
                <w:color w:val="000000" w:themeColor="text1"/>
              </w:rPr>
            </w:pPr>
            <w:r w:rsidRPr="00881F30">
              <w:rPr>
                <w:rFonts w:eastAsia="Times New Roman" w:cs="Arial"/>
                <w:b/>
                <w:bCs/>
                <w:color w:val="000000" w:themeColor="text1"/>
                <w:sz w:val="20"/>
                <w:szCs w:val="20"/>
              </w:rPr>
              <w:t>DESCRIPCIÓN</w:t>
            </w:r>
          </w:p>
        </w:tc>
        <w:tc>
          <w:tcPr>
            <w:tcW w:w="258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C1B9CE4" w14:textId="77777777" w:rsidR="003C134C" w:rsidRPr="00881F30" w:rsidRDefault="00416DCB">
            <w:pPr>
              <w:spacing w:after="0" w:line="240" w:lineRule="auto"/>
              <w:jc w:val="center"/>
              <w:rPr>
                <w:b/>
                <w:bCs/>
                <w:color w:val="000000" w:themeColor="text1"/>
              </w:rPr>
            </w:pPr>
            <w:r w:rsidRPr="00881F30">
              <w:rPr>
                <w:rFonts w:eastAsia="Times New Roman" w:cs="Arial"/>
                <w:b/>
                <w:bCs/>
                <w:color w:val="000000" w:themeColor="text1"/>
                <w:sz w:val="20"/>
                <w:szCs w:val="20"/>
                <w:lang w:val="en-US"/>
              </w:rPr>
              <w:t>TIPO</w:t>
            </w:r>
          </w:p>
        </w:tc>
      </w:tr>
      <w:tr w:rsidR="00881F30" w:rsidRPr="00881F30" w14:paraId="2F8798C9" w14:textId="77777777">
        <w:trPr>
          <w:trHeight w:val="510"/>
          <w:jc w:val="center"/>
        </w:trPr>
        <w:tc>
          <w:tcPr>
            <w:tcW w:w="27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C987BD8" w14:textId="77777777" w:rsidR="003C134C" w:rsidRPr="00881F30" w:rsidRDefault="00416DCB">
            <w:pPr>
              <w:spacing w:after="0" w:line="240" w:lineRule="auto"/>
              <w:jc w:val="left"/>
              <w:rPr>
                <w:color w:val="000000" w:themeColor="text1"/>
              </w:rPr>
            </w:pPr>
            <w:r w:rsidRPr="00881F30">
              <w:rPr>
                <w:rFonts w:eastAsia="Times New Roman" w:cs="Arial"/>
                <w:color w:val="000000" w:themeColor="text1"/>
                <w:sz w:val="20"/>
                <w:szCs w:val="20"/>
                <w:lang w:val="en-US"/>
              </w:rPr>
              <w:t>PROVINCIA</w:t>
            </w:r>
          </w:p>
        </w:tc>
        <w:tc>
          <w:tcPr>
            <w:tcW w:w="28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0D3F518" w14:textId="77777777" w:rsidR="003C134C" w:rsidRPr="00881F30" w:rsidRDefault="00416DCB">
            <w:pPr>
              <w:spacing w:after="0" w:line="240" w:lineRule="auto"/>
              <w:jc w:val="left"/>
              <w:rPr>
                <w:color w:val="000000" w:themeColor="text1"/>
              </w:rPr>
            </w:pPr>
            <w:r w:rsidRPr="00881F30">
              <w:rPr>
                <w:rFonts w:eastAsia="Times New Roman" w:cs="Arial"/>
                <w:color w:val="000000" w:themeColor="text1"/>
                <w:sz w:val="20"/>
                <w:szCs w:val="20"/>
              </w:rPr>
              <w:t>Nombre de Provincia</w:t>
            </w:r>
          </w:p>
        </w:tc>
        <w:tc>
          <w:tcPr>
            <w:tcW w:w="258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E6E7B93" w14:textId="77777777" w:rsidR="003C134C" w:rsidRPr="00881F30" w:rsidRDefault="00416DCB">
            <w:pPr>
              <w:spacing w:after="0" w:line="240" w:lineRule="auto"/>
              <w:jc w:val="center"/>
              <w:rPr>
                <w:color w:val="000000" w:themeColor="text1"/>
              </w:rPr>
            </w:pPr>
            <w:r w:rsidRPr="00881F30">
              <w:rPr>
                <w:rFonts w:eastAsia="Times New Roman" w:cs="Arial"/>
                <w:color w:val="000000" w:themeColor="text1"/>
                <w:sz w:val="20"/>
                <w:szCs w:val="20"/>
                <w:lang w:val="en-US"/>
              </w:rPr>
              <w:t>Alfanumérico</w:t>
            </w:r>
          </w:p>
        </w:tc>
      </w:tr>
      <w:tr w:rsidR="003C134C" w:rsidRPr="00881F30" w14:paraId="636CCB40" w14:textId="77777777">
        <w:trPr>
          <w:trHeight w:val="510"/>
          <w:jc w:val="center"/>
        </w:trPr>
        <w:tc>
          <w:tcPr>
            <w:tcW w:w="27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FFD1D73" w14:textId="77777777" w:rsidR="003C134C" w:rsidRPr="00881F30" w:rsidRDefault="00416DCB">
            <w:pPr>
              <w:spacing w:after="0" w:line="240" w:lineRule="auto"/>
              <w:jc w:val="left"/>
              <w:rPr>
                <w:color w:val="000000" w:themeColor="text1"/>
              </w:rPr>
            </w:pPr>
            <w:r w:rsidRPr="00881F30">
              <w:rPr>
                <w:rFonts w:eastAsia="Times New Roman" w:cs="Arial"/>
                <w:color w:val="000000" w:themeColor="text1"/>
                <w:sz w:val="20"/>
                <w:szCs w:val="20"/>
                <w:lang w:val="en-US"/>
              </w:rPr>
              <w:t>CANTON</w:t>
            </w:r>
          </w:p>
        </w:tc>
        <w:tc>
          <w:tcPr>
            <w:tcW w:w="28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C5FBB17" w14:textId="77777777" w:rsidR="003C134C" w:rsidRPr="00881F30" w:rsidRDefault="00416DCB">
            <w:pPr>
              <w:spacing w:after="0" w:line="240" w:lineRule="auto"/>
              <w:jc w:val="left"/>
              <w:rPr>
                <w:color w:val="000000" w:themeColor="text1"/>
              </w:rPr>
            </w:pPr>
            <w:r w:rsidRPr="00881F30">
              <w:rPr>
                <w:rFonts w:eastAsia="Times New Roman" w:cs="Arial"/>
                <w:color w:val="000000" w:themeColor="text1"/>
                <w:sz w:val="20"/>
                <w:szCs w:val="20"/>
              </w:rPr>
              <w:t>Nombre de Cantón</w:t>
            </w:r>
          </w:p>
        </w:tc>
        <w:tc>
          <w:tcPr>
            <w:tcW w:w="258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F993400" w14:textId="77777777" w:rsidR="003C134C" w:rsidRPr="00881F30" w:rsidRDefault="00416DCB">
            <w:pPr>
              <w:spacing w:after="0" w:line="240" w:lineRule="auto"/>
              <w:jc w:val="center"/>
              <w:rPr>
                <w:color w:val="000000" w:themeColor="text1"/>
              </w:rPr>
            </w:pPr>
            <w:r w:rsidRPr="00881F30">
              <w:rPr>
                <w:rFonts w:eastAsia="Times New Roman" w:cs="Arial"/>
                <w:color w:val="000000" w:themeColor="text1"/>
                <w:sz w:val="20"/>
                <w:szCs w:val="20"/>
                <w:lang w:val="en-US"/>
              </w:rPr>
              <w:t>Alfanumérico</w:t>
            </w:r>
          </w:p>
        </w:tc>
      </w:tr>
    </w:tbl>
    <w:p w14:paraId="20081FDB" w14:textId="77777777" w:rsidR="003C134C" w:rsidRPr="00881F30" w:rsidRDefault="003C134C">
      <w:pPr>
        <w:rPr>
          <w:color w:val="000000" w:themeColor="text1"/>
        </w:rPr>
      </w:pPr>
    </w:p>
    <w:p w14:paraId="72BAD0E0" w14:textId="77777777" w:rsidR="003C134C" w:rsidRPr="00881F30" w:rsidRDefault="00416DCB">
      <w:pPr>
        <w:pStyle w:val="Ttulo3"/>
        <w:rPr>
          <w:rFonts w:eastAsia="Times New Roman" w:cs="TeXGyreTermes-Regular"/>
          <w:color w:val="000000" w:themeColor="text1"/>
          <w:lang w:val="es-ES" w:eastAsia="es-ES"/>
        </w:rPr>
      </w:pPr>
      <w:bookmarkStart w:id="206" w:name="_Toc106016360"/>
      <w:r w:rsidRPr="00881F30">
        <w:rPr>
          <w:rFonts w:eastAsia="Times New Roman" w:cs="TeXGyreTermes-Regular"/>
          <w:color w:val="000000" w:themeColor="text1"/>
          <w:lang w:val="es-ES" w:eastAsia="es-ES"/>
        </w:rPr>
        <w:t>4.2.2 Definición de estructuras en Oracle</w:t>
      </w:r>
      <w:bookmarkEnd w:id="206"/>
    </w:p>
    <w:p w14:paraId="03EC03AF" w14:textId="7E3997B9" w:rsidR="003C134C" w:rsidRPr="00881F30" w:rsidRDefault="00416DCB">
      <w:pPr>
        <w:rPr>
          <w:color w:val="000000" w:themeColor="text1"/>
          <w:lang w:val="es-ES" w:eastAsia="es-ES"/>
        </w:rPr>
      </w:pPr>
      <w:r w:rsidRPr="00881F30">
        <w:rPr>
          <w:color w:val="000000" w:themeColor="text1"/>
          <w:lang w:val="es-ES" w:eastAsia="es-ES"/>
        </w:rPr>
        <w:t xml:space="preserve">Para la creación de la tabla que almacenará la información a detalle y el procedimiento encargado de generarla de forma </w:t>
      </w:r>
      <w:r w:rsidR="008C7163" w:rsidRPr="00881F30">
        <w:rPr>
          <w:color w:val="000000" w:themeColor="text1"/>
          <w:lang w:val="es-ES" w:eastAsia="es-ES"/>
        </w:rPr>
        <w:t xml:space="preserve">ficticia y masiva, se requiere </w:t>
      </w:r>
      <w:r w:rsidRPr="00881F30">
        <w:rPr>
          <w:color w:val="000000" w:themeColor="text1"/>
          <w:lang w:val="es-ES" w:eastAsia="es-ES"/>
        </w:rPr>
        <w:t>de un esquema/usuario de base datos. Toda la información sobre la creación del esquema, así como los privilegios requeridos para la creación de objetos de base de datos se detallan en el Anexo I de esta memoria.</w:t>
      </w:r>
    </w:p>
    <w:p w14:paraId="1056100B" w14:textId="7F79DFD3" w:rsidR="003C134C" w:rsidRPr="00881F30" w:rsidRDefault="00416DCB">
      <w:pPr>
        <w:rPr>
          <w:color w:val="000000" w:themeColor="text1"/>
        </w:rPr>
      </w:pPr>
      <w:r w:rsidRPr="00881F30">
        <w:rPr>
          <w:color w:val="000000" w:themeColor="text1"/>
          <w:lang w:val="es-ES" w:eastAsia="es-ES"/>
        </w:rPr>
        <w:t xml:space="preserve">Una vez configurado el esquema DECLARACIONES y permisos </w:t>
      </w:r>
      <w:r w:rsidR="00701C6D" w:rsidRPr="00881F30">
        <w:rPr>
          <w:color w:val="000000" w:themeColor="text1"/>
          <w:lang w:val="es-ES" w:eastAsia="es-ES"/>
        </w:rPr>
        <w:t>respectivos; se</w:t>
      </w:r>
      <w:r w:rsidRPr="00881F30">
        <w:rPr>
          <w:color w:val="000000" w:themeColor="text1"/>
          <w:lang w:val="es-ES" w:eastAsia="es-ES"/>
        </w:rPr>
        <w:t xml:space="preserve"> describe la creación de la tabla DECLARACIONES, junto a sus campos constituyentes:</w:t>
      </w:r>
    </w:p>
    <w:p w14:paraId="50B223B4" w14:textId="77777777"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lastRenderedPageBreak/>
        <w:t xml:space="preserve">create table declaraciones( </w:t>
      </w:r>
    </w:p>
    <w:p w14:paraId="5D108296" w14:textId="36D5A371"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CODIGO number(</w:t>
      </w:r>
      <w:r w:rsidR="00E253F8" w:rsidRPr="00881F30">
        <w:rPr>
          <w:rFonts w:ascii="Consolas" w:hAnsi="Consolas"/>
          <w:color w:val="000000" w:themeColor="text1"/>
          <w:sz w:val="20"/>
          <w:szCs w:val="20"/>
          <w:lang w:val="es-ES" w:eastAsia="es-ES"/>
        </w:rPr>
        <w:t>15</w:t>
      </w:r>
      <w:r w:rsidRPr="00881F30">
        <w:rPr>
          <w:rFonts w:ascii="Consolas" w:hAnsi="Consolas"/>
          <w:color w:val="000000" w:themeColor="text1"/>
          <w:sz w:val="20"/>
          <w:szCs w:val="20"/>
          <w:lang w:val="es-ES" w:eastAsia="es-ES"/>
        </w:rPr>
        <w:t>), ANIO number(4),</w:t>
      </w:r>
    </w:p>
    <w:p w14:paraId="5D6E984C" w14:textId="77777777"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MES number(2), CODIGO_SECTOR_N1 varchar2(10),</w:t>
      </w:r>
    </w:p>
    <w:p w14:paraId="76D57359" w14:textId="77777777"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PROVINCIA varchar2(100),CANTON varchar2(100),</w:t>
      </w:r>
    </w:p>
    <w:p w14:paraId="75B71211" w14:textId="2ACCA35B"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VENTAS_NETAS_12 number(24,2), VENTAS_NETAS_0 number(</w:t>
      </w:r>
      <w:r w:rsidR="00E253F8" w:rsidRPr="00881F30">
        <w:rPr>
          <w:rFonts w:ascii="Consolas" w:hAnsi="Consolas"/>
          <w:color w:val="000000" w:themeColor="text1"/>
          <w:sz w:val="20"/>
          <w:szCs w:val="20"/>
          <w:lang w:val="es-ES" w:eastAsia="es-ES"/>
        </w:rPr>
        <w:t>12</w:t>
      </w:r>
      <w:r w:rsidRPr="00881F30">
        <w:rPr>
          <w:rFonts w:ascii="Consolas" w:hAnsi="Consolas"/>
          <w:color w:val="000000" w:themeColor="text1"/>
          <w:sz w:val="20"/>
          <w:szCs w:val="20"/>
          <w:lang w:val="es-ES" w:eastAsia="es-ES"/>
        </w:rPr>
        <w:t>,2),</w:t>
      </w:r>
    </w:p>
    <w:p w14:paraId="0B3D1662" w14:textId="27317FC0"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EXPORTACIONES number(24,2), COMPRAS_NETAS_12 number(</w:t>
      </w:r>
      <w:r w:rsidR="00E253F8" w:rsidRPr="00881F30">
        <w:rPr>
          <w:rFonts w:ascii="Consolas" w:hAnsi="Consolas"/>
          <w:color w:val="000000" w:themeColor="text1"/>
          <w:sz w:val="20"/>
          <w:szCs w:val="20"/>
          <w:lang w:val="es-ES" w:eastAsia="es-ES"/>
        </w:rPr>
        <w:t>12</w:t>
      </w:r>
      <w:r w:rsidRPr="00881F30">
        <w:rPr>
          <w:rFonts w:ascii="Consolas" w:hAnsi="Consolas"/>
          <w:color w:val="000000" w:themeColor="text1"/>
          <w:sz w:val="20"/>
          <w:szCs w:val="20"/>
          <w:lang w:val="es-ES" w:eastAsia="es-ES"/>
        </w:rPr>
        <w:t>,2),</w:t>
      </w:r>
    </w:p>
    <w:p w14:paraId="419058FC" w14:textId="1744BDDE"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COMPRAS_NETAS_0 number(24,2), IMPORTACIONES number(</w:t>
      </w:r>
      <w:r w:rsidR="00E253F8" w:rsidRPr="00881F30">
        <w:rPr>
          <w:rFonts w:ascii="Consolas" w:hAnsi="Consolas"/>
          <w:color w:val="000000" w:themeColor="text1"/>
          <w:sz w:val="20"/>
          <w:szCs w:val="20"/>
          <w:lang w:val="es-ES" w:eastAsia="es-ES"/>
        </w:rPr>
        <w:t>12</w:t>
      </w:r>
      <w:r w:rsidRPr="00881F30">
        <w:rPr>
          <w:rFonts w:ascii="Consolas" w:hAnsi="Consolas"/>
          <w:color w:val="000000" w:themeColor="text1"/>
          <w:sz w:val="20"/>
          <w:szCs w:val="20"/>
          <w:lang w:val="es-ES" w:eastAsia="es-ES"/>
        </w:rPr>
        <w:t>,2),</w:t>
      </w:r>
    </w:p>
    <w:p w14:paraId="59B29BE7" w14:textId="7B73C522" w:rsidR="003C134C" w:rsidRPr="00881F30" w:rsidRDefault="00416DCB">
      <w:pPr>
        <w:spacing w:line="240" w:lineRule="auto"/>
        <w:ind w:left="708"/>
        <w:rPr>
          <w:rFonts w:ascii="Consolas" w:hAnsi="Consolas"/>
          <w:color w:val="000000" w:themeColor="text1"/>
          <w:sz w:val="20"/>
          <w:szCs w:val="20"/>
          <w:lang w:val="en-US" w:eastAsia="es-ES"/>
        </w:rPr>
      </w:pPr>
      <w:r w:rsidRPr="00881F30">
        <w:rPr>
          <w:rFonts w:ascii="Consolas" w:hAnsi="Consolas"/>
          <w:color w:val="000000" w:themeColor="text1"/>
          <w:sz w:val="20"/>
          <w:szCs w:val="20"/>
          <w:lang w:val="en-US" w:eastAsia="es-ES"/>
        </w:rPr>
        <w:t>COMPRAS_RISE number(24,2), TOTAL_COMPRAS number(</w:t>
      </w:r>
      <w:r w:rsidR="00E253F8" w:rsidRPr="00881F30">
        <w:rPr>
          <w:rFonts w:ascii="Consolas" w:hAnsi="Consolas"/>
          <w:color w:val="000000" w:themeColor="text1"/>
          <w:sz w:val="20"/>
          <w:szCs w:val="20"/>
          <w:lang w:val="en-US" w:eastAsia="es-ES"/>
        </w:rPr>
        <w:t>12</w:t>
      </w:r>
      <w:r w:rsidRPr="00881F30">
        <w:rPr>
          <w:rFonts w:ascii="Consolas" w:hAnsi="Consolas"/>
          <w:color w:val="000000" w:themeColor="text1"/>
          <w:sz w:val="20"/>
          <w:szCs w:val="20"/>
          <w:lang w:val="en-US" w:eastAsia="es-ES"/>
        </w:rPr>
        <w:t>,2),</w:t>
      </w:r>
    </w:p>
    <w:p w14:paraId="3413DD63" w14:textId="7AD47CE2"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TOTAL_VENTAS number(</w:t>
      </w:r>
      <w:r w:rsidR="00E253F8" w:rsidRPr="00881F30">
        <w:rPr>
          <w:rFonts w:ascii="Consolas" w:hAnsi="Consolas"/>
          <w:color w:val="000000" w:themeColor="text1"/>
          <w:sz w:val="20"/>
          <w:szCs w:val="20"/>
          <w:lang w:val="es-ES" w:eastAsia="es-ES"/>
        </w:rPr>
        <w:t>12</w:t>
      </w:r>
      <w:r w:rsidRPr="00881F30">
        <w:rPr>
          <w:rFonts w:ascii="Consolas" w:hAnsi="Consolas"/>
          <w:color w:val="000000" w:themeColor="text1"/>
          <w:sz w:val="20"/>
          <w:szCs w:val="20"/>
          <w:lang w:val="es-ES" w:eastAsia="es-ES"/>
        </w:rPr>
        <w:t>,2));</w:t>
      </w:r>
    </w:p>
    <w:p w14:paraId="7920EB17" w14:textId="77777777" w:rsidR="003C134C" w:rsidRPr="00881F30" w:rsidRDefault="00416DCB">
      <w:pPr>
        <w:spacing w:line="240" w:lineRule="auto"/>
        <w:ind w:left="708"/>
        <w:rPr>
          <w:rFonts w:ascii="Consolas" w:eastAsia="Times New Roman" w:hAnsi="Consolas" w:cs="Arial"/>
          <w:color w:val="000000" w:themeColor="text1"/>
          <w:sz w:val="20"/>
          <w:szCs w:val="20"/>
          <w:lang w:val="es-ES" w:eastAsia="es-ES"/>
        </w:rPr>
      </w:pPr>
      <w:r w:rsidRPr="00881F30">
        <w:rPr>
          <w:rFonts w:ascii="Consolas" w:eastAsia="Times New Roman" w:hAnsi="Consolas" w:cs="Arial"/>
          <w:color w:val="000000" w:themeColor="text1"/>
          <w:sz w:val="20"/>
          <w:szCs w:val="20"/>
          <w:lang w:val="es-ES" w:eastAsia="es-ES"/>
        </w:rPr>
        <w:t>ALTER TABLE declaraciones ADD (CONSTRAINT declaraciones_PK PRIMARY KEY (CODIGO));</w:t>
      </w:r>
    </w:p>
    <w:p w14:paraId="7EE7C02C" w14:textId="77777777" w:rsidR="003C134C" w:rsidRPr="00881F30" w:rsidRDefault="003C134C">
      <w:pPr>
        <w:rPr>
          <w:color w:val="000000" w:themeColor="text1"/>
          <w:lang w:val="es-ES"/>
        </w:rPr>
      </w:pPr>
    </w:p>
    <w:p w14:paraId="1BC44AB4" w14:textId="7D0E8AEB" w:rsidR="003C134C" w:rsidRPr="00881F30" w:rsidRDefault="00416DCB">
      <w:pPr>
        <w:rPr>
          <w:rFonts w:eastAsia="Times New Roman" w:cs="TeXGyreTermes-Regular"/>
          <w:color w:val="000000" w:themeColor="text1"/>
          <w:lang w:eastAsia="es-ES"/>
        </w:rPr>
      </w:pPr>
      <w:r w:rsidRPr="00881F30">
        <w:rPr>
          <w:rFonts w:eastAsia="Times New Roman" w:cs="TeXGyreTermes-Regular"/>
          <w:color w:val="000000" w:themeColor="text1"/>
          <w:lang w:val="es-ES" w:eastAsia="es-ES"/>
        </w:rPr>
        <w:t xml:space="preserve">El campo CODIGO, corresponde a un valor auto incremental, por </w:t>
      </w:r>
      <w:r w:rsidR="001A0384" w:rsidRPr="00881F30">
        <w:rPr>
          <w:rFonts w:eastAsia="Times New Roman" w:cs="TeXGyreTermes-Regular"/>
          <w:color w:val="000000" w:themeColor="text1"/>
          <w:lang w:val="es-ES" w:eastAsia="es-ES"/>
        </w:rPr>
        <w:t>consiguiente,</w:t>
      </w:r>
      <w:r w:rsidRPr="00881F30">
        <w:rPr>
          <w:rFonts w:eastAsia="Times New Roman" w:cs="TeXGyreTermes-Regular"/>
          <w:color w:val="000000" w:themeColor="text1"/>
          <w:lang w:val="es-ES" w:eastAsia="es-ES"/>
        </w:rPr>
        <w:t xml:space="preserve"> se crea objetos </w:t>
      </w:r>
      <w:r w:rsidR="00701C6D" w:rsidRPr="00881F30">
        <w:rPr>
          <w:rFonts w:eastAsia="Times New Roman" w:cs="TeXGyreTermes-Regular"/>
          <w:color w:val="000000" w:themeColor="text1"/>
          <w:lang w:val="es-ES" w:eastAsia="es-ES"/>
        </w:rPr>
        <w:t>tipo secuencia</w:t>
      </w:r>
      <w:r w:rsidRPr="00881F30">
        <w:rPr>
          <w:rFonts w:eastAsia="Times New Roman" w:cs="TeXGyreTermes-Regular"/>
          <w:color w:val="000000" w:themeColor="text1"/>
          <w:lang w:val="es-ES" w:eastAsia="es-ES"/>
        </w:rPr>
        <w:t xml:space="preserve">  y </w:t>
      </w:r>
      <w:r w:rsidRPr="00881F30">
        <w:rPr>
          <w:rFonts w:eastAsia="Times New Roman" w:cs="TeXGyreTermes-Regular"/>
          <w:i/>
          <w:iCs/>
          <w:color w:val="000000" w:themeColor="text1"/>
          <w:lang w:val="es-ES" w:eastAsia="es-ES"/>
        </w:rPr>
        <w:t xml:space="preserve">trigger </w:t>
      </w:r>
      <w:r w:rsidRPr="00881F30">
        <w:rPr>
          <w:rFonts w:eastAsia="Times New Roman" w:cs="TeXGyreTermes-Regular"/>
          <w:color w:val="000000" w:themeColor="text1"/>
          <w:lang w:val="es-ES" w:eastAsia="es-ES"/>
        </w:rPr>
        <w:t>(dispararador) que generan automáticamente un valor de CODIGO cada que se requiere insertar un registro sobre la tabla.</w:t>
      </w:r>
    </w:p>
    <w:p w14:paraId="54729276" w14:textId="77777777" w:rsidR="003C134C" w:rsidRPr="00881F30" w:rsidRDefault="00416DCB">
      <w:pPr>
        <w:spacing w:line="240" w:lineRule="auto"/>
        <w:ind w:left="708"/>
        <w:rPr>
          <w:rFonts w:ascii="Consolas" w:eastAsia="Times New Roman" w:hAnsi="Consolas" w:cs="Arial"/>
          <w:color w:val="000000" w:themeColor="text1"/>
          <w:sz w:val="20"/>
          <w:szCs w:val="20"/>
          <w:lang w:val="en-US" w:eastAsia="es-ES"/>
        </w:rPr>
      </w:pPr>
      <w:r w:rsidRPr="00881F30">
        <w:rPr>
          <w:rFonts w:ascii="Consolas" w:eastAsia="Times New Roman" w:hAnsi="Consolas" w:cs="Arial"/>
          <w:color w:val="000000" w:themeColor="text1"/>
          <w:sz w:val="20"/>
          <w:szCs w:val="20"/>
          <w:lang w:val="en-US" w:eastAsia="es-ES"/>
        </w:rPr>
        <w:t xml:space="preserve">CREATE SEQUENCE declaraciones_sequence; </w:t>
      </w:r>
    </w:p>
    <w:p w14:paraId="4A69A61D" w14:textId="77777777" w:rsidR="003C134C" w:rsidRPr="00881F30" w:rsidRDefault="00416DCB">
      <w:pPr>
        <w:spacing w:line="240" w:lineRule="auto"/>
        <w:ind w:left="708"/>
        <w:rPr>
          <w:rFonts w:ascii="Consolas" w:eastAsia="Times New Roman" w:hAnsi="Consolas" w:cs="Arial"/>
          <w:color w:val="000000" w:themeColor="text1"/>
          <w:sz w:val="20"/>
          <w:szCs w:val="20"/>
          <w:lang w:val="en-US" w:eastAsia="es-ES"/>
        </w:rPr>
      </w:pPr>
      <w:r w:rsidRPr="00881F30">
        <w:rPr>
          <w:rFonts w:ascii="Consolas" w:eastAsia="Times New Roman" w:hAnsi="Consolas" w:cs="Arial"/>
          <w:color w:val="000000" w:themeColor="text1"/>
          <w:sz w:val="20"/>
          <w:szCs w:val="20"/>
          <w:lang w:val="en-US" w:eastAsia="es-ES"/>
        </w:rPr>
        <w:t>CREATE OR REPLACE TRIGGER declaraciones_trigger</w:t>
      </w:r>
    </w:p>
    <w:p w14:paraId="43507FAB" w14:textId="3CA73CC5" w:rsidR="003C134C" w:rsidRPr="00881F30" w:rsidRDefault="00416DCB" w:rsidP="00887AD5">
      <w:pPr>
        <w:spacing w:line="240" w:lineRule="auto"/>
        <w:ind w:left="708"/>
        <w:rPr>
          <w:rFonts w:ascii="Consolas" w:eastAsia="Times New Roman" w:hAnsi="Consolas" w:cs="Arial"/>
          <w:color w:val="000000" w:themeColor="text1"/>
          <w:sz w:val="20"/>
          <w:szCs w:val="20"/>
          <w:lang w:val="en-US" w:eastAsia="es-ES"/>
        </w:rPr>
      </w:pPr>
      <w:r w:rsidRPr="00881F30">
        <w:rPr>
          <w:rFonts w:ascii="Consolas" w:eastAsia="Times New Roman" w:hAnsi="Consolas" w:cs="Arial"/>
          <w:color w:val="000000" w:themeColor="text1"/>
          <w:sz w:val="20"/>
          <w:szCs w:val="20"/>
          <w:lang w:val="en-US" w:eastAsia="es-ES"/>
        </w:rPr>
        <w:t xml:space="preserve">  BEFORE INSERT ON declaraciones</w:t>
      </w:r>
      <w:r w:rsidR="00887AD5" w:rsidRPr="00881F30">
        <w:rPr>
          <w:rFonts w:ascii="Consolas" w:eastAsia="Times New Roman" w:hAnsi="Consolas" w:cs="Arial"/>
          <w:color w:val="000000" w:themeColor="text1"/>
          <w:sz w:val="20"/>
          <w:szCs w:val="20"/>
          <w:lang w:val="en-US" w:eastAsia="es-ES"/>
        </w:rPr>
        <w:t xml:space="preserve"> </w:t>
      </w:r>
      <w:r w:rsidRPr="00881F30">
        <w:rPr>
          <w:rFonts w:ascii="Consolas" w:eastAsia="Times New Roman" w:hAnsi="Consolas" w:cs="Arial"/>
          <w:color w:val="000000" w:themeColor="text1"/>
          <w:sz w:val="20"/>
          <w:szCs w:val="20"/>
          <w:lang w:val="en-US" w:eastAsia="es-ES"/>
        </w:rPr>
        <w:t>FOR EACH ROW</w:t>
      </w:r>
    </w:p>
    <w:p w14:paraId="023EA5A8" w14:textId="77777777" w:rsidR="003C134C" w:rsidRPr="00881F30" w:rsidRDefault="00416DCB">
      <w:pPr>
        <w:spacing w:line="240" w:lineRule="auto"/>
        <w:ind w:left="708"/>
        <w:rPr>
          <w:rFonts w:ascii="Consolas" w:eastAsia="Times New Roman" w:hAnsi="Consolas" w:cs="Arial"/>
          <w:color w:val="000000" w:themeColor="text1"/>
          <w:sz w:val="20"/>
          <w:szCs w:val="20"/>
          <w:lang w:val="en-US" w:eastAsia="es-ES"/>
        </w:rPr>
      </w:pPr>
      <w:r w:rsidRPr="00881F30">
        <w:rPr>
          <w:rFonts w:ascii="Consolas" w:eastAsia="Times New Roman" w:hAnsi="Consolas" w:cs="Arial"/>
          <w:color w:val="000000" w:themeColor="text1"/>
          <w:sz w:val="20"/>
          <w:szCs w:val="20"/>
          <w:lang w:val="en-US" w:eastAsia="es-ES"/>
        </w:rPr>
        <w:t>BEGIN</w:t>
      </w:r>
    </w:p>
    <w:p w14:paraId="3865CC0A" w14:textId="77777777" w:rsidR="003C134C" w:rsidRPr="00881F30" w:rsidRDefault="00416DCB">
      <w:pPr>
        <w:spacing w:line="240" w:lineRule="auto"/>
        <w:ind w:left="708"/>
        <w:rPr>
          <w:rFonts w:ascii="Consolas" w:eastAsia="Times New Roman" w:hAnsi="Consolas" w:cs="Arial"/>
          <w:color w:val="000000" w:themeColor="text1"/>
          <w:sz w:val="20"/>
          <w:szCs w:val="20"/>
          <w:lang w:val="en-US" w:eastAsia="es-ES"/>
        </w:rPr>
      </w:pPr>
      <w:r w:rsidRPr="00881F30">
        <w:rPr>
          <w:rFonts w:ascii="Consolas" w:eastAsia="Times New Roman" w:hAnsi="Consolas" w:cs="Arial"/>
          <w:color w:val="000000" w:themeColor="text1"/>
          <w:sz w:val="20"/>
          <w:szCs w:val="20"/>
          <w:lang w:val="en-US" w:eastAsia="es-ES"/>
        </w:rPr>
        <w:t xml:space="preserve">  SELECT declaraciones_sequence.nextval INTO :new.CODIGO FROM dual;</w:t>
      </w:r>
    </w:p>
    <w:p w14:paraId="34516358" w14:textId="77777777" w:rsidR="003C134C" w:rsidRPr="008F4288" w:rsidRDefault="00416DCB">
      <w:pPr>
        <w:spacing w:line="240" w:lineRule="auto"/>
        <w:ind w:left="708"/>
        <w:rPr>
          <w:rFonts w:ascii="Consolas" w:eastAsia="Times New Roman" w:hAnsi="Consolas" w:cs="Arial"/>
          <w:color w:val="000000" w:themeColor="text1"/>
          <w:sz w:val="20"/>
          <w:szCs w:val="20"/>
          <w:lang w:eastAsia="es-ES"/>
        </w:rPr>
      </w:pPr>
      <w:r w:rsidRPr="008F4288">
        <w:rPr>
          <w:rFonts w:ascii="Consolas" w:eastAsia="Times New Roman" w:hAnsi="Consolas" w:cs="Arial"/>
          <w:color w:val="000000" w:themeColor="text1"/>
          <w:sz w:val="20"/>
          <w:szCs w:val="20"/>
          <w:lang w:eastAsia="es-ES"/>
        </w:rPr>
        <w:t>END;</w:t>
      </w:r>
    </w:p>
    <w:p w14:paraId="315CEAEE" w14:textId="77777777" w:rsidR="003C134C" w:rsidRPr="008F4288" w:rsidRDefault="003C134C">
      <w:pPr>
        <w:spacing w:line="240" w:lineRule="auto"/>
        <w:ind w:left="708"/>
        <w:jc w:val="left"/>
        <w:rPr>
          <w:rFonts w:ascii="Consolas" w:eastAsia="Times New Roman" w:hAnsi="Consolas" w:cs="Arial"/>
          <w:iCs/>
          <w:color w:val="000000" w:themeColor="text1"/>
          <w:sz w:val="20"/>
          <w:szCs w:val="20"/>
          <w:lang w:bidi="en-US"/>
        </w:rPr>
      </w:pPr>
    </w:p>
    <w:p w14:paraId="54AD7CA2" w14:textId="77777777" w:rsidR="003C134C" w:rsidRPr="00881F30" w:rsidRDefault="00416DCB">
      <w:pPr>
        <w:jc w:val="left"/>
        <w:rPr>
          <w:rFonts w:eastAsia="Times New Roman" w:cs="TeXGyreTermes-Regular"/>
          <w:iCs/>
          <w:color w:val="000000" w:themeColor="text1"/>
          <w:lang w:val="es-ES" w:eastAsia="es-ES" w:bidi="en-US"/>
        </w:rPr>
      </w:pPr>
      <w:r w:rsidRPr="00881F30">
        <w:rPr>
          <w:rFonts w:eastAsia="Times New Roman" w:cs="TeXGyreTermes-Regular"/>
          <w:iCs/>
          <w:color w:val="000000" w:themeColor="text1"/>
          <w:lang w:val="es-ES" w:eastAsia="es-ES" w:bidi="en-US"/>
        </w:rPr>
        <w:t>La tabla GEOGRAFICA, encarga de almacenar los datos de provincias y cantones tiene la siguiente definición:</w:t>
      </w:r>
    </w:p>
    <w:p w14:paraId="11317C70" w14:textId="766246C7" w:rsidR="003C134C" w:rsidRPr="00881F30" w:rsidRDefault="00416DCB">
      <w:pPr>
        <w:jc w:val="left"/>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ab/>
        <w:t>create table geografica (provincia varchar2(100), canton varchar2(150));</w:t>
      </w:r>
    </w:p>
    <w:p w14:paraId="327F98F3" w14:textId="16BE8205" w:rsidR="003C134C" w:rsidRDefault="00416DCB">
      <w:pPr>
        <w:jc w:val="left"/>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La Figura</w:t>
      </w:r>
      <w:r w:rsidR="00763CF0">
        <w:rPr>
          <w:rFonts w:eastAsia="Times New Roman" w:cs="Arial"/>
          <w:iCs/>
          <w:color w:val="000000" w:themeColor="text1"/>
          <w:lang w:val="es-ES" w:eastAsia="es-ES" w:bidi="en-US"/>
        </w:rPr>
        <w:t xml:space="preserve"> 14</w:t>
      </w:r>
      <w:r w:rsidR="00EC5D51" w:rsidRPr="00881F30">
        <w:rPr>
          <w:rFonts w:eastAsia="Times New Roman" w:cs="Arial"/>
          <w:iCs/>
          <w:color w:val="000000" w:themeColor="text1"/>
          <w:lang w:val="es-ES" w:eastAsia="es-ES" w:bidi="en-US"/>
        </w:rPr>
        <w:t xml:space="preserve"> </w:t>
      </w:r>
      <w:r w:rsidRPr="00881F30">
        <w:rPr>
          <w:rFonts w:eastAsia="Times New Roman" w:cs="Arial"/>
          <w:iCs/>
          <w:color w:val="000000" w:themeColor="text1"/>
          <w:lang w:val="es-ES" w:eastAsia="es-ES" w:bidi="en-US"/>
        </w:rPr>
        <w:t>detalla una muestra con la información de provincias y cantones, para un total de 221 registros.</w:t>
      </w:r>
    </w:p>
    <w:p w14:paraId="13EBD307" w14:textId="4C310273" w:rsidR="002D73A9" w:rsidRDefault="002D73A9">
      <w:pPr>
        <w:jc w:val="left"/>
        <w:rPr>
          <w:rFonts w:eastAsia="Times New Roman" w:cs="Arial"/>
          <w:iCs/>
          <w:color w:val="000000" w:themeColor="text1"/>
          <w:lang w:val="es-ES" w:eastAsia="es-ES" w:bidi="en-US"/>
        </w:rPr>
      </w:pPr>
    </w:p>
    <w:p w14:paraId="0F37C7E7" w14:textId="19B579DC" w:rsidR="002D73A9" w:rsidRDefault="002D73A9">
      <w:pPr>
        <w:jc w:val="left"/>
        <w:rPr>
          <w:rFonts w:eastAsia="Times New Roman" w:cs="Arial"/>
          <w:iCs/>
          <w:color w:val="000000" w:themeColor="text1"/>
          <w:lang w:val="es-ES" w:eastAsia="es-ES" w:bidi="en-US"/>
        </w:rPr>
      </w:pPr>
    </w:p>
    <w:p w14:paraId="6210B00E" w14:textId="4CA6703E" w:rsidR="008F1F2E" w:rsidRDefault="008F1F2E">
      <w:pPr>
        <w:jc w:val="left"/>
        <w:rPr>
          <w:rFonts w:eastAsia="Times New Roman" w:cs="Arial"/>
          <w:iCs/>
          <w:color w:val="000000" w:themeColor="text1"/>
          <w:lang w:val="es-ES" w:eastAsia="es-ES" w:bidi="en-US"/>
        </w:rPr>
      </w:pPr>
    </w:p>
    <w:p w14:paraId="282CE659" w14:textId="77777777" w:rsidR="008F1F2E" w:rsidRPr="00881F30" w:rsidRDefault="008F1F2E">
      <w:pPr>
        <w:jc w:val="left"/>
        <w:rPr>
          <w:rFonts w:eastAsia="Times New Roman" w:cs="Arial"/>
          <w:iCs/>
          <w:color w:val="000000" w:themeColor="text1"/>
          <w:lang w:val="es-ES" w:eastAsia="es-ES" w:bidi="en-US"/>
        </w:rPr>
      </w:pPr>
    </w:p>
    <w:p w14:paraId="59B5BE2D" w14:textId="56FF9859" w:rsidR="00621D17" w:rsidRPr="00881F30" w:rsidRDefault="00EC5D51" w:rsidP="00EC5D51">
      <w:pPr>
        <w:pStyle w:val="Descripcin"/>
        <w:rPr>
          <w:rFonts w:eastAsia="Times New Roman" w:cs="Arial"/>
          <w:iCs w:val="0"/>
          <w:color w:val="000000" w:themeColor="text1"/>
          <w:lang w:eastAsia="es-ES" w:bidi="en-US"/>
        </w:rPr>
      </w:pPr>
      <w:bookmarkStart w:id="207" w:name="_Toc106016411"/>
      <w:r w:rsidRPr="00881F30">
        <w:rPr>
          <w:color w:val="000000" w:themeColor="text1"/>
        </w:rPr>
        <w:lastRenderedPageBreak/>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14</w:t>
      </w:r>
      <w:r w:rsidRPr="00881F30">
        <w:rPr>
          <w:color w:val="000000" w:themeColor="text1"/>
        </w:rPr>
        <w:fldChar w:fldCharType="end"/>
      </w:r>
      <w:r w:rsidRPr="00881F30">
        <w:rPr>
          <w:color w:val="000000" w:themeColor="text1"/>
        </w:rPr>
        <w:t xml:space="preserve"> Muestra de datos ubicaciones geográficas</w:t>
      </w:r>
      <w:bookmarkEnd w:id="207"/>
    </w:p>
    <w:p w14:paraId="641B67F5" w14:textId="77777777" w:rsidR="003C134C" w:rsidRPr="00881F30" w:rsidRDefault="00416DCB">
      <w:pPr>
        <w:jc w:val="left"/>
        <w:rPr>
          <w:rFonts w:eastAsia="Times New Roman" w:cs="Arial"/>
          <w:iCs/>
          <w:color w:val="000000" w:themeColor="text1"/>
          <w:lang w:val="es-ES" w:eastAsia="es-ES" w:bidi="en-US"/>
        </w:rPr>
      </w:pPr>
      <w:r w:rsidRPr="00881F30">
        <w:rPr>
          <w:rFonts w:eastAsia="Times New Roman" w:cs="Arial"/>
          <w:iCs/>
          <w:noProof/>
          <w:color w:val="000000" w:themeColor="text1"/>
          <w:lang w:eastAsia="es-EC"/>
        </w:rPr>
        <w:drawing>
          <wp:anchor distT="0" distB="0" distL="0" distR="0" simplePos="0" relativeHeight="251659264" behindDoc="0" locked="0" layoutInCell="1" allowOverlap="1" wp14:anchorId="7E99949F" wp14:editId="04C25C01">
            <wp:simplePos x="0" y="0"/>
            <wp:positionH relativeFrom="column">
              <wp:align>center</wp:align>
            </wp:positionH>
            <wp:positionV relativeFrom="paragraph">
              <wp:posOffset>635</wp:posOffset>
            </wp:positionV>
            <wp:extent cx="2343150" cy="1609725"/>
            <wp:effectExtent l="0" t="0" r="0" b="0"/>
            <wp:wrapSquare wrapText="largest"/>
            <wp:docPr id="1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9"/>
                    <pic:cNvPicPr>
                      <a:picLocks noChangeAspect="1" noChangeArrowheads="1"/>
                    </pic:cNvPicPr>
                  </pic:nvPicPr>
                  <pic:blipFill>
                    <a:blip r:embed="rId28"/>
                    <a:stretch>
                      <a:fillRect/>
                    </a:stretch>
                  </pic:blipFill>
                  <pic:spPr bwMode="auto">
                    <a:xfrm>
                      <a:off x="0" y="0"/>
                      <a:ext cx="2343150" cy="1609725"/>
                    </a:xfrm>
                    <a:prstGeom prst="rect">
                      <a:avLst/>
                    </a:prstGeom>
                  </pic:spPr>
                </pic:pic>
              </a:graphicData>
            </a:graphic>
          </wp:anchor>
        </w:drawing>
      </w:r>
    </w:p>
    <w:p w14:paraId="0A701F5D" w14:textId="77777777" w:rsidR="003C134C" w:rsidRPr="00881F30" w:rsidRDefault="003C134C">
      <w:pPr>
        <w:jc w:val="left"/>
        <w:rPr>
          <w:rFonts w:eastAsia="Times New Roman" w:cs="Arial"/>
          <w:iCs/>
          <w:color w:val="000000" w:themeColor="text1"/>
          <w:lang w:val="es-ES" w:eastAsia="es-ES" w:bidi="en-US"/>
        </w:rPr>
      </w:pPr>
    </w:p>
    <w:p w14:paraId="0A6FE1D8" w14:textId="77777777" w:rsidR="003C134C" w:rsidRPr="00881F30" w:rsidRDefault="003C134C">
      <w:pPr>
        <w:jc w:val="left"/>
        <w:rPr>
          <w:rFonts w:eastAsia="Times New Roman" w:cs="Arial"/>
          <w:iCs/>
          <w:color w:val="000000" w:themeColor="text1"/>
          <w:lang w:val="es-ES" w:eastAsia="es-ES" w:bidi="en-US"/>
        </w:rPr>
      </w:pPr>
    </w:p>
    <w:p w14:paraId="0137D1A5" w14:textId="77777777" w:rsidR="003C134C" w:rsidRPr="00881F30" w:rsidRDefault="003C134C">
      <w:pPr>
        <w:jc w:val="left"/>
        <w:rPr>
          <w:rFonts w:eastAsia="Times New Roman" w:cs="Arial"/>
          <w:iCs/>
          <w:color w:val="000000" w:themeColor="text1"/>
          <w:lang w:val="es-ES" w:eastAsia="es-ES" w:bidi="en-US"/>
        </w:rPr>
      </w:pPr>
    </w:p>
    <w:p w14:paraId="557266EE" w14:textId="77777777" w:rsidR="003C134C" w:rsidRPr="00881F30" w:rsidRDefault="003C134C">
      <w:pPr>
        <w:jc w:val="left"/>
        <w:rPr>
          <w:rFonts w:eastAsia="Times New Roman" w:cs="Arial"/>
          <w:iCs/>
          <w:color w:val="000000" w:themeColor="text1"/>
          <w:lang w:val="es-ES" w:eastAsia="es-ES" w:bidi="en-US"/>
        </w:rPr>
      </w:pPr>
    </w:p>
    <w:p w14:paraId="20E396F3" w14:textId="77777777" w:rsidR="003C134C" w:rsidRPr="00881F30" w:rsidRDefault="00416DCB">
      <w:pPr>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Con la creación de la estructura donde se almacena la información a detalle de declaraciones, junto a la tabla catálogo con ubicaciones geográficas, es momento de un procedimiento almacenado GENERACION_DECLARACIONES, responsable de poblar la tabla DECLARACIONES con data randómica al momento de ser invocado. Este procedimiento tiene un parámetro denominado nombre_provincia el cual recibe el valor de una determinada provincia para la consecuente generación de datos de tal. Este parámetro admite valores nulos, en caso de ser así, el procedimiento generará información de cualquier provincia.</w:t>
      </w:r>
    </w:p>
    <w:p w14:paraId="5622A91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CREATE OR REPLACE PROCEDURE generacion_declaraciones (</w:t>
      </w:r>
    </w:p>
    <w:p w14:paraId="0ABDB5C5"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nombre_provincia   IN varchar2 DEFAULT NULL )</w:t>
      </w:r>
    </w:p>
    <w:p w14:paraId="2AF2F4F3"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IS</w:t>
      </w:r>
    </w:p>
    <w:p w14:paraId="45ABD276"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var_ANIO               NUMBER := 2022;</w:t>
      </w:r>
    </w:p>
    <w:p w14:paraId="6BB5DDF1"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var_MES                NUMBER;</w:t>
      </w:r>
    </w:p>
    <w:p w14:paraId="3B10680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var_CODIGO_SECTOR_N1   VARCHAR2 (10);</w:t>
      </w:r>
    </w:p>
    <w:p w14:paraId="7F73A995"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var_PROVINCIA          VARCHAR2 (100);</w:t>
      </w:r>
    </w:p>
    <w:p w14:paraId="133DBF8E"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var_CANTON             VARCHAR2 (100);</w:t>
      </w:r>
    </w:p>
    <w:p w14:paraId="42EA58F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var_VENTAS_NETAS_12    NUMBER (24,2);</w:t>
      </w:r>
    </w:p>
    <w:p w14:paraId="3363E648"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var_VENTAS_NETAS_0     NUMBER (24,2);</w:t>
      </w:r>
    </w:p>
    <w:p w14:paraId="1A8616E0"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var_EXPORTACIONES      NUMBER (24,2);</w:t>
      </w:r>
    </w:p>
    <w:p w14:paraId="25284420"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var_COMPRAS_NETAS_12    NUMBER (24,2);</w:t>
      </w:r>
    </w:p>
    <w:p w14:paraId="14CA54AC"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var_COMPRAS_NETAS_0    NUMBER (24,2);</w:t>
      </w:r>
    </w:p>
    <w:p w14:paraId="311F042E"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var_IMPORTACIONES      NUMBER (24,2);</w:t>
      </w:r>
    </w:p>
    <w:p w14:paraId="0DF02D4F"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var_COMPRAS_RISE       NUMBER (24,2);</w:t>
      </w:r>
    </w:p>
    <w:p w14:paraId="5206E5F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var_TOTAL_COMPRAS      NUMBER (24,2);</w:t>
      </w:r>
    </w:p>
    <w:p w14:paraId="6DB0623B"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var_TOTAL_VENTAS       NUMBER (24,2);</w:t>
      </w:r>
    </w:p>
    <w:p w14:paraId="22B5722A"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BEGIN</w:t>
      </w:r>
    </w:p>
    <w:p w14:paraId="25E96B2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lastRenderedPageBreak/>
        <w:t xml:space="preserve"> -- GENERACION DE UN VALOR RANDÓMICO PARA EL MES </w:t>
      </w:r>
    </w:p>
    <w:p w14:paraId="06BFC1D6"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s-ES" w:eastAsia="es-ES" w:bidi="en-US"/>
        </w:rPr>
        <w:t xml:space="preserve"> </w:t>
      </w:r>
      <w:r w:rsidRPr="00881F30">
        <w:rPr>
          <w:rFonts w:ascii="Consolas" w:eastAsia="Times New Roman" w:hAnsi="Consolas" w:cs="Arial"/>
          <w:iCs/>
          <w:color w:val="000000" w:themeColor="text1"/>
          <w:sz w:val="20"/>
          <w:szCs w:val="20"/>
          <w:lang w:val="en-US" w:eastAsia="es-ES" w:bidi="en-US"/>
        </w:rPr>
        <w:t>var_mes := ROUND (DBMS_RANDOM.VALUE (1, 12));</w:t>
      </w:r>
    </w:p>
    <w:p w14:paraId="057BD0FD"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n-US" w:eastAsia="es-ES" w:bidi="en-US"/>
        </w:rPr>
        <w:t xml:space="preserve">  </w:t>
      </w:r>
      <w:r w:rsidRPr="00881F30">
        <w:rPr>
          <w:rFonts w:ascii="Consolas" w:eastAsia="Times New Roman" w:hAnsi="Consolas" w:cs="Arial"/>
          <w:iCs/>
          <w:color w:val="000000" w:themeColor="text1"/>
          <w:sz w:val="20"/>
          <w:szCs w:val="20"/>
          <w:lang w:val="es-ES" w:eastAsia="es-ES" w:bidi="en-US"/>
        </w:rPr>
        <w:t xml:space="preserve">/*OBTENCION DE UN VALOR RANDÓMICO DE PROVINCIA  REALIZANDO </w:t>
      </w:r>
    </w:p>
    <w:p w14:paraId="7A0D2DC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PREVIAMENTE LA VALIDACION SI SE INVOCÓ AL PROCEDIMIENTO</w:t>
      </w:r>
    </w:p>
    <w:p w14:paraId="66A15FFD"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CON VALOR DE PROVINCIA EN ESTADO NULL, SE OBTIENE PROVINCIA Y CANTÓN</w:t>
      </w:r>
    </w:p>
    <w:p w14:paraId="57EC582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DE FORMA RANDÓMICA*/ </w:t>
      </w:r>
    </w:p>
    <w:p w14:paraId="20FDE76C"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if nombre_provincia is null then </w:t>
      </w:r>
    </w:p>
    <w:p w14:paraId="47A3D04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SELECT provincia, canton into var_provincia, var_canton</w:t>
      </w:r>
    </w:p>
    <w:p w14:paraId="72794C64"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s-ES" w:eastAsia="es-ES" w:bidi="en-US"/>
        </w:rPr>
        <w:t xml:space="preserve">            </w:t>
      </w:r>
      <w:r w:rsidRPr="00881F30">
        <w:rPr>
          <w:rFonts w:ascii="Consolas" w:eastAsia="Times New Roman" w:hAnsi="Consolas" w:cs="Arial"/>
          <w:iCs/>
          <w:color w:val="000000" w:themeColor="text1"/>
          <w:sz w:val="20"/>
          <w:szCs w:val="20"/>
          <w:lang w:val="en-US" w:eastAsia="es-ES" w:bidi="en-US"/>
        </w:rPr>
        <w:t>FROM   (SELECT * FROM   geografica ORDER BY DBMS_RANDOM.RANDOM)</w:t>
      </w:r>
    </w:p>
    <w:p w14:paraId="32747F0E"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n-US" w:eastAsia="es-ES" w:bidi="en-US"/>
        </w:rPr>
        <w:t xml:space="preserve">            </w:t>
      </w:r>
      <w:r w:rsidRPr="00881F30">
        <w:rPr>
          <w:rFonts w:ascii="Consolas" w:eastAsia="Times New Roman" w:hAnsi="Consolas" w:cs="Arial"/>
          <w:iCs/>
          <w:color w:val="000000" w:themeColor="text1"/>
          <w:sz w:val="20"/>
          <w:szCs w:val="20"/>
          <w:lang w:val="es-ES" w:eastAsia="es-ES" w:bidi="en-US"/>
        </w:rPr>
        <w:t>WHERE   rownum =1;</w:t>
      </w:r>
    </w:p>
    <w:p w14:paraId="3A3B1720"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else  --SI LA PROVINCIA NO ES NULO SE OBTIENE UN CANTÓN DE FORMA RANDÓMICA</w:t>
      </w:r>
    </w:p>
    <w:p w14:paraId="07F2F4B4"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s-ES" w:eastAsia="es-ES" w:bidi="en-US"/>
        </w:rPr>
        <w:t xml:space="preserve">         </w:t>
      </w:r>
      <w:r w:rsidRPr="00881F30">
        <w:rPr>
          <w:rFonts w:ascii="Consolas" w:eastAsia="Times New Roman" w:hAnsi="Consolas" w:cs="Arial"/>
          <w:iCs/>
          <w:color w:val="000000" w:themeColor="text1"/>
          <w:sz w:val="20"/>
          <w:szCs w:val="20"/>
          <w:lang w:val="en-US" w:eastAsia="es-ES" w:bidi="en-US"/>
        </w:rPr>
        <w:t>SELECT  canton into  var_canton</w:t>
      </w:r>
    </w:p>
    <w:p w14:paraId="0EA25B36"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n-US" w:eastAsia="es-ES" w:bidi="en-US"/>
        </w:rPr>
        <w:t xml:space="preserve">            FROM   ( SELECT * FROM   geografica  where provincia=nombre_provincia</w:t>
      </w:r>
    </w:p>
    <w:p w14:paraId="0591D47A"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n-US" w:eastAsia="es-ES" w:bidi="en-US"/>
        </w:rPr>
        <w:t xml:space="preserve">            ORDER BY DBMS_RANDOM.RANDOM) WHERE  rownum =1;</w:t>
      </w:r>
    </w:p>
    <w:p w14:paraId="4691061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n-US" w:eastAsia="es-ES" w:bidi="en-US"/>
        </w:rPr>
        <w:t xml:space="preserve">        </w:t>
      </w:r>
      <w:r w:rsidRPr="00881F30">
        <w:rPr>
          <w:rFonts w:ascii="Consolas" w:eastAsia="Times New Roman" w:hAnsi="Consolas" w:cs="Arial"/>
          <w:iCs/>
          <w:color w:val="000000" w:themeColor="text1"/>
          <w:sz w:val="20"/>
          <w:szCs w:val="20"/>
          <w:lang w:val="es-ES" w:eastAsia="es-ES" w:bidi="en-US"/>
        </w:rPr>
        <w:t>var_provincia:=nombre_provincia;</w:t>
      </w:r>
    </w:p>
    <w:p w14:paraId="44A37BEB"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end if; </w:t>
      </w:r>
    </w:p>
    <w:p w14:paraId="4ED5BEDC"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 GENERACION DEL CÓDIGO DE SECTOR CON VALORES ENTRE A y X</w:t>
      </w:r>
    </w:p>
    <w:p w14:paraId="7907EB9D"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var_CODIGO_SECTOR_N1:=chr(DBMS_RANDOM.VALUE (65, 88));</w:t>
      </w:r>
    </w:p>
    <w:p w14:paraId="3FE6E33E"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 GENERACION DE VALORES RANDOMICOS PARA LOS CAMPOS TIPO NUMÉRICO</w:t>
      </w:r>
    </w:p>
    <w:p w14:paraId="17A88915"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var_VENTAS_NETAS_12 := ROUND (DBMS_RANDOM.VALUE (1, 100000), 2);</w:t>
      </w:r>
    </w:p>
    <w:p w14:paraId="379FB003"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var_COMPRAS_NETAS_12 := ROUND (DBMS_RANDOM.VALUE (1, 100000), 2);</w:t>
      </w:r>
    </w:p>
    <w:p w14:paraId="04304493"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var_VENTAS_NETAS_0:=var_VENTAS_NETAS_12*1.1;</w:t>
      </w:r>
    </w:p>
    <w:p w14:paraId="4AC37AF1"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var_EXPORTACIONES:=var_VENTAS_NETAS_12*1.2;</w:t>
      </w:r>
    </w:p>
    <w:p w14:paraId="48504A9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var_COMPRAS_NETAS_0:=var_COMPRAS_NETAS_12*1.1;</w:t>
      </w:r>
    </w:p>
    <w:p w14:paraId="4B4A50EE"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var_IMPORTACIONES:=var_COMPRAS_NETAS_12*1.5;</w:t>
      </w:r>
    </w:p>
    <w:p w14:paraId="7D0F9EA3"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var_COMPRAS_RISE:=var_COMPRAS_NETAS_12*0.05;</w:t>
      </w:r>
    </w:p>
    <w:p w14:paraId="5B45CDCC"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--OBTENCIÓN DE LOS TOTALES DE COMPRAS Y VENTAS</w:t>
      </w:r>
    </w:p>
    <w:p w14:paraId="1FF4EB3F"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var_TOTAL_COMPRAS :=var_COMPRAS_NETAS_12 + var_COMPRAS_NETAS_0 + </w:t>
      </w:r>
      <w:r w:rsidRPr="00881F30">
        <w:rPr>
          <w:rFonts w:ascii="Consolas" w:eastAsia="Times New Roman" w:hAnsi="Consolas" w:cs="Arial"/>
          <w:iCs/>
          <w:color w:val="000000" w:themeColor="text1"/>
          <w:sz w:val="20"/>
          <w:szCs w:val="20"/>
          <w:lang w:val="es-ES" w:eastAsia="es-ES" w:bidi="en-US"/>
        </w:rPr>
        <w:tab/>
        <w:t>var_COMPRAS_RISE;</w:t>
      </w:r>
    </w:p>
    <w:p w14:paraId="11F1851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var_TOTAL_VENTAS := var_VENTAS_NETAS_12 + var_VENTAS_NETAS_0;</w:t>
      </w:r>
    </w:p>
    <w:p w14:paraId="798B757B"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FOR i IN 1 .. 500</w:t>
      </w:r>
    </w:p>
    <w:p w14:paraId="7626DD60"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LOOP</w:t>
      </w:r>
    </w:p>
    <w:p w14:paraId="4C07A914"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--INSERCIÓN EN LA TABLA DE DECLARACIONES </w:t>
      </w:r>
    </w:p>
    <w:p w14:paraId="5CEE522F"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s-ES" w:eastAsia="es-ES" w:bidi="en-US"/>
        </w:rPr>
        <w:lastRenderedPageBreak/>
        <w:t xml:space="preserve">        </w:t>
      </w:r>
      <w:r w:rsidRPr="00881F30">
        <w:rPr>
          <w:rFonts w:ascii="Consolas" w:eastAsia="Times New Roman" w:hAnsi="Consolas" w:cs="Arial"/>
          <w:iCs/>
          <w:color w:val="000000" w:themeColor="text1"/>
          <w:sz w:val="20"/>
          <w:szCs w:val="20"/>
          <w:lang w:val="en-US" w:eastAsia="es-ES" w:bidi="en-US"/>
        </w:rPr>
        <w:t>INSERT /*+ append */ INTO declaraciones nologging (anio,</w:t>
      </w:r>
    </w:p>
    <w:p w14:paraId="3DD3C0D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n-US" w:eastAsia="es-ES" w:bidi="en-US"/>
        </w:rPr>
        <w:t xml:space="preserve">        </w:t>
      </w:r>
      <w:r w:rsidRPr="00881F30">
        <w:rPr>
          <w:rFonts w:ascii="Consolas" w:eastAsia="Times New Roman" w:hAnsi="Consolas" w:cs="Arial"/>
          <w:iCs/>
          <w:color w:val="000000" w:themeColor="text1"/>
          <w:sz w:val="20"/>
          <w:szCs w:val="20"/>
          <w:lang w:val="es-ES" w:eastAsia="es-ES" w:bidi="en-US"/>
        </w:rPr>
        <w:t>mes,provincia, canton, CODIGO_SECTOR_N1,VENTAS_NETAS_12,</w:t>
      </w:r>
    </w:p>
    <w:p w14:paraId="7F9919C4"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VENTAS_NETAS_0, EXPORTACIONES,COMPRAS_NETAS_12,COMPRAS_NETAS_0,</w:t>
      </w:r>
    </w:p>
    <w:p w14:paraId="2F7E8078"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ab/>
        <w:t xml:space="preserve">  IMPORTACIONES,COMPRAS_RISE,TOTAL_COMPRAS,TOTAL_VENTAS)</w:t>
      </w:r>
    </w:p>
    <w:p w14:paraId="231356A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VALUES (var_anio,</w:t>
      </w:r>
    </w:p>
    <w:p w14:paraId="37EF52ED"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var_mes,var_provincia, var_canton, var_CODIGO_SECTOR_N1,</w:t>
      </w:r>
    </w:p>
    <w:p w14:paraId="734D3246"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var_VENTAS_NETAS_12,var_VENTAS_NETAS_0,var_EXPORTACIONES,</w:t>
      </w:r>
    </w:p>
    <w:p w14:paraId="738EA20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var_COMPRAS_NETAS_12,var_COMPRAS_NETAS_0,var_IMPORTACIONES,</w:t>
      </w:r>
    </w:p>
    <w:p w14:paraId="41EA2D39"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var_COMPRAS_RISE,var_TOTAL_COMPRAS,var_TOTAL_VENTAS);</w:t>
      </w:r>
    </w:p>
    <w:p w14:paraId="4FD5BF58" w14:textId="77777777" w:rsidR="003C134C" w:rsidRPr="008F4288"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s-ES" w:eastAsia="es-ES" w:bidi="en-US"/>
        </w:rPr>
        <w:t xml:space="preserve">    </w:t>
      </w:r>
      <w:r w:rsidRPr="008F4288">
        <w:rPr>
          <w:rFonts w:ascii="Consolas" w:eastAsia="Times New Roman" w:hAnsi="Consolas" w:cs="Arial"/>
          <w:iCs/>
          <w:color w:val="000000" w:themeColor="text1"/>
          <w:sz w:val="20"/>
          <w:szCs w:val="20"/>
          <w:lang w:val="en-US" w:eastAsia="es-ES" w:bidi="en-US"/>
        </w:rPr>
        <w:t>END LOOP;</w:t>
      </w:r>
    </w:p>
    <w:p w14:paraId="561A726D" w14:textId="77777777" w:rsidR="003C134C" w:rsidRPr="008F4288" w:rsidRDefault="00416DCB">
      <w:pPr>
        <w:spacing w:line="240" w:lineRule="auto"/>
        <w:rPr>
          <w:rFonts w:ascii="Consolas" w:eastAsia="Times New Roman" w:hAnsi="Consolas" w:cs="Arial"/>
          <w:iCs/>
          <w:color w:val="000000" w:themeColor="text1"/>
          <w:sz w:val="20"/>
          <w:szCs w:val="20"/>
          <w:lang w:val="en-US" w:eastAsia="es-ES" w:bidi="en-US"/>
        </w:rPr>
      </w:pPr>
      <w:r w:rsidRPr="008F4288">
        <w:rPr>
          <w:rFonts w:ascii="Consolas" w:eastAsia="Times New Roman" w:hAnsi="Consolas" w:cs="Arial"/>
          <w:iCs/>
          <w:color w:val="000000" w:themeColor="text1"/>
          <w:sz w:val="20"/>
          <w:szCs w:val="20"/>
          <w:lang w:val="en-US" w:eastAsia="es-ES" w:bidi="en-US"/>
        </w:rPr>
        <w:t xml:space="preserve">    COMMIT;</w:t>
      </w:r>
    </w:p>
    <w:p w14:paraId="7AFAD433" w14:textId="3CC6EDE1" w:rsidR="003C134C" w:rsidRPr="008F4288" w:rsidRDefault="00416DCB" w:rsidP="00EC5D51">
      <w:pPr>
        <w:spacing w:line="240" w:lineRule="auto"/>
        <w:rPr>
          <w:rFonts w:ascii="Consolas" w:eastAsia="Times New Roman" w:hAnsi="Consolas" w:cs="Arial"/>
          <w:iCs/>
          <w:color w:val="000000" w:themeColor="text1"/>
          <w:sz w:val="20"/>
          <w:szCs w:val="20"/>
          <w:lang w:val="en-US" w:eastAsia="es-ES" w:bidi="en-US"/>
        </w:rPr>
      </w:pPr>
      <w:r w:rsidRPr="008F4288">
        <w:rPr>
          <w:rFonts w:ascii="Consolas" w:eastAsia="Times New Roman" w:hAnsi="Consolas" w:cs="Arial"/>
          <w:iCs/>
          <w:color w:val="000000" w:themeColor="text1"/>
          <w:sz w:val="20"/>
          <w:szCs w:val="20"/>
          <w:lang w:val="en-US" w:eastAsia="es-ES" w:bidi="en-US"/>
        </w:rPr>
        <w:t>END;</w:t>
      </w:r>
    </w:p>
    <w:p w14:paraId="36A0A495" w14:textId="77777777" w:rsidR="00881F30" w:rsidRPr="008F4288" w:rsidRDefault="00881F30" w:rsidP="00EC5D51">
      <w:pPr>
        <w:spacing w:line="240" w:lineRule="auto"/>
        <w:rPr>
          <w:rFonts w:ascii="Consolas" w:eastAsia="Times New Roman" w:hAnsi="Consolas" w:cs="Arial"/>
          <w:iCs/>
          <w:color w:val="000000" w:themeColor="text1"/>
          <w:sz w:val="20"/>
          <w:szCs w:val="20"/>
          <w:lang w:val="en-US" w:eastAsia="es-ES" w:bidi="en-US"/>
        </w:rPr>
      </w:pPr>
    </w:p>
    <w:p w14:paraId="03AB92DB" w14:textId="77777777" w:rsidR="003C134C" w:rsidRPr="008F4288" w:rsidRDefault="00416DCB">
      <w:pPr>
        <w:pStyle w:val="Ttulo3"/>
        <w:spacing w:line="240" w:lineRule="auto"/>
        <w:jc w:val="left"/>
        <w:rPr>
          <w:rFonts w:eastAsia="Times New Roman" w:cs="TeXGyreTermes-Regular"/>
          <w:iCs/>
          <w:color w:val="000000" w:themeColor="text1"/>
          <w:lang w:val="en-US" w:eastAsia="es-ES" w:bidi="en-US"/>
        </w:rPr>
      </w:pPr>
      <w:bookmarkStart w:id="208" w:name="_Toc106016361"/>
      <w:r w:rsidRPr="008F4288">
        <w:rPr>
          <w:rFonts w:eastAsia="Times New Roman" w:cs="TeXGyreTermes-Regular"/>
          <w:iCs/>
          <w:color w:val="000000" w:themeColor="text1"/>
          <w:lang w:val="en-US" w:eastAsia="es-ES" w:bidi="en-US"/>
        </w:rPr>
        <w:t>4.2.3 Interfaz  gráfica</w:t>
      </w:r>
      <w:bookmarkEnd w:id="208"/>
      <w:r w:rsidRPr="008F4288">
        <w:rPr>
          <w:rFonts w:eastAsia="Times New Roman" w:cs="TeXGyreTermes-Regular"/>
          <w:iCs/>
          <w:color w:val="000000" w:themeColor="text1"/>
          <w:lang w:val="en-US" w:eastAsia="es-ES" w:bidi="en-US"/>
        </w:rPr>
        <w:t xml:space="preserve"> </w:t>
      </w:r>
    </w:p>
    <w:p w14:paraId="5E42843D" w14:textId="0131667F" w:rsidR="00BE2D79" w:rsidRPr="00881F30" w:rsidRDefault="00416DCB">
      <w:pPr>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 xml:space="preserve">Con el propósito de controlar </w:t>
      </w:r>
      <w:r w:rsidR="00701C6D" w:rsidRPr="00881F30">
        <w:rPr>
          <w:rFonts w:eastAsia="Times New Roman" w:cs="Arial"/>
          <w:iCs/>
          <w:color w:val="000000" w:themeColor="text1"/>
          <w:lang w:val="es-ES" w:eastAsia="es-ES" w:bidi="en-US"/>
        </w:rPr>
        <w:t>la provincia</w:t>
      </w:r>
      <w:r w:rsidRPr="00881F30">
        <w:rPr>
          <w:rFonts w:eastAsia="Times New Roman" w:cs="Arial"/>
          <w:iCs/>
          <w:color w:val="000000" w:themeColor="text1"/>
          <w:lang w:val="es-ES" w:eastAsia="es-ES" w:bidi="en-US"/>
        </w:rPr>
        <w:t xml:space="preserve"> que generen mayor cantidad de datos a fin de poder visualizar como los reportes en tiempo real cambian durante la ingesta de datos, se propone de una sencilla interfaz gráfica, en la Figura </w:t>
      </w:r>
      <w:r w:rsidR="00B61D14">
        <w:rPr>
          <w:rFonts w:eastAsia="Times New Roman" w:cs="Arial"/>
          <w:iCs/>
          <w:color w:val="000000" w:themeColor="text1"/>
          <w:lang w:val="es-ES" w:eastAsia="es-ES" w:bidi="en-US"/>
        </w:rPr>
        <w:t>1</w:t>
      </w:r>
      <w:r w:rsidR="00763CF0">
        <w:rPr>
          <w:rFonts w:eastAsia="Times New Roman" w:cs="Arial"/>
          <w:iCs/>
          <w:color w:val="000000" w:themeColor="text1"/>
          <w:lang w:val="es-ES" w:eastAsia="es-ES" w:bidi="en-US"/>
        </w:rPr>
        <w:t>5</w:t>
      </w:r>
      <w:r w:rsidR="00BE2D79" w:rsidRPr="00881F30">
        <w:rPr>
          <w:rFonts w:eastAsia="Times New Roman" w:cs="Arial"/>
          <w:iCs/>
          <w:color w:val="000000" w:themeColor="text1"/>
          <w:lang w:val="es-ES" w:eastAsia="es-ES" w:bidi="en-US"/>
        </w:rPr>
        <w:t xml:space="preserve"> </w:t>
      </w:r>
      <w:r w:rsidRPr="00881F30">
        <w:rPr>
          <w:rFonts w:eastAsia="Times New Roman" w:cs="Arial"/>
          <w:iCs/>
          <w:color w:val="000000" w:themeColor="text1"/>
          <w:lang w:val="es-ES" w:eastAsia="es-ES" w:bidi="en-US"/>
        </w:rPr>
        <w:t>se visualiza la estructura de la interfaz y sus respectivos componentes:</w:t>
      </w:r>
    </w:p>
    <w:p w14:paraId="042E40C3" w14:textId="1810DEC9" w:rsidR="00BE2D79" w:rsidRPr="00881F30" w:rsidRDefault="00BE2D79" w:rsidP="00EC5D51">
      <w:pPr>
        <w:pStyle w:val="Descripcin"/>
        <w:rPr>
          <w:color w:val="000000" w:themeColor="text1"/>
        </w:rPr>
      </w:pPr>
      <w:bookmarkStart w:id="209" w:name="_Toc106016412"/>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15</w:t>
      </w:r>
      <w:r w:rsidRPr="00881F30">
        <w:rPr>
          <w:color w:val="000000" w:themeColor="text1"/>
        </w:rPr>
        <w:fldChar w:fldCharType="end"/>
      </w:r>
      <w:r w:rsidRPr="00881F30">
        <w:rPr>
          <w:color w:val="000000" w:themeColor="text1"/>
        </w:rPr>
        <w:t xml:space="preserve"> Interfaz gráfica declaraciones</w:t>
      </w:r>
      <w:bookmarkEnd w:id="209"/>
    </w:p>
    <w:p w14:paraId="0CBCDF87" w14:textId="77777777" w:rsidR="00EC5D51" w:rsidRPr="00881F30" w:rsidRDefault="00EC5D51" w:rsidP="00EC5D51">
      <w:pPr>
        <w:spacing w:after="0"/>
        <w:rPr>
          <w:color w:val="000000" w:themeColor="text1"/>
          <w:lang w:val="es-ES"/>
        </w:rPr>
      </w:pPr>
    </w:p>
    <w:p w14:paraId="2112F4D3" w14:textId="77777777" w:rsidR="003C134C" w:rsidRPr="00881F30" w:rsidRDefault="00416DCB">
      <w:pPr>
        <w:jc w:val="left"/>
        <w:rPr>
          <w:rFonts w:eastAsia="Times New Roman" w:cs="Arial"/>
          <w:iCs/>
          <w:color w:val="000000" w:themeColor="text1"/>
          <w:lang w:val="es-ES" w:eastAsia="es-ES" w:bidi="en-US"/>
        </w:rPr>
      </w:pPr>
      <w:r w:rsidRPr="00881F30">
        <w:rPr>
          <w:rFonts w:eastAsia="Times New Roman" w:cs="Arial"/>
          <w:iCs/>
          <w:noProof/>
          <w:color w:val="000000" w:themeColor="text1"/>
          <w:lang w:eastAsia="es-EC"/>
        </w:rPr>
        <w:drawing>
          <wp:anchor distT="0" distB="0" distL="0" distR="0" simplePos="0" relativeHeight="251660288" behindDoc="0" locked="0" layoutInCell="1" allowOverlap="1" wp14:anchorId="24A3A622" wp14:editId="2F50374E">
            <wp:simplePos x="0" y="0"/>
            <wp:positionH relativeFrom="column">
              <wp:posOffset>391795</wp:posOffset>
            </wp:positionH>
            <wp:positionV relativeFrom="paragraph">
              <wp:posOffset>-161925</wp:posOffset>
            </wp:positionV>
            <wp:extent cx="4747895" cy="2646045"/>
            <wp:effectExtent l="0" t="0" r="0" b="0"/>
            <wp:wrapSquare wrapText="largest"/>
            <wp:docPr id="13"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0"/>
                    <pic:cNvPicPr>
                      <a:picLocks noChangeAspect="1" noChangeArrowheads="1"/>
                    </pic:cNvPicPr>
                  </pic:nvPicPr>
                  <pic:blipFill>
                    <a:blip r:embed="rId29"/>
                    <a:srcRect b="5847"/>
                    <a:stretch>
                      <a:fillRect/>
                    </a:stretch>
                  </pic:blipFill>
                  <pic:spPr bwMode="auto">
                    <a:xfrm>
                      <a:off x="0" y="0"/>
                      <a:ext cx="4747895" cy="2646045"/>
                    </a:xfrm>
                    <a:prstGeom prst="rect">
                      <a:avLst/>
                    </a:prstGeom>
                  </pic:spPr>
                </pic:pic>
              </a:graphicData>
            </a:graphic>
          </wp:anchor>
        </w:drawing>
      </w:r>
    </w:p>
    <w:p w14:paraId="6F4704D0" w14:textId="77777777" w:rsidR="003C134C" w:rsidRPr="00881F30" w:rsidRDefault="003C134C">
      <w:pPr>
        <w:jc w:val="left"/>
        <w:rPr>
          <w:rFonts w:eastAsia="Times New Roman" w:cs="Arial"/>
          <w:iCs/>
          <w:color w:val="000000" w:themeColor="text1"/>
          <w:lang w:val="es-ES" w:eastAsia="es-ES" w:bidi="en-US"/>
        </w:rPr>
      </w:pPr>
    </w:p>
    <w:p w14:paraId="12908851" w14:textId="77777777" w:rsidR="003C134C" w:rsidRPr="00881F30" w:rsidRDefault="003C134C">
      <w:pPr>
        <w:jc w:val="left"/>
        <w:rPr>
          <w:rFonts w:eastAsia="Times New Roman" w:cs="Arial"/>
          <w:iCs/>
          <w:color w:val="000000" w:themeColor="text1"/>
          <w:lang w:val="es-ES" w:eastAsia="es-ES" w:bidi="en-US"/>
        </w:rPr>
      </w:pPr>
    </w:p>
    <w:p w14:paraId="4DCA3C81" w14:textId="77777777" w:rsidR="003C134C" w:rsidRPr="00881F30" w:rsidRDefault="003C134C">
      <w:pPr>
        <w:jc w:val="left"/>
        <w:rPr>
          <w:rFonts w:eastAsia="Times New Roman" w:cs="Arial"/>
          <w:iCs/>
          <w:color w:val="000000" w:themeColor="text1"/>
          <w:lang w:val="es-ES" w:eastAsia="es-ES" w:bidi="en-US"/>
        </w:rPr>
      </w:pPr>
    </w:p>
    <w:p w14:paraId="627FF9BA" w14:textId="77777777" w:rsidR="003C134C" w:rsidRPr="00881F30" w:rsidRDefault="003C134C">
      <w:pPr>
        <w:jc w:val="left"/>
        <w:rPr>
          <w:rFonts w:eastAsia="Times New Roman" w:cs="Arial"/>
          <w:iCs/>
          <w:color w:val="000000" w:themeColor="text1"/>
          <w:lang w:val="es-ES" w:eastAsia="es-ES" w:bidi="en-US"/>
        </w:rPr>
      </w:pPr>
    </w:p>
    <w:p w14:paraId="629C3EBE" w14:textId="77777777" w:rsidR="003C134C" w:rsidRPr="00881F30" w:rsidRDefault="003C134C">
      <w:pPr>
        <w:jc w:val="left"/>
        <w:rPr>
          <w:rFonts w:eastAsia="Times New Roman" w:cs="Arial"/>
          <w:iCs/>
          <w:color w:val="000000" w:themeColor="text1"/>
          <w:lang w:val="es-ES" w:eastAsia="es-ES" w:bidi="en-US"/>
        </w:rPr>
      </w:pPr>
    </w:p>
    <w:p w14:paraId="1F1FE7A0" w14:textId="77777777" w:rsidR="003C134C" w:rsidRPr="00881F30" w:rsidRDefault="003C134C">
      <w:pPr>
        <w:jc w:val="left"/>
        <w:rPr>
          <w:rFonts w:eastAsia="Times New Roman" w:cs="Arial"/>
          <w:iCs/>
          <w:color w:val="000000" w:themeColor="text1"/>
          <w:lang w:val="es-ES" w:eastAsia="es-ES" w:bidi="en-US"/>
        </w:rPr>
      </w:pPr>
    </w:p>
    <w:p w14:paraId="2605AE7B" w14:textId="77777777" w:rsidR="003C134C" w:rsidRPr="00881F30" w:rsidRDefault="003C134C">
      <w:pPr>
        <w:jc w:val="left"/>
        <w:rPr>
          <w:rFonts w:eastAsia="Times New Roman" w:cs="Arial"/>
          <w:iCs/>
          <w:color w:val="000000" w:themeColor="text1"/>
          <w:lang w:val="es-ES" w:eastAsia="es-ES" w:bidi="en-US"/>
        </w:rPr>
      </w:pPr>
    </w:p>
    <w:p w14:paraId="430377DB" w14:textId="77777777" w:rsidR="003C134C" w:rsidRPr="00881F30" w:rsidRDefault="00416DCB">
      <w:pPr>
        <w:jc w:val="left"/>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lastRenderedPageBreak/>
        <w:t>Esta interfaz, creada con el entorno de desarrollo Netbeans para lenguaje Java, consta de los siguientes componentes:</w:t>
      </w:r>
    </w:p>
    <w:p w14:paraId="7719D7DC" w14:textId="77777777" w:rsidR="003C134C" w:rsidRPr="00881F30" w:rsidRDefault="00416DCB" w:rsidP="00EF4B32">
      <w:pPr>
        <w:numPr>
          <w:ilvl w:val="0"/>
          <w:numId w:val="10"/>
        </w:numPr>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Radio botones con las 24 provincias del Ecuador, que invocan al procedimiento GENERACION_DECLARACIONES enviando como parámetro el valor de una provincia; de esta forma la tabla de declaraciones será cargada con información exclusiva de la provincia seleccionada.</w:t>
      </w:r>
    </w:p>
    <w:p w14:paraId="1941936F" w14:textId="3ACD1A67" w:rsidR="00177733" w:rsidRPr="00177733" w:rsidRDefault="00416DCB" w:rsidP="00EF4B32">
      <w:pPr>
        <w:numPr>
          <w:ilvl w:val="0"/>
          <w:numId w:val="10"/>
        </w:numPr>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Botón BALANCEAR: Al hacer clic sobre este componente gráfico, se invoca al mismo procedimiento de generación de declaraciones, con la única diferencia que los datos generados corresponderán a cualquier provincia.</w:t>
      </w:r>
    </w:p>
    <w:p w14:paraId="45E92678" w14:textId="4907C582" w:rsidR="00EC5D51" w:rsidRPr="00881F30" w:rsidRDefault="00416DCB">
      <w:pPr>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La Tabla</w:t>
      </w:r>
      <w:r w:rsidR="00BE2D79" w:rsidRPr="00881F30">
        <w:rPr>
          <w:rFonts w:eastAsia="Times New Roman" w:cs="Arial"/>
          <w:iCs/>
          <w:color w:val="000000" w:themeColor="text1"/>
          <w:lang w:val="es-ES" w:eastAsia="es-ES" w:bidi="en-US"/>
        </w:rPr>
        <w:t xml:space="preserve"> </w:t>
      </w:r>
      <w:r w:rsidR="00763CF0">
        <w:rPr>
          <w:rFonts w:eastAsia="Times New Roman" w:cs="Arial"/>
          <w:iCs/>
          <w:color w:val="000000" w:themeColor="text1"/>
          <w:lang w:val="es-ES" w:eastAsia="es-ES" w:bidi="en-US"/>
        </w:rPr>
        <w:t>7</w:t>
      </w:r>
      <w:r w:rsidRPr="00881F30">
        <w:rPr>
          <w:rFonts w:eastAsia="Times New Roman" w:cs="Arial"/>
          <w:iCs/>
          <w:color w:val="000000" w:themeColor="text1"/>
          <w:lang w:val="es-ES" w:eastAsia="es-ES" w:bidi="en-US"/>
        </w:rPr>
        <w:t xml:space="preserve">, realiza </w:t>
      </w:r>
      <w:r w:rsidR="00701C6D" w:rsidRPr="00881F30">
        <w:rPr>
          <w:rFonts w:eastAsia="Times New Roman" w:cs="Arial"/>
          <w:iCs/>
          <w:color w:val="000000" w:themeColor="text1"/>
          <w:lang w:val="es-ES" w:eastAsia="es-ES" w:bidi="en-US"/>
        </w:rPr>
        <w:t>una descripción</w:t>
      </w:r>
      <w:r w:rsidRPr="00881F30">
        <w:rPr>
          <w:rFonts w:eastAsia="Times New Roman" w:cs="Arial"/>
          <w:iCs/>
          <w:color w:val="000000" w:themeColor="text1"/>
          <w:lang w:val="es-ES" w:eastAsia="es-ES" w:bidi="en-US"/>
        </w:rPr>
        <w:t xml:space="preserve"> acerca de las clases constituyentes de la interfaz gráfica:</w:t>
      </w:r>
    </w:p>
    <w:p w14:paraId="38A05C3F" w14:textId="265B4B52" w:rsidR="00BE2D79" w:rsidRPr="00881F30" w:rsidRDefault="00BE2D79" w:rsidP="00BE2D79">
      <w:pPr>
        <w:pStyle w:val="Descripcin"/>
        <w:rPr>
          <w:rFonts w:eastAsia="Times New Roman" w:cs="Arial"/>
          <w:iCs w:val="0"/>
          <w:color w:val="000000" w:themeColor="text1"/>
          <w:lang w:eastAsia="es-ES" w:bidi="en-US"/>
        </w:rPr>
      </w:pPr>
      <w:bookmarkStart w:id="210" w:name="_Toc106016390"/>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5821F7">
        <w:rPr>
          <w:noProof/>
          <w:color w:val="000000" w:themeColor="text1"/>
        </w:rPr>
        <w:t>7</w:t>
      </w:r>
      <w:r w:rsidRPr="00881F30">
        <w:rPr>
          <w:color w:val="000000" w:themeColor="text1"/>
        </w:rPr>
        <w:fldChar w:fldCharType="end"/>
      </w:r>
      <w:r w:rsidRPr="00881F30">
        <w:rPr>
          <w:color w:val="000000" w:themeColor="text1"/>
        </w:rPr>
        <w:t xml:space="preserve"> Clases Java de interfaz gráfica</w:t>
      </w:r>
      <w:bookmarkEnd w:id="210"/>
    </w:p>
    <w:tbl>
      <w:tblPr>
        <w:tblW w:w="8670" w:type="dxa"/>
        <w:tblInd w:w="4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4A0" w:firstRow="1" w:lastRow="0" w:firstColumn="1" w:lastColumn="0" w:noHBand="0" w:noVBand="1"/>
      </w:tblPr>
      <w:tblGrid>
        <w:gridCol w:w="1755"/>
        <w:gridCol w:w="6915"/>
      </w:tblGrid>
      <w:tr w:rsidR="00881F30" w:rsidRPr="00881F30" w14:paraId="475E7596" w14:textId="77777777">
        <w:trPr>
          <w:trHeight w:val="510"/>
        </w:trPr>
        <w:tc>
          <w:tcPr>
            <w:tcW w:w="175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3EBA442"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lang w:val="en-US"/>
              </w:rPr>
              <w:t>CLASE (.JAVA)</w:t>
            </w:r>
          </w:p>
        </w:tc>
        <w:tc>
          <w:tcPr>
            <w:tcW w:w="691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2093C63"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rPr>
              <w:t>DESCRIPCIÓN</w:t>
            </w:r>
          </w:p>
        </w:tc>
      </w:tr>
      <w:tr w:rsidR="00881F30" w:rsidRPr="00881F30" w14:paraId="72E17040" w14:textId="77777777">
        <w:trPr>
          <w:trHeight w:val="735"/>
        </w:trPr>
        <w:tc>
          <w:tcPr>
            <w:tcW w:w="175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DD1CA3F" w14:textId="77777777" w:rsidR="003C134C" w:rsidRPr="00881F30" w:rsidRDefault="00416DCB">
            <w:pPr>
              <w:spacing w:after="0"/>
              <w:rPr>
                <w:color w:val="000000" w:themeColor="text1"/>
              </w:rPr>
            </w:pPr>
            <w:r w:rsidRPr="00881F30">
              <w:rPr>
                <w:rFonts w:eastAsia="Times New Roman" w:cs="Arial"/>
                <w:color w:val="000000" w:themeColor="text1"/>
                <w:sz w:val="20"/>
                <w:szCs w:val="20"/>
                <w:lang w:val="en-US"/>
              </w:rPr>
              <w:t>Generación_</w:t>
            </w:r>
          </w:p>
          <w:p w14:paraId="444882B1" w14:textId="77777777" w:rsidR="003C134C" w:rsidRPr="00881F30" w:rsidRDefault="00416DCB">
            <w:pPr>
              <w:spacing w:after="0"/>
              <w:rPr>
                <w:color w:val="000000" w:themeColor="text1"/>
              </w:rPr>
            </w:pPr>
            <w:r w:rsidRPr="00881F30">
              <w:rPr>
                <w:rFonts w:eastAsia="Times New Roman" w:cs="Arial"/>
                <w:color w:val="000000" w:themeColor="text1"/>
                <w:sz w:val="20"/>
                <w:szCs w:val="20"/>
                <w:lang w:val="en-US"/>
              </w:rPr>
              <w:t>Declaraciones</w:t>
            </w:r>
          </w:p>
        </w:tc>
        <w:tc>
          <w:tcPr>
            <w:tcW w:w="691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CCA95CC" w14:textId="77777777" w:rsidR="003C134C" w:rsidRPr="00881F30" w:rsidRDefault="00416DCB">
            <w:pPr>
              <w:spacing w:after="0"/>
              <w:rPr>
                <w:color w:val="000000" w:themeColor="text1"/>
              </w:rPr>
            </w:pPr>
            <w:r w:rsidRPr="00881F30">
              <w:rPr>
                <w:rFonts w:eastAsia="Times New Roman" w:cs="Arial"/>
                <w:color w:val="000000" w:themeColor="text1"/>
                <w:sz w:val="20"/>
                <w:szCs w:val="20"/>
              </w:rPr>
              <w:t>Interfaz gráfica con los componentes para seleccionar una provincia y llamar al procedimiento almacenado GENERACION_DECLARACIONES</w:t>
            </w:r>
          </w:p>
        </w:tc>
      </w:tr>
      <w:tr w:rsidR="003C134C" w:rsidRPr="00881F30" w14:paraId="6BD2B68E" w14:textId="77777777">
        <w:trPr>
          <w:trHeight w:val="510"/>
        </w:trPr>
        <w:tc>
          <w:tcPr>
            <w:tcW w:w="175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D9C297B" w14:textId="77777777" w:rsidR="003C134C" w:rsidRPr="00881F30" w:rsidRDefault="00416DCB">
            <w:pPr>
              <w:spacing w:after="0"/>
              <w:rPr>
                <w:color w:val="000000" w:themeColor="text1"/>
              </w:rPr>
            </w:pPr>
            <w:r w:rsidRPr="00881F30">
              <w:rPr>
                <w:rFonts w:eastAsia="Times New Roman" w:cs="Arial"/>
                <w:color w:val="000000" w:themeColor="text1"/>
                <w:sz w:val="20"/>
                <w:szCs w:val="20"/>
                <w:lang w:val="en-US"/>
              </w:rPr>
              <w:t>hilo_provincia</w:t>
            </w:r>
          </w:p>
        </w:tc>
        <w:tc>
          <w:tcPr>
            <w:tcW w:w="691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AF0329D" w14:textId="77777777" w:rsidR="003C134C" w:rsidRPr="00881F30" w:rsidRDefault="00416DCB">
            <w:pPr>
              <w:spacing w:after="0"/>
              <w:rPr>
                <w:color w:val="000000" w:themeColor="text1"/>
              </w:rPr>
            </w:pPr>
            <w:r w:rsidRPr="00881F30">
              <w:rPr>
                <w:rFonts w:eastAsia="Times New Roman" w:cs="Arial"/>
                <w:color w:val="000000" w:themeColor="text1"/>
                <w:sz w:val="20"/>
                <w:szCs w:val="20"/>
              </w:rPr>
              <w:t>Clase que crea hilos de ejecución, para que la interfaz gráfica se encuentre constantemente verificando el valor que toman los componentes gráficos.</w:t>
            </w:r>
          </w:p>
        </w:tc>
      </w:tr>
    </w:tbl>
    <w:p w14:paraId="0DB259CE" w14:textId="77777777" w:rsidR="003C134C" w:rsidRPr="00881F30" w:rsidRDefault="003C134C">
      <w:pPr>
        <w:rPr>
          <w:color w:val="000000" w:themeColor="text1"/>
        </w:rPr>
      </w:pPr>
    </w:p>
    <w:p w14:paraId="0E2BDCD3" w14:textId="0AD3FB10" w:rsidR="003C134C" w:rsidRPr="00881F30" w:rsidRDefault="00416DCB">
      <w:pPr>
        <w:rPr>
          <w:color w:val="000000" w:themeColor="text1"/>
        </w:rPr>
      </w:pPr>
      <w:r w:rsidRPr="00881F30">
        <w:rPr>
          <w:color w:val="000000" w:themeColor="text1"/>
        </w:rPr>
        <w:t xml:space="preserve">La clase Generacion_Declaraciones, contiene distintos métodos para construir los componentes gráficos y las acciones a ejecutar cuando estos son seleccionados; así como la instanciación de 25 objetos de la clase hilo_provincia para la permantente ingesta de datos. En la </w:t>
      </w:r>
      <w:r w:rsidR="00701C6D" w:rsidRPr="00881F30">
        <w:rPr>
          <w:color w:val="000000" w:themeColor="text1"/>
        </w:rPr>
        <w:t xml:space="preserve">Tabla </w:t>
      </w:r>
      <w:r w:rsidR="00763CF0">
        <w:rPr>
          <w:color w:val="000000" w:themeColor="text1"/>
        </w:rPr>
        <w:t>8</w:t>
      </w:r>
      <w:r w:rsidR="00BE2D79" w:rsidRPr="00881F30">
        <w:rPr>
          <w:color w:val="000000" w:themeColor="text1"/>
        </w:rPr>
        <w:t xml:space="preserve"> </w:t>
      </w:r>
      <w:r w:rsidR="00701C6D" w:rsidRPr="00881F30">
        <w:rPr>
          <w:color w:val="000000" w:themeColor="text1"/>
        </w:rPr>
        <w:t>se</w:t>
      </w:r>
      <w:r w:rsidRPr="00881F30">
        <w:rPr>
          <w:color w:val="000000" w:themeColor="text1"/>
        </w:rPr>
        <w:t xml:space="preserve"> visualiza fragmentos importantes de código de esta </w:t>
      </w:r>
      <w:r w:rsidR="0065144E" w:rsidRPr="00881F30">
        <w:rPr>
          <w:color w:val="000000" w:themeColor="text1"/>
        </w:rPr>
        <w:t>clase y</w:t>
      </w:r>
      <w:r w:rsidRPr="00881F30">
        <w:rPr>
          <w:color w:val="000000" w:themeColor="text1"/>
        </w:rPr>
        <w:t xml:space="preserve"> una descripción sobre su funcionalidad:</w:t>
      </w:r>
    </w:p>
    <w:p w14:paraId="43C34BD7" w14:textId="7ABB63BA" w:rsidR="003C134C" w:rsidRPr="00881F30" w:rsidRDefault="00BE2D79" w:rsidP="00BE2D79">
      <w:pPr>
        <w:pStyle w:val="Descripcin"/>
        <w:rPr>
          <w:color w:val="000000" w:themeColor="text1"/>
        </w:rPr>
      </w:pPr>
      <w:bookmarkStart w:id="211" w:name="_Toc106016391"/>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5821F7">
        <w:rPr>
          <w:noProof/>
          <w:color w:val="000000" w:themeColor="text1"/>
        </w:rPr>
        <w:t>8</w:t>
      </w:r>
      <w:r w:rsidRPr="00881F30">
        <w:rPr>
          <w:color w:val="000000" w:themeColor="text1"/>
        </w:rPr>
        <w:fldChar w:fldCharType="end"/>
      </w:r>
      <w:r w:rsidRPr="00881F30">
        <w:rPr>
          <w:color w:val="000000" w:themeColor="text1"/>
        </w:rPr>
        <w:t xml:space="preserve"> Fragmentos de código clase Generacion_Declaraciones</w:t>
      </w:r>
      <w:bookmarkEnd w:id="211"/>
    </w:p>
    <w:tbl>
      <w:tblPr>
        <w:tblW w:w="8670" w:type="dxa"/>
        <w:tblInd w:w="4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4A0" w:firstRow="1" w:lastRow="0" w:firstColumn="1" w:lastColumn="0" w:noHBand="0" w:noVBand="1"/>
      </w:tblPr>
      <w:tblGrid>
        <w:gridCol w:w="3975"/>
        <w:gridCol w:w="4695"/>
      </w:tblGrid>
      <w:tr w:rsidR="00881F30" w:rsidRPr="00881F30" w14:paraId="4E478F5A" w14:textId="77777777">
        <w:trPr>
          <w:trHeight w:val="510"/>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64151FF"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lang w:val="en-US"/>
              </w:rPr>
              <w:t>FRAGMENTO CODIGO</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2F363C8"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rPr>
              <w:t>DESCRIPCIÓN</w:t>
            </w:r>
          </w:p>
        </w:tc>
      </w:tr>
      <w:tr w:rsidR="00881F30" w:rsidRPr="00881F30" w14:paraId="7ECBBE07" w14:textId="77777777">
        <w:trPr>
          <w:trHeight w:val="735"/>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A53432B" w14:textId="77777777" w:rsidR="003C134C" w:rsidRPr="00881F30" w:rsidRDefault="00416DCB">
            <w:pPr>
              <w:spacing w:after="0"/>
              <w:rPr>
                <w:color w:val="000000" w:themeColor="text1"/>
                <w:sz w:val="20"/>
                <w:szCs w:val="20"/>
              </w:rPr>
            </w:pPr>
            <w:r w:rsidRPr="00881F30">
              <w:rPr>
                <w:rFonts w:cs="Arial"/>
                <w:color w:val="000000" w:themeColor="text1"/>
                <w:sz w:val="20"/>
                <w:szCs w:val="20"/>
                <w:lang w:val="en-US"/>
              </w:rPr>
              <w:t>hilo_provincia hilo[]=new hilo_provincia[25];</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744A070" w14:textId="1F474859" w:rsidR="003C134C" w:rsidRPr="00881F30" w:rsidRDefault="00416DCB">
            <w:pPr>
              <w:spacing w:after="0"/>
              <w:rPr>
                <w:color w:val="000000" w:themeColor="text1"/>
                <w:sz w:val="20"/>
                <w:szCs w:val="20"/>
              </w:rPr>
            </w:pPr>
            <w:r w:rsidRPr="00881F30">
              <w:rPr>
                <w:rFonts w:cs="Arial"/>
                <w:color w:val="000000" w:themeColor="text1"/>
                <w:sz w:val="20"/>
                <w:szCs w:val="20"/>
              </w:rPr>
              <w:t xml:space="preserve">Declaración de un vector de 25 </w:t>
            </w:r>
            <w:r w:rsidR="00701C6D" w:rsidRPr="00881F30">
              <w:rPr>
                <w:rFonts w:cs="Arial"/>
                <w:color w:val="000000" w:themeColor="text1"/>
                <w:sz w:val="20"/>
                <w:szCs w:val="20"/>
              </w:rPr>
              <w:t>hilos correspondientes</w:t>
            </w:r>
            <w:r w:rsidRPr="00881F30">
              <w:rPr>
                <w:rFonts w:cs="Arial"/>
                <w:color w:val="000000" w:themeColor="text1"/>
                <w:sz w:val="20"/>
                <w:szCs w:val="20"/>
              </w:rPr>
              <w:t xml:space="preserve"> a las 24 provincias del país  y uno adicional para la generación de datos de todas las provincias</w:t>
            </w:r>
          </w:p>
        </w:tc>
      </w:tr>
      <w:tr w:rsidR="00881F30" w:rsidRPr="00881F30" w14:paraId="3E10A13E" w14:textId="77777777">
        <w:trPr>
          <w:trHeight w:val="510"/>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9460E79" w14:textId="77777777" w:rsidR="003C134C" w:rsidRPr="008F4288" w:rsidRDefault="00416DCB">
            <w:pPr>
              <w:spacing w:after="0"/>
              <w:rPr>
                <w:color w:val="000000" w:themeColor="text1"/>
                <w:sz w:val="20"/>
                <w:szCs w:val="20"/>
                <w:lang w:val="en-US"/>
              </w:rPr>
            </w:pPr>
            <w:r w:rsidRPr="00881F30">
              <w:rPr>
                <w:rFonts w:cs="Arial"/>
                <w:color w:val="000000" w:themeColor="text1"/>
                <w:sz w:val="20"/>
                <w:szCs w:val="20"/>
              </w:rPr>
              <w:t xml:space="preserve"> </w:t>
            </w:r>
            <w:r w:rsidRPr="008F4288">
              <w:rPr>
                <w:rFonts w:cs="Arial"/>
                <w:color w:val="000000" w:themeColor="text1"/>
                <w:sz w:val="20"/>
                <w:szCs w:val="20"/>
                <w:lang w:val="en-US"/>
              </w:rPr>
              <w:t>numero_provincia=0;</w:t>
            </w:r>
          </w:p>
          <w:p w14:paraId="3FA62295" w14:textId="77777777" w:rsidR="003C134C" w:rsidRPr="008F4288" w:rsidRDefault="00416DCB">
            <w:pPr>
              <w:spacing w:after="0"/>
              <w:rPr>
                <w:color w:val="000000" w:themeColor="text1"/>
                <w:sz w:val="20"/>
                <w:szCs w:val="20"/>
                <w:lang w:val="en-US"/>
              </w:rPr>
            </w:pPr>
            <w:r w:rsidRPr="008F4288">
              <w:rPr>
                <w:rFonts w:cs="Arial"/>
                <w:color w:val="000000" w:themeColor="text1"/>
                <w:sz w:val="20"/>
                <w:szCs w:val="20"/>
                <w:lang w:val="en-US"/>
              </w:rPr>
              <w:t xml:space="preserve">     if (jRadioAzuay.isSelected()){</w:t>
            </w:r>
          </w:p>
          <w:p w14:paraId="638973CF" w14:textId="77777777" w:rsidR="003C134C" w:rsidRPr="00881F30" w:rsidRDefault="00416DCB">
            <w:pPr>
              <w:spacing w:after="0"/>
              <w:rPr>
                <w:color w:val="000000" w:themeColor="text1"/>
                <w:sz w:val="20"/>
                <w:szCs w:val="20"/>
              </w:rPr>
            </w:pPr>
            <w:r w:rsidRPr="008F4288">
              <w:rPr>
                <w:rFonts w:cs="Arial"/>
                <w:color w:val="000000" w:themeColor="text1"/>
                <w:sz w:val="20"/>
                <w:szCs w:val="20"/>
                <w:lang w:val="en-US"/>
              </w:rPr>
              <w:t xml:space="preserve">    </w:t>
            </w:r>
            <w:r w:rsidRPr="00881F30">
              <w:rPr>
                <w:rFonts w:cs="Arial"/>
                <w:color w:val="000000" w:themeColor="text1"/>
                <w:sz w:val="20"/>
                <w:szCs w:val="20"/>
              </w:rPr>
              <w:t>//Activo el hilo de esta provincia</w:t>
            </w:r>
          </w:p>
          <w:p w14:paraId="2B2CC98E" w14:textId="77777777" w:rsidR="003C134C" w:rsidRPr="00881F30" w:rsidRDefault="00416DCB">
            <w:pPr>
              <w:spacing w:after="0"/>
              <w:rPr>
                <w:color w:val="000000" w:themeColor="text1"/>
                <w:sz w:val="20"/>
                <w:szCs w:val="20"/>
              </w:rPr>
            </w:pPr>
            <w:r w:rsidRPr="00881F30">
              <w:rPr>
                <w:rFonts w:cs="Arial"/>
                <w:color w:val="000000" w:themeColor="text1"/>
                <w:sz w:val="20"/>
                <w:szCs w:val="20"/>
              </w:rPr>
              <w:t xml:space="preserve">   hilo[numero_provincia].activa_hilo();</w:t>
            </w:r>
          </w:p>
          <w:p w14:paraId="703D2200" w14:textId="77777777" w:rsidR="003C134C" w:rsidRPr="00881F30" w:rsidRDefault="00416DCB">
            <w:pPr>
              <w:spacing w:after="0"/>
              <w:rPr>
                <w:color w:val="000000" w:themeColor="text1"/>
                <w:sz w:val="20"/>
                <w:szCs w:val="20"/>
              </w:rPr>
            </w:pPr>
            <w:r w:rsidRPr="00881F30">
              <w:rPr>
                <w:rFonts w:cs="Arial"/>
                <w:color w:val="000000" w:themeColor="text1"/>
                <w:sz w:val="20"/>
                <w:szCs w:val="20"/>
              </w:rPr>
              <w:lastRenderedPageBreak/>
              <w:t xml:space="preserve">   //desactivo el hilo de generación de cualquier provincia</w:t>
            </w:r>
          </w:p>
          <w:p w14:paraId="744E5CE6" w14:textId="77777777" w:rsidR="003C134C" w:rsidRPr="00881F30" w:rsidRDefault="00416DCB">
            <w:pPr>
              <w:spacing w:after="0"/>
              <w:rPr>
                <w:color w:val="000000" w:themeColor="text1"/>
                <w:sz w:val="20"/>
                <w:szCs w:val="20"/>
              </w:rPr>
            </w:pPr>
            <w:r w:rsidRPr="00881F30">
              <w:rPr>
                <w:rFonts w:cs="Arial"/>
                <w:color w:val="000000" w:themeColor="text1"/>
                <w:sz w:val="20"/>
                <w:szCs w:val="20"/>
              </w:rPr>
              <w:t xml:space="preserve">    hilo[24].desactiva_hilo();</w:t>
            </w:r>
          </w:p>
          <w:p w14:paraId="7D4EC9FA" w14:textId="77777777" w:rsidR="003C134C" w:rsidRPr="00881F30" w:rsidRDefault="00416DCB">
            <w:pPr>
              <w:spacing w:after="0"/>
              <w:rPr>
                <w:color w:val="000000" w:themeColor="text1"/>
                <w:sz w:val="20"/>
                <w:szCs w:val="20"/>
              </w:rPr>
            </w:pPr>
            <w:r w:rsidRPr="00881F30">
              <w:rPr>
                <w:rFonts w:cs="Arial"/>
                <w:color w:val="000000" w:themeColor="text1"/>
                <w:sz w:val="20"/>
                <w:szCs w:val="20"/>
              </w:rPr>
              <w:t xml:space="preserve">   }</w:t>
            </w:r>
          </w:p>
          <w:p w14:paraId="000E2FC1" w14:textId="02DB4C14" w:rsidR="003C134C" w:rsidRPr="00881F30" w:rsidRDefault="00416DCB">
            <w:pPr>
              <w:spacing w:after="0"/>
              <w:rPr>
                <w:color w:val="000000" w:themeColor="text1"/>
                <w:sz w:val="20"/>
                <w:szCs w:val="20"/>
              </w:rPr>
            </w:pPr>
            <w:r w:rsidRPr="00881F30">
              <w:rPr>
                <w:rFonts w:cs="Arial"/>
                <w:color w:val="000000" w:themeColor="text1"/>
                <w:sz w:val="20"/>
                <w:szCs w:val="20"/>
              </w:rPr>
              <w:t xml:space="preserve">        else{ //desactivo el hilo de esta provincia         hilo[numero_provincia].desactiva_hilo();  }</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B4AC266" w14:textId="77777777" w:rsidR="003C134C" w:rsidRPr="00881F30" w:rsidRDefault="00416DCB">
            <w:pPr>
              <w:spacing w:after="0"/>
              <w:rPr>
                <w:color w:val="000000" w:themeColor="text1"/>
                <w:sz w:val="20"/>
                <w:szCs w:val="20"/>
              </w:rPr>
            </w:pPr>
            <w:r w:rsidRPr="00881F30">
              <w:rPr>
                <w:rFonts w:cs="Arial"/>
                <w:color w:val="000000" w:themeColor="text1"/>
                <w:sz w:val="20"/>
                <w:szCs w:val="20"/>
              </w:rPr>
              <w:lastRenderedPageBreak/>
              <w:t xml:space="preserve">Activación y desactivación del hilo de ejecución relacionado a esta provincia en caso de (de)seleccionar este componente. En esta memoria se incluye el ejemplo de la provincia del Azuay, sin embargo, este código se repite tal cual </w:t>
            </w:r>
            <w:r w:rsidRPr="00881F30">
              <w:rPr>
                <w:rFonts w:cs="Arial"/>
                <w:color w:val="000000" w:themeColor="text1"/>
                <w:sz w:val="20"/>
                <w:szCs w:val="20"/>
              </w:rPr>
              <w:lastRenderedPageBreak/>
              <w:t xml:space="preserve">para el resto de componentes radio botón. La diferencia es el cambio de la variable numero_provincia cuyo valor es diferente para cada provincia. </w:t>
            </w:r>
          </w:p>
        </w:tc>
      </w:tr>
      <w:tr w:rsidR="003C134C" w:rsidRPr="00881F30" w14:paraId="23AF8898" w14:textId="77777777">
        <w:trPr>
          <w:trHeight w:val="510"/>
        </w:trPr>
        <w:tc>
          <w:tcPr>
            <w:tcW w:w="3975" w:type="dxa"/>
            <w:tcBorders>
              <w:left w:val="single" w:sz="8" w:space="0" w:color="00000A"/>
              <w:bottom w:val="single" w:sz="8" w:space="0" w:color="00000A"/>
              <w:right w:val="single" w:sz="8" w:space="0" w:color="00000A"/>
            </w:tcBorders>
            <w:shd w:val="clear" w:color="auto" w:fill="auto"/>
            <w:vAlign w:val="center"/>
          </w:tcPr>
          <w:p w14:paraId="1F069500" w14:textId="77777777" w:rsidR="003C134C" w:rsidRPr="00881F30" w:rsidRDefault="00416DCB">
            <w:pPr>
              <w:spacing w:after="0"/>
              <w:rPr>
                <w:color w:val="000000" w:themeColor="text1"/>
                <w:sz w:val="20"/>
                <w:szCs w:val="20"/>
              </w:rPr>
            </w:pPr>
            <w:r w:rsidRPr="00881F30">
              <w:rPr>
                <w:color w:val="000000" w:themeColor="text1"/>
                <w:sz w:val="20"/>
                <w:szCs w:val="20"/>
              </w:rPr>
              <w:lastRenderedPageBreak/>
              <w:t xml:space="preserve"> numero_provincia=24;</w:t>
            </w:r>
          </w:p>
          <w:p w14:paraId="5A8EF3CB" w14:textId="77777777" w:rsidR="003C134C" w:rsidRPr="00881F30" w:rsidRDefault="00416DCB">
            <w:pPr>
              <w:spacing w:after="0"/>
              <w:rPr>
                <w:color w:val="000000" w:themeColor="text1"/>
                <w:sz w:val="20"/>
                <w:szCs w:val="20"/>
              </w:rPr>
            </w:pPr>
            <w:r w:rsidRPr="00881F30">
              <w:rPr>
                <w:color w:val="000000" w:themeColor="text1"/>
                <w:sz w:val="20"/>
                <w:szCs w:val="20"/>
              </w:rPr>
              <w:t xml:space="preserve">   hilo[numero_provincia].activa_hilo();</w:t>
            </w:r>
          </w:p>
          <w:p w14:paraId="392BA7EF" w14:textId="77777777" w:rsidR="003C134C" w:rsidRPr="00881F30" w:rsidRDefault="00416DCB">
            <w:pPr>
              <w:spacing w:after="0"/>
              <w:rPr>
                <w:color w:val="000000" w:themeColor="text1"/>
                <w:sz w:val="20"/>
                <w:szCs w:val="20"/>
                <w:lang w:val="en-US"/>
              </w:rPr>
            </w:pPr>
            <w:r w:rsidRPr="00881F30">
              <w:rPr>
                <w:color w:val="000000" w:themeColor="text1"/>
                <w:sz w:val="20"/>
                <w:szCs w:val="20"/>
              </w:rPr>
              <w:t xml:space="preserve">    </w:t>
            </w:r>
            <w:r w:rsidRPr="00881F30">
              <w:rPr>
                <w:color w:val="000000" w:themeColor="text1"/>
                <w:sz w:val="20"/>
                <w:szCs w:val="20"/>
                <w:lang w:val="en-US"/>
              </w:rPr>
              <w:t>for( int i=0; i&lt;24; i++){</w:t>
            </w:r>
          </w:p>
          <w:p w14:paraId="5AD658F5" w14:textId="77777777" w:rsidR="003C134C" w:rsidRPr="00881F30" w:rsidRDefault="00416DCB">
            <w:pPr>
              <w:spacing w:after="0"/>
              <w:rPr>
                <w:color w:val="000000" w:themeColor="text1"/>
                <w:sz w:val="20"/>
                <w:szCs w:val="20"/>
                <w:lang w:val="en-US"/>
              </w:rPr>
            </w:pPr>
            <w:r w:rsidRPr="00881F30">
              <w:rPr>
                <w:color w:val="000000" w:themeColor="text1"/>
                <w:sz w:val="20"/>
                <w:szCs w:val="20"/>
                <w:lang w:val="en-US"/>
              </w:rPr>
              <w:t xml:space="preserve">                hilo[i].thread.suspend();</w:t>
            </w:r>
          </w:p>
          <w:p w14:paraId="6C1FA6BD" w14:textId="77777777" w:rsidR="003C134C" w:rsidRPr="00881F30" w:rsidRDefault="00416DCB">
            <w:pPr>
              <w:spacing w:after="0"/>
              <w:rPr>
                <w:color w:val="000000" w:themeColor="text1"/>
                <w:sz w:val="20"/>
                <w:szCs w:val="20"/>
              </w:rPr>
            </w:pPr>
            <w:r w:rsidRPr="00881F30">
              <w:rPr>
                <w:color w:val="000000" w:themeColor="text1"/>
                <w:sz w:val="20"/>
                <w:szCs w:val="20"/>
                <w:lang w:val="en-US"/>
              </w:rPr>
              <w:t xml:space="preserve">           </w:t>
            </w:r>
            <w:r w:rsidRPr="00881F30">
              <w:rPr>
                <w:color w:val="000000" w:themeColor="text1"/>
                <w:sz w:val="20"/>
                <w:szCs w:val="20"/>
              </w:rPr>
              <w:t xml:space="preserve">} </w:t>
            </w:r>
          </w:p>
          <w:p w14:paraId="154C848B" w14:textId="77777777" w:rsidR="003C134C" w:rsidRPr="00881F30" w:rsidRDefault="00416DCB">
            <w:pPr>
              <w:spacing w:after="0"/>
              <w:rPr>
                <w:color w:val="000000" w:themeColor="text1"/>
                <w:sz w:val="20"/>
                <w:szCs w:val="20"/>
              </w:rPr>
            </w:pPr>
            <w:r w:rsidRPr="00881F30">
              <w:rPr>
                <w:color w:val="000000" w:themeColor="text1"/>
                <w:sz w:val="20"/>
                <w:szCs w:val="20"/>
              </w:rPr>
              <w:t xml:space="preserve">  jbuttonGroup.clearSelection();</w:t>
            </w:r>
          </w:p>
        </w:tc>
        <w:tc>
          <w:tcPr>
            <w:tcW w:w="4695" w:type="dxa"/>
            <w:tcBorders>
              <w:left w:val="single" w:sz="8" w:space="0" w:color="00000A"/>
              <w:bottom w:val="single" w:sz="8" w:space="0" w:color="00000A"/>
              <w:right w:val="single" w:sz="8" w:space="0" w:color="00000A"/>
            </w:tcBorders>
            <w:shd w:val="clear" w:color="auto" w:fill="auto"/>
            <w:vAlign w:val="center"/>
          </w:tcPr>
          <w:p w14:paraId="338580EB" w14:textId="77777777" w:rsidR="003C134C" w:rsidRPr="00881F30" w:rsidRDefault="00416DCB">
            <w:pPr>
              <w:spacing w:after="0"/>
              <w:rPr>
                <w:color w:val="000000" w:themeColor="text1"/>
                <w:sz w:val="20"/>
                <w:szCs w:val="20"/>
              </w:rPr>
            </w:pPr>
            <w:r w:rsidRPr="00881F30">
              <w:rPr>
                <w:color w:val="000000" w:themeColor="text1"/>
                <w:sz w:val="20"/>
                <w:szCs w:val="20"/>
              </w:rPr>
              <w:t>En caso de dar clic sobre el BOTON_BALANCEAR, se desactiva todos los hilos relacionados a los radio botones (provincias), para generar datos de todas las provincias</w:t>
            </w:r>
          </w:p>
        </w:tc>
      </w:tr>
    </w:tbl>
    <w:p w14:paraId="39B3DB13" w14:textId="77777777" w:rsidR="00763CF0" w:rsidRDefault="00763CF0">
      <w:pPr>
        <w:rPr>
          <w:color w:val="000000" w:themeColor="text1"/>
        </w:rPr>
      </w:pPr>
    </w:p>
    <w:p w14:paraId="548ADCD8" w14:textId="59B95B56" w:rsidR="003C134C" w:rsidRPr="00881F30" w:rsidRDefault="00416DCB">
      <w:pPr>
        <w:rPr>
          <w:color w:val="000000" w:themeColor="text1"/>
        </w:rPr>
      </w:pPr>
      <w:r w:rsidRPr="00881F30">
        <w:rPr>
          <w:color w:val="000000" w:themeColor="text1"/>
        </w:rPr>
        <w:t xml:space="preserve">La clase hilo_provincia, contiene la definición de los hilos concurrentes de ejecución, con métodos parar iniciar, suspender o reiniciar la ejecución de un hilo y conexiones a la base de datos Oracle al </w:t>
      </w:r>
      <w:r w:rsidR="0065144E" w:rsidRPr="00881F30">
        <w:rPr>
          <w:color w:val="000000" w:themeColor="text1"/>
        </w:rPr>
        <w:t>procedimiento</w:t>
      </w:r>
      <w:r w:rsidRPr="00881F30">
        <w:rPr>
          <w:color w:val="000000" w:themeColor="text1"/>
        </w:rPr>
        <w:t xml:space="preserve"> de generación de declaraciones. En la Tabla</w:t>
      </w:r>
      <w:r w:rsidR="00F27AC6" w:rsidRPr="00881F30">
        <w:rPr>
          <w:color w:val="000000" w:themeColor="text1"/>
        </w:rPr>
        <w:t xml:space="preserve"> </w:t>
      </w:r>
      <w:r w:rsidR="00763CF0">
        <w:rPr>
          <w:color w:val="000000" w:themeColor="text1"/>
        </w:rPr>
        <w:t>9</w:t>
      </w:r>
      <w:r w:rsidRPr="00881F30">
        <w:rPr>
          <w:color w:val="000000" w:themeColor="text1"/>
        </w:rPr>
        <w:t xml:space="preserve"> se visualiza fragmentos importantes de código de esta clase y una descripción sobre su funcionalidad:</w:t>
      </w:r>
    </w:p>
    <w:p w14:paraId="5ED190A4" w14:textId="7EDF7F93" w:rsidR="00BE2D79" w:rsidRPr="00881F30" w:rsidRDefault="00BE2D79" w:rsidP="00BE2D79">
      <w:pPr>
        <w:pStyle w:val="Descripcin"/>
        <w:rPr>
          <w:color w:val="000000" w:themeColor="text1"/>
        </w:rPr>
      </w:pPr>
      <w:bookmarkStart w:id="212" w:name="_Toc106016392"/>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5821F7">
        <w:rPr>
          <w:noProof/>
          <w:color w:val="000000" w:themeColor="text1"/>
        </w:rPr>
        <w:t>9</w:t>
      </w:r>
      <w:r w:rsidRPr="00881F30">
        <w:rPr>
          <w:color w:val="000000" w:themeColor="text1"/>
        </w:rPr>
        <w:fldChar w:fldCharType="end"/>
      </w:r>
      <w:r w:rsidRPr="00881F30">
        <w:rPr>
          <w:color w:val="000000" w:themeColor="text1"/>
        </w:rPr>
        <w:t xml:space="preserve"> Fragmentos de código clase hilo_provincia</w:t>
      </w:r>
      <w:bookmarkEnd w:id="212"/>
    </w:p>
    <w:tbl>
      <w:tblPr>
        <w:tblW w:w="8670" w:type="dxa"/>
        <w:tblInd w:w="4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4A0" w:firstRow="1" w:lastRow="0" w:firstColumn="1" w:lastColumn="0" w:noHBand="0" w:noVBand="1"/>
      </w:tblPr>
      <w:tblGrid>
        <w:gridCol w:w="4014"/>
        <w:gridCol w:w="4656"/>
      </w:tblGrid>
      <w:tr w:rsidR="00881F30" w:rsidRPr="00881F30" w14:paraId="384CFDC2" w14:textId="77777777">
        <w:trPr>
          <w:trHeight w:val="510"/>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E473A56"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lang w:val="en-US"/>
              </w:rPr>
              <w:t>FRAGMENTO CODIGO</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D95D65A"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rPr>
              <w:t>DESCRIPCIÓN</w:t>
            </w:r>
          </w:p>
        </w:tc>
      </w:tr>
      <w:tr w:rsidR="00881F30" w:rsidRPr="00881F30" w14:paraId="4EE26180" w14:textId="77777777">
        <w:trPr>
          <w:trHeight w:val="735"/>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CAFC4C1" w14:textId="77777777" w:rsidR="003C134C" w:rsidRPr="00881F30" w:rsidRDefault="00416DCB">
            <w:pPr>
              <w:spacing w:after="0"/>
              <w:rPr>
                <w:color w:val="000000" w:themeColor="text1"/>
                <w:sz w:val="20"/>
                <w:szCs w:val="20"/>
              </w:rPr>
            </w:pPr>
            <w:r w:rsidRPr="00881F30">
              <w:rPr>
                <w:rFonts w:cs="Arial"/>
                <w:color w:val="000000" w:themeColor="text1"/>
                <w:sz w:val="20"/>
                <w:szCs w:val="20"/>
              </w:rPr>
              <w:t>public void activa_hilo() {</w:t>
            </w:r>
          </w:p>
          <w:p w14:paraId="7E1C12AD" w14:textId="77777777" w:rsidR="003C134C" w:rsidRPr="00881F30" w:rsidRDefault="00416DCB">
            <w:pPr>
              <w:spacing w:after="0"/>
              <w:rPr>
                <w:color w:val="000000" w:themeColor="text1"/>
                <w:sz w:val="20"/>
                <w:szCs w:val="20"/>
              </w:rPr>
            </w:pPr>
            <w:r w:rsidRPr="00881F30">
              <w:rPr>
                <w:rFonts w:cs="Arial"/>
                <w:color w:val="000000" w:themeColor="text1"/>
                <w:sz w:val="20"/>
                <w:szCs w:val="20"/>
              </w:rPr>
              <w:t xml:space="preserve">        decodifica_provincia(numero_hilo);</w:t>
            </w:r>
          </w:p>
          <w:p w14:paraId="16056CB6"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rPr>
              <w:t xml:space="preserve">        </w:t>
            </w:r>
            <w:r w:rsidRPr="00881F30">
              <w:rPr>
                <w:rFonts w:cs="Arial"/>
                <w:color w:val="000000" w:themeColor="text1"/>
                <w:sz w:val="20"/>
                <w:szCs w:val="20"/>
                <w:lang w:val="en-US"/>
              </w:rPr>
              <w:t>if (contador_select == 0) {</w:t>
            </w:r>
          </w:p>
          <w:p w14:paraId="69285150"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this.thread.start();</w:t>
            </w:r>
          </w:p>
          <w:p w14:paraId="4AC46A0A"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 else {</w:t>
            </w:r>
          </w:p>
          <w:p w14:paraId="6C24E4C3"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this.thread.resume();</w:t>
            </w:r>
          </w:p>
          <w:p w14:paraId="5E68F297"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w:t>
            </w:r>
          </w:p>
          <w:p w14:paraId="7B2F7E77"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contador_select = 1;</w:t>
            </w:r>
          </w:p>
          <w:p w14:paraId="6813A5D8"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w:t>
            </w:r>
          </w:p>
          <w:p w14:paraId="54CE512B"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public void desactiva_hilo() {</w:t>
            </w:r>
          </w:p>
          <w:p w14:paraId="0A0CC893"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this.thread.suspend();</w:t>
            </w:r>
          </w:p>
          <w:p w14:paraId="27775CBC" w14:textId="77777777" w:rsidR="003C134C" w:rsidRPr="00881F30" w:rsidRDefault="00416DCB">
            <w:pPr>
              <w:spacing w:after="0"/>
              <w:rPr>
                <w:color w:val="000000" w:themeColor="text1"/>
                <w:sz w:val="20"/>
                <w:szCs w:val="20"/>
              </w:rPr>
            </w:pPr>
            <w:r w:rsidRPr="00881F30">
              <w:rPr>
                <w:rFonts w:cs="Arial"/>
                <w:color w:val="000000" w:themeColor="text1"/>
                <w:sz w:val="20"/>
                <w:szCs w:val="20"/>
                <w:lang w:val="en-US"/>
              </w:rPr>
              <w:t xml:space="preserve">    }</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92D6E04" w14:textId="77777777" w:rsidR="003C134C" w:rsidRPr="00881F30" w:rsidRDefault="00416DCB">
            <w:pPr>
              <w:spacing w:after="0"/>
              <w:rPr>
                <w:color w:val="000000" w:themeColor="text1"/>
                <w:sz w:val="20"/>
                <w:szCs w:val="20"/>
              </w:rPr>
            </w:pPr>
            <w:r w:rsidRPr="00881F30">
              <w:rPr>
                <w:rFonts w:cs="Arial"/>
                <w:color w:val="000000" w:themeColor="text1"/>
                <w:sz w:val="20"/>
                <w:szCs w:val="20"/>
              </w:rPr>
              <w:t>Métodos que permiten activar o desactivar el hilo de ejecución. Estos son llamados cuando se ha ejecutado alguna acción sobre los componentes gráficos: Al (de)seleccionar un radio botón, o dar clic sobre el botón BALANCEAR</w:t>
            </w:r>
          </w:p>
        </w:tc>
      </w:tr>
      <w:tr w:rsidR="003C134C" w:rsidRPr="00881F30" w14:paraId="415E34DB" w14:textId="77777777">
        <w:trPr>
          <w:trHeight w:val="510"/>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DC3415E"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rPr>
              <w:t xml:space="preserve">  </w:t>
            </w:r>
            <w:r w:rsidRPr="00881F30">
              <w:rPr>
                <w:rFonts w:cs="Arial"/>
                <w:color w:val="000000" w:themeColor="text1"/>
                <w:sz w:val="20"/>
                <w:szCs w:val="20"/>
                <w:lang w:val="en-US"/>
              </w:rPr>
              <w:t>Class.forName("oracle.jdbc.OracleDriver");</w:t>
            </w:r>
          </w:p>
          <w:p w14:paraId="26AF9322"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conn1 = DriverManager.getConnection(dbURL1);</w:t>
            </w:r>
          </w:p>
          <w:p w14:paraId="38AC4CFA" w14:textId="77777777" w:rsidR="003C134C" w:rsidRPr="00881F30" w:rsidRDefault="00416DCB">
            <w:pPr>
              <w:spacing w:after="0"/>
              <w:rPr>
                <w:color w:val="000000" w:themeColor="text1"/>
                <w:sz w:val="20"/>
                <w:szCs w:val="20"/>
              </w:rPr>
            </w:pPr>
            <w:r w:rsidRPr="00881F30">
              <w:rPr>
                <w:rFonts w:cs="Arial"/>
                <w:color w:val="000000" w:themeColor="text1"/>
                <w:sz w:val="20"/>
                <w:szCs w:val="20"/>
                <w:lang w:val="en-US"/>
              </w:rPr>
              <w:lastRenderedPageBreak/>
              <w:t xml:space="preserve"> </w:t>
            </w:r>
            <w:r w:rsidRPr="00881F30">
              <w:rPr>
                <w:rFonts w:cs="Arial"/>
                <w:color w:val="000000" w:themeColor="text1"/>
                <w:sz w:val="20"/>
                <w:szCs w:val="20"/>
              </w:rPr>
              <w:t xml:space="preserve">sentencia = "CALL </w:t>
            </w:r>
            <w:r w:rsidRPr="00881F30">
              <w:rPr>
                <w:rFonts w:cs="Arial"/>
                <w:b/>
                <w:bCs/>
                <w:color w:val="000000" w:themeColor="text1"/>
                <w:sz w:val="20"/>
                <w:szCs w:val="20"/>
              </w:rPr>
              <w:t>generacion_declaraciones</w:t>
            </w:r>
            <w:r w:rsidRPr="00881F30">
              <w:rPr>
                <w:rFonts w:cs="Arial"/>
                <w:color w:val="000000" w:themeColor="text1"/>
                <w:sz w:val="20"/>
                <w:szCs w:val="20"/>
              </w:rPr>
              <w:t>";</w:t>
            </w:r>
          </w:p>
          <w:p w14:paraId="4511F38E" w14:textId="77777777" w:rsidR="003C134C" w:rsidRPr="00881F30" w:rsidRDefault="00416DCB">
            <w:pPr>
              <w:spacing w:after="0"/>
              <w:rPr>
                <w:color w:val="000000" w:themeColor="text1"/>
                <w:sz w:val="20"/>
                <w:szCs w:val="20"/>
              </w:rPr>
            </w:pPr>
            <w:r w:rsidRPr="00881F30">
              <w:rPr>
                <w:rFonts w:cs="Arial"/>
                <w:color w:val="000000" w:themeColor="text1"/>
                <w:sz w:val="20"/>
                <w:szCs w:val="20"/>
              </w:rPr>
              <w:t xml:space="preserve">            CallableStatement pstmt = conn1.prepareCall("{CALL generacion_declaraciones(?)}");</w:t>
            </w:r>
          </w:p>
          <w:p w14:paraId="5CB9552B"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rPr>
              <w:t xml:space="preserve">            </w:t>
            </w:r>
            <w:r w:rsidRPr="00881F30">
              <w:rPr>
                <w:rFonts w:cs="Arial"/>
                <w:color w:val="000000" w:themeColor="text1"/>
                <w:sz w:val="20"/>
                <w:szCs w:val="20"/>
                <w:lang w:val="en-US"/>
              </w:rPr>
              <w:t xml:space="preserve">pstmt.setString(1, </w:t>
            </w:r>
            <w:r w:rsidRPr="00881F30">
              <w:rPr>
                <w:rFonts w:cs="Arial"/>
                <w:b/>
                <w:bCs/>
                <w:color w:val="000000" w:themeColor="text1"/>
                <w:sz w:val="20"/>
                <w:szCs w:val="20"/>
                <w:lang w:val="en-US"/>
              </w:rPr>
              <w:t>provincia</w:t>
            </w:r>
            <w:r w:rsidRPr="00881F30">
              <w:rPr>
                <w:rFonts w:cs="Arial"/>
                <w:color w:val="000000" w:themeColor="text1"/>
                <w:sz w:val="20"/>
                <w:szCs w:val="20"/>
                <w:lang w:val="en-US"/>
              </w:rPr>
              <w:t>);</w:t>
            </w:r>
          </w:p>
          <w:p w14:paraId="4D053081"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pstmt.executeUpdate();</w:t>
            </w:r>
          </w:p>
          <w:p w14:paraId="5B22B58E" w14:textId="77777777" w:rsidR="003C134C" w:rsidRPr="00881F30" w:rsidRDefault="00416DCB">
            <w:pPr>
              <w:spacing w:after="0"/>
              <w:rPr>
                <w:color w:val="000000" w:themeColor="text1"/>
                <w:sz w:val="20"/>
                <w:szCs w:val="20"/>
              </w:rPr>
            </w:pPr>
            <w:r w:rsidRPr="00881F30">
              <w:rPr>
                <w:rFonts w:cs="Arial"/>
                <w:color w:val="000000" w:themeColor="text1"/>
                <w:sz w:val="20"/>
                <w:szCs w:val="20"/>
                <w:lang w:val="en-US"/>
              </w:rPr>
              <w:t xml:space="preserve">            conn1.close();</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D9BE99E" w14:textId="65435691" w:rsidR="003C134C" w:rsidRPr="00881F30" w:rsidRDefault="00416DCB" w:rsidP="007608DD">
            <w:pPr>
              <w:spacing w:after="0"/>
              <w:rPr>
                <w:color w:val="000000" w:themeColor="text1"/>
                <w:sz w:val="20"/>
                <w:szCs w:val="20"/>
              </w:rPr>
            </w:pPr>
            <w:r w:rsidRPr="00881F30">
              <w:rPr>
                <w:rFonts w:cs="Arial"/>
                <w:color w:val="000000" w:themeColor="text1"/>
                <w:sz w:val="20"/>
                <w:szCs w:val="20"/>
              </w:rPr>
              <w:lastRenderedPageBreak/>
              <w:t>Conexión a la base de datos Oracle, donde se ejecuta al procedimiento de generación de claves,</w:t>
            </w:r>
            <w:r w:rsidR="007608DD">
              <w:rPr>
                <w:rFonts w:cs="Arial"/>
                <w:color w:val="000000" w:themeColor="text1"/>
                <w:sz w:val="20"/>
                <w:szCs w:val="20"/>
              </w:rPr>
              <w:t xml:space="preserve"> teniendo</w:t>
            </w:r>
            <w:r w:rsidRPr="00881F30">
              <w:rPr>
                <w:rFonts w:cs="Arial"/>
                <w:color w:val="000000" w:themeColor="text1"/>
                <w:sz w:val="20"/>
                <w:szCs w:val="20"/>
              </w:rPr>
              <w:t xml:space="preserve"> como atributo el nombre de la provincia. Cuando se presiona el botón BALANCEAR, el valor enviado de provincia es nulo, por lo que el </w:t>
            </w:r>
            <w:r w:rsidRPr="00881F30">
              <w:rPr>
                <w:rFonts w:cs="Arial"/>
                <w:color w:val="000000" w:themeColor="text1"/>
                <w:sz w:val="20"/>
                <w:szCs w:val="20"/>
              </w:rPr>
              <w:lastRenderedPageBreak/>
              <w:t>procedimiento generará data de cualquier provincia.</w:t>
            </w:r>
          </w:p>
        </w:tc>
      </w:tr>
    </w:tbl>
    <w:p w14:paraId="561E82F5" w14:textId="77777777" w:rsidR="003C134C" w:rsidRPr="00881F30" w:rsidRDefault="003C134C">
      <w:pPr>
        <w:rPr>
          <w:color w:val="000000" w:themeColor="text1"/>
        </w:rPr>
      </w:pPr>
    </w:p>
    <w:p w14:paraId="6B92E331" w14:textId="46DBABEB" w:rsidR="003C134C" w:rsidRPr="00881F30" w:rsidRDefault="00416DCB">
      <w:pPr>
        <w:pStyle w:val="Ttulo3"/>
        <w:rPr>
          <w:color w:val="000000" w:themeColor="text1"/>
        </w:rPr>
      </w:pPr>
      <w:bookmarkStart w:id="213" w:name="_Toc106016362"/>
      <w:r w:rsidRPr="00881F30">
        <w:rPr>
          <w:rFonts w:eastAsia="Times New Roman" w:cs="TeXGyreTermes-Regular"/>
          <w:color w:val="000000" w:themeColor="text1"/>
          <w:lang w:val="es-ES" w:eastAsia="es-ES"/>
        </w:rPr>
        <w:t xml:space="preserve">4.2.3 </w:t>
      </w:r>
      <w:r w:rsidR="00763CF0" w:rsidRPr="00881F30">
        <w:rPr>
          <w:rFonts w:eastAsia="Times New Roman" w:cs="TeXGyreTermes-Regular"/>
          <w:color w:val="000000" w:themeColor="text1"/>
          <w:lang w:val="es-ES" w:eastAsia="es-ES"/>
        </w:rPr>
        <w:t xml:space="preserve">Resultados </w:t>
      </w:r>
      <w:r w:rsidR="00763CF0">
        <w:rPr>
          <w:rFonts w:eastAsia="Times New Roman" w:cs="TeXGyreTermes-Regular"/>
          <w:color w:val="000000" w:themeColor="text1"/>
          <w:lang w:val="es-ES" w:eastAsia="es-ES"/>
        </w:rPr>
        <w:t xml:space="preserve">de </w:t>
      </w:r>
      <w:r w:rsidR="00763CF0" w:rsidRPr="00881F30">
        <w:rPr>
          <w:rFonts w:eastAsia="Times New Roman" w:cs="TeXGyreTermes-Regular"/>
          <w:color w:val="000000" w:themeColor="text1"/>
          <w:lang w:val="es-ES" w:eastAsia="es-ES"/>
        </w:rPr>
        <w:t>generación</w:t>
      </w:r>
      <w:r w:rsidRPr="00881F30">
        <w:rPr>
          <w:rFonts w:eastAsia="Times New Roman" w:cs="TeXGyreTermes-Regular"/>
          <w:color w:val="000000" w:themeColor="text1"/>
          <w:lang w:val="es-ES" w:eastAsia="es-ES"/>
        </w:rPr>
        <w:t xml:space="preserve"> de datos de declaraciones a detalle</w:t>
      </w:r>
      <w:bookmarkEnd w:id="213"/>
    </w:p>
    <w:p w14:paraId="7D22C81B" w14:textId="0E4734B0" w:rsidR="003C134C" w:rsidRPr="00881F30" w:rsidRDefault="00416DCB">
      <w:pPr>
        <w:rPr>
          <w:color w:val="000000" w:themeColor="text1"/>
        </w:rPr>
      </w:pPr>
      <w:r w:rsidRPr="00881F30">
        <w:rPr>
          <w:rFonts w:eastAsia="Times New Roman" w:cs="TeXGyreTermes-Regular"/>
          <w:color w:val="000000" w:themeColor="text1"/>
          <w:lang w:val="es-ES" w:eastAsia="es-ES"/>
        </w:rPr>
        <w:t>La Tabla</w:t>
      </w:r>
      <w:r w:rsidR="00F27AC6" w:rsidRPr="00881F30">
        <w:rPr>
          <w:rFonts w:eastAsia="Times New Roman" w:cs="TeXGyreTermes-Regular"/>
          <w:color w:val="000000" w:themeColor="text1"/>
          <w:lang w:val="es-ES" w:eastAsia="es-ES"/>
        </w:rPr>
        <w:t xml:space="preserve"> </w:t>
      </w:r>
      <w:r w:rsidR="00763CF0">
        <w:rPr>
          <w:rFonts w:eastAsia="Times New Roman" w:cs="TeXGyreTermes-Regular"/>
          <w:color w:val="000000" w:themeColor="text1"/>
          <w:lang w:val="es-ES" w:eastAsia="es-ES"/>
        </w:rPr>
        <w:t>10</w:t>
      </w:r>
      <w:r w:rsidRPr="00881F30">
        <w:rPr>
          <w:rFonts w:eastAsia="Times New Roman" w:cs="TeXGyreTermes-Regular"/>
          <w:color w:val="000000" w:themeColor="text1"/>
          <w:lang w:val="es-ES" w:eastAsia="es-ES"/>
        </w:rPr>
        <w:t xml:space="preserve">, refleja los resultados agregados por provincia en distintos momentos de ejecución; a través de la sentencia: </w:t>
      </w:r>
    </w:p>
    <w:p w14:paraId="3A63B702" w14:textId="2DDEF1D8" w:rsidR="003C134C" w:rsidRDefault="00416DCB" w:rsidP="00763CF0">
      <w:pPr>
        <w:ind w:left="708"/>
        <w:rPr>
          <w:rFonts w:ascii="Consolas" w:eastAsia="Times New Roman" w:hAnsi="Consolas" w:cs="TeXGyreTermes-Regular"/>
          <w:color w:val="000000" w:themeColor="text1"/>
          <w:sz w:val="20"/>
          <w:szCs w:val="20"/>
          <w:lang w:val="en-US" w:eastAsia="es-ES"/>
        </w:rPr>
      </w:pPr>
      <w:r w:rsidRPr="00881F30">
        <w:rPr>
          <w:rFonts w:ascii="Consolas" w:eastAsia="Times New Roman" w:hAnsi="Consolas" w:cs="TeXGyreTermes-Regular"/>
          <w:color w:val="000000" w:themeColor="text1"/>
          <w:sz w:val="20"/>
          <w:szCs w:val="20"/>
          <w:lang w:val="en-US" w:eastAsia="es-ES"/>
        </w:rPr>
        <w:t xml:space="preserve">select provincia, count(*) TOTAL_REGISTROS from declaraciones group by </w:t>
      </w:r>
      <w:r w:rsidR="00F27AC6" w:rsidRPr="00881F30">
        <w:rPr>
          <w:rFonts w:ascii="Consolas" w:eastAsia="Times New Roman" w:hAnsi="Consolas" w:cs="TeXGyreTermes-Regular"/>
          <w:color w:val="000000" w:themeColor="text1"/>
          <w:sz w:val="20"/>
          <w:szCs w:val="20"/>
          <w:lang w:val="en-US" w:eastAsia="es-ES"/>
        </w:rPr>
        <w:t>provincial</w:t>
      </w:r>
    </w:p>
    <w:p w14:paraId="5CF0B7AB" w14:textId="114B5C04" w:rsidR="00B61D14" w:rsidRPr="0010291F" w:rsidRDefault="00B61D14">
      <w:pPr>
        <w:rPr>
          <w:rFonts w:ascii="Consolas" w:eastAsia="Times New Roman" w:hAnsi="Consolas" w:cs="TeXGyreTermes-Regular"/>
          <w:color w:val="000000" w:themeColor="text1"/>
          <w:sz w:val="20"/>
          <w:szCs w:val="20"/>
          <w:lang w:val="es-ES" w:eastAsia="es-ES"/>
          <w:rPrChange w:id="214" w:author="Usuario de Microsoft Office" w:date="2022-05-23T19:14:00Z">
            <w:rPr>
              <w:rFonts w:ascii="Consolas" w:eastAsia="Times New Roman" w:hAnsi="Consolas" w:cs="TeXGyreTermes-Regular"/>
              <w:color w:val="000000" w:themeColor="text1"/>
              <w:sz w:val="20"/>
              <w:szCs w:val="20"/>
              <w:lang w:val="en-US" w:eastAsia="es-ES"/>
            </w:rPr>
          </w:rPrChange>
        </w:rPr>
      </w:pPr>
      <w:r>
        <w:rPr>
          <w:rFonts w:eastAsia="Times New Roman" w:cs="TeXGyreTermes-Regular"/>
          <w:color w:val="000000" w:themeColor="text1"/>
          <w:lang w:val="es-ES" w:eastAsia="es-ES"/>
        </w:rPr>
        <w:t>Cabe aclarar que los totales de los registros podrían variar, dependiendo su velocidad de ingesta en parámetros como consumo de RAM, procesamiento, tráfico de red o Disco Duro.</w:t>
      </w:r>
    </w:p>
    <w:p w14:paraId="2A0E6E53" w14:textId="1F556384" w:rsidR="00F27AC6" w:rsidRPr="00881F30" w:rsidRDefault="00F27AC6" w:rsidP="00F27AC6">
      <w:pPr>
        <w:pStyle w:val="Descripcin"/>
        <w:rPr>
          <w:rFonts w:ascii="Consolas" w:hAnsi="Consolas"/>
          <w:color w:val="000000" w:themeColor="text1"/>
          <w:sz w:val="20"/>
          <w:szCs w:val="20"/>
          <w:lang w:val="es-EC"/>
        </w:rPr>
      </w:pPr>
      <w:bookmarkStart w:id="215" w:name="_Toc106016393"/>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5821F7">
        <w:rPr>
          <w:noProof/>
          <w:color w:val="000000" w:themeColor="text1"/>
        </w:rPr>
        <w:t>10</w:t>
      </w:r>
      <w:r w:rsidRPr="00881F30">
        <w:rPr>
          <w:color w:val="000000" w:themeColor="text1"/>
        </w:rPr>
        <w:fldChar w:fldCharType="end"/>
      </w:r>
      <w:r w:rsidRPr="00881F30">
        <w:rPr>
          <w:color w:val="000000" w:themeColor="text1"/>
        </w:rPr>
        <w:t xml:space="preserve"> Componentes gráficos interfaz declaraciones</w:t>
      </w:r>
      <w:bookmarkEnd w:id="215"/>
    </w:p>
    <w:tbl>
      <w:tblPr>
        <w:tblW w:w="8670" w:type="dxa"/>
        <w:tblInd w:w="40" w:type="dxa"/>
        <w:tblBorders>
          <w:top w:val="single" w:sz="8" w:space="0" w:color="00000A"/>
          <w:left w:val="single" w:sz="8" w:space="0" w:color="00000A"/>
          <w:bottom w:val="single" w:sz="8" w:space="0" w:color="00000A"/>
          <w:insideH w:val="single" w:sz="8" w:space="0" w:color="00000A"/>
        </w:tblBorders>
        <w:tblCellMar>
          <w:left w:w="107" w:type="dxa"/>
        </w:tblCellMar>
        <w:tblLook w:val="04A0" w:firstRow="1" w:lastRow="0" w:firstColumn="1" w:lastColumn="0" w:noHBand="0" w:noVBand="1"/>
      </w:tblPr>
      <w:tblGrid>
        <w:gridCol w:w="1459"/>
        <w:gridCol w:w="2681"/>
        <w:gridCol w:w="4530"/>
      </w:tblGrid>
      <w:tr w:rsidR="00881F30" w:rsidRPr="00881F30" w14:paraId="3F75711C" w14:textId="77777777">
        <w:trPr>
          <w:trHeight w:val="510"/>
        </w:trPr>
        <w:tc>
          <w:tcPr>
            <w:tcW w:w="1459" w:type="dxa"/>
            <w:tcBorders>
              <w:top w:val="single" w:sz="8" w:space="0" w:color="00000A"/>
              <w:left w:val="single" w:sz="8" w:space="0" w:color="00000A"/>
              <w:bottom w:val="single" w:sz="8" w:space="0" w:color="00000A"/>
            </w:tcBorders>
            <w:shd w:val="clear" w:color="auto" w:fill="auto"/>
            <w:vAlign w:val="center"/>
          </w:tcPr>
          <w:p w14:paraId="1E70A3AA" w14:textId="77777777" w:rsidR="003C134C" w:rsidRPr="00881F30" w:rsidRDefault="00416DCB">
            <w:pPr>
              <w:spacing w:after="0"/>
              <w:rPr>
                <w:b/>
                <w:bCs/>
                <w:color w:val="000000" w:themeColor="text1"/>
                <w:sz w:val="20"/>
                <w:szCs w:val="20"/>
              </w:rPr>
            </w:pPr>
            <w:r w:rsidRPr="00881F30">
              <w:rPr>
                <w:rFonts w:eastAsia="Times New Roman" w:cs="Arial"/>
                <w:b/>
                <w:bCs/>
                <w:color w:val="000000" w:themeColor="text1"/>
                <w:sz w:val="20"/>
                <w:szCs w:val="20"/>
                <w:lang w:val="en-US"/>
              </w:rPr>
              <w:t>TIEMPO (s)</w:t>
            </w:r>
          </w:p>
        </w:tc>
        <w:tc>
          <w:tcPr>
            <w:tcW w:w="268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24385BA" w14:textId="77777777" w:rsidR="003C134C" w:rsidRPr="00881F30" w:rsidRDefault="00416DCB">
            <w:pPr>
              <w:spacing w:after="0"/>
              <w:rPr>
                <w:b/>
                <w:bCs/>
                <w:color w:val="000000" w:themeColor="text1"/>
                <w:sz w:val="20"/>
                <w:szCs w:val="20"/>
              </w:rPr>
            </w:pPr>
            <w:r w:rsidRPr="00881F30">
              <w:rPr>
                <w:b/>
                <w:bCs/>
                <w:color w:val="000000" w:themeColor="text1"/>
                <w:sz w:val="20"/>
                <w:szCs w:val="20"/>
              </w:rPr>
              <w:t>COMPONENTE SELECCIONADO</w:t>
            </w:r>
          </w:p>
        </w:tc>
        <w:tc>
          <w:tcPr>
            <w:tcW w:w="45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36E09A9" w14:textId="77777777" w:rsidR="003C134C" w:rsidRPr="00881F30" w:rsidRDefault="00416DCB">
            <w:pPr>
              <w:spacing w:after="0"/>
              <w:rPr>
                <w:b/>
                <w:bCs/>
                <w:color w:val="000000" w:themeColor="text1"/>
                <w:sz w:val="20"/>
                <w:szCs w:val="20"/>
              </w:rPr>
            </w:pPr>
            <w:r w:rsidRPr="00881F30">
              <w:rPr>
                <w:rFonts w:eastAsia="Times New Roman" w:cs="Arial"/>
                <w:b/>
                <w:bCs/>
                <w:color w:val="000000" w:themeColor="text1"/>
                <w:sz w:val="20"/>
                <w:szCs w:val="20"/>
              </w:rPr>
              <w:t>RESULTADO</w:t>
            </w:r>
          </w:p>
        </w:tc>
      </w:tr>
      <w:tr w:rsidR="00881F30" w:rsidRPr="00881F30" w14:paraId="52401725" w14:textId="77777777">
        <w:trPr>
          <w:trHeight w:val="735"/>
        </w:trPr>
        <w:tc>
          <w:tcPr>
            <w:tcW w:w="1459" w:type="dxa"/>
            <w:tcBorders>
              <w:top w:val="single" w:sz="8" w:space="0" w:color="00000A"/>
              <w:left w:val="single" w:sz="8" w:space="0" w:color="00000A"/>
              <w:bottom w:val="single" w:sz="8" w:space="0" w:color="00000A"/>
            </w:tcBorders>
            <w:shd w:val="clear" w:color="auto" w:fill="auto"/>
            <w:vAlign w:val="center"/>
          </w:tcPr>
          <w:p w14:paraId="17811B69" w14:textId="77777777" w:rsidR="003C134C" w:rsidRPr="00881F30" w:rsidRDefault="00416DCB">
            <w:pPr>
              <w:spacing w:after="0"/>
              <w:rPr>
                <w:color w:val="000000" w:themeColor="text1"/>
                <w:sz w:val="20"/>
                <w:szCs w:val="20"/>
              </w:rPr>
            </w:pPr>
            <w:r w:rsidRPr="00881F30">
              <w:rPr>
                <w:rFonts w:eastAsia="Times New Roman" w:cs="Arial"/>
                <w:color w:val="000000" w:themeColor="text1"/>
                <w:sz w:val="20"/>
                <w:szCs w:val="20"/>
                <w:lang w:val="en-US"/>
              </w:rPr>
              <w:t>t=0</w:t>
            </w:r>
          </w:p>
        </w:tc>
        <w:tc>
          <w:tcPr>
            <w:tcW w:w="268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F05559F" w14:textId="77777777" w:rsidR="003C134C" w:rsidRPr="00881F30" w:rsidRDefault="00416DCB">
            <w:pPr>
              <w:spacing w:after="0"/>
              <w:rPr>
                <w:color w:val="000000" w:themeColor="text1"/>
                <w:sz w:val="20"/>
                <w:szCs w:val="20"/>
              </w:rPr>
            </w:pPr>
            <w:r w:rsidRPr="00881F30">
              <w:rPr>
                <w:color w:val="000000" w:themeColor="text1"/>
                <w:sz w:val="20"/>
                <w:szCs w:val="20"/>
              </w:rPr>
              <w:t>Ningún Componente seleccionado</w:t>
            </w:r>
          </w:p>
        </w:tc>
        <w:tc>
          <w:tcPr>
            <w:tcW w:w="45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AB2A3BC" w14:textId="77777777" w:rsidR="003C134C" w:rsidRPr="00881F30" w:rsidRDefault="00416DCB">
            <w:pPr>
              <w:spacing w:after="0"/>
              <w:rPr>
                <w:color w:val="000000" w:themeColor="text1"/>
                <w:sz w:val="20"/>
                <w:szCs w:val="20"/>
              </w:rPr>
            </w:pPr>
            <w:r w:rsidRPr="00881F30">
              <w:rPr>
                <w:rFonts w:eastAsia="Times New Roman" w:cs="Arial"/>
                <w:color w:val="000000" w:themeColor="text1"/>
                <w:sz w:val="20"/>
                <w:szCs w:val="20"/>
              </w:rPr>
              <w:t xml:space="preserve">      TABLA  DECLARACIONES VACIA</w:t>
            </w:r>
          </w:p>
        </w:tc>
      </w:tr>
      <w:tr w:rsidR="00881F30" w:rsidRPr="00881F30" w14:paraId="517482D5" w14:textId="77777777">
        <w:trPr>
          <w:trHeight w:val="1055"/>
        </w:trPr>
        <w:tc>
          <w:tcPr>
            <w:tcW w:w="1459" w:type="dxa"/>
            <w:tcBorders>
              <w:top w:val="single" w:sz="8" w:space="0" w:color="00000A"/>
              <w:left w:val="single" w:sz="8" w:space="0" w:color="00000A"/>
              <w:bottom w:val="single" w:sz="8" w:space="0" w:color="00000A"/>
            </w:tcBorders>
            <w:shd w:val="clear" w:color="auto" w:fill="auto"/>
            <w:vAlign w:val="center"/>
          </w:tcPr>
          <w:p w14:paraId="7FC4DAF4" w14:textId="77777777" w:rsidR="003C134C" w:rsidRPr="00881F30" w:rsidRDefault="00416DCB">
            <w:pPr>
              <w:spacing w:after="0"/>
              <w:rPr>
                <w:color w:val="000000" w:themeColor="text1"/>
                <w:sz w:val="20"/>
                <w:szCs w:val="20"/>
              </w:rPr>
            </w:pPr>
            <w:r w:rsidRPr="00881F30">
              <w:rPr>
                <w:rFonts w:eastAsia="Times New Roman" w:cs="Arial"/>
                <w:color w:val="000000" w:themeColor="text1"/>
                <w:sz w:val="20"/>
                <w:szCs w:val="20"/>
                <w:lang w:val="en-US"/>
              </w:rPr>
              <w:t>t=10</w:t>
            </w:r>
          </w:p>
        </w:tc>
        <w:tc>
          <w:tcPr>
            <w:tcW w:w="268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E10ADCA"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1312" behindDoc="0" locked="0" layoutInCell="1" allowOverlap="1" wp14:anchorId="0820A58A" wp14:editId="336673DE">
                  <wp:simplePos x="0" y="0"/>
                  <wp:positionH relativeFrom="column">
                    <wp:align>center</wp:align>
                  </wp:positionH>
                  <wp:positionV relativeFrom="paragraph">
                    <wp:posOffset>635</wp:posOffset>
                  </wp:positionV>
                  <wp:extent cx="771525" cy="323850"/>
                  <wp:effectExtent l="0" t="0" r="0" b="0"/>
                  <wp:wrapSquare wrapText="largest"/>
                  <wp:docPr id="14"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2"/>
                          <pic:cNvPicPr>
                            <a:picLocks noChangeAspect="1" noChangeArrowheads="1"/>
                          </pic:cNvPicPr>
                        </pic:nvPicPr>
                        <pic:blipFill>
                          <a:blip r:embed="rId30"/>
                          <a:stretch>
                            <a:fillRect/>
                          </a:stretch>
                        </pic:blipFill>
                        <pic:spPr bwMode="auto">
                          <a:xfrm>
                            <a:off x="0" y="0"/>
                            <a:ext cx="771525" cy="323850"/>
                          </a:xfrm>
                          <a:prstGeom prst="rect">
                            <a:avLst/>
                          </a:prstGeom>
                        </pic:spPr>
                      </pic:pic>
                    </a:graphicData>
                  </a:graphic>
                </wp:anchor>
              </w:drawing>
            </w:r>
          </w:p>
        </w:tc>
        <w:tc>
          <w:tcPr>
            <w:tcW w:w="45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0E7EEA2" w14:textId="77777777" w:rsidR="003C134C" w:rsidRPr="00881F30" w:rsidRDefault="00416DCB">
            <w:pPr>
              <w:spacing w:after="0"/>
              <w:rPr>
                <w:rFonts w:eastAsia="Times New Roman" w:cs="Arial"/>
                <w:color w:val="000000" w:themeColor="text1"/>
              </w:rPr>
            </w:pPr>
            <w:r w:rsidRPr="00881F30">
              <w:rPr>
                <w:noProof/>
                <w:color w:val="000000" w:themeColor="text1"/>
                <w:sz w:val="20"/>
                <w:szCs w:val="20"/>
                <w:lang w:eastAsia="es-EC"/>
              </w:rPr>
              <w:drawing>
                <wp:anchor distT="0" distB="0" distL="0" distR="0" simplePos="0" relativeHeight="251662336" behindDoc="0" locked="0" layoutInCell="1" allowOverlap="1" wp14:anchorId="02D4C890" wp14:editId="7C77DEE4">
                  <wp:simplePos x="0" y="0"/>
                  <wp:positionH relativeFrom="column">
                    <wp:posOffset>247650</wp:posOffset>
                  </wp:positionH>
                  <wp:positionV relativeFrom="paragraph">
                    <wp:posOffset>152400</wp:posOffset>
                  </wp:positionV>
                  <wp:extent cx="1905000" cy="457200"/>
                  <wp:effectExtent l="0" t="0" r="0" b="0"/>
                  <wp:wrapSquare wrapText="largest"/>
                  <wp:docPr id="15"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1"/>
                          <pic:cNvPicPr>
                            <a:picLocks noChangeAspect="1" noChangeArrowheads="1"/>
                          </pic:cNvPicPr>
                        </pic:nvPicPr>
                        <pic:blipFill>
                          <a:blip r:embed="rId31"/>
                          <a:stretch>
                            <a:fillRect/>
                          </a:stretch>
                        </pic:blipFill>
                        <pic:spPr bwMode="auto">
                          <a:xfrm>
                            <a:off x="0" y="0"/>
                            <a:ext cx="1905000" cy="457200"/>
                          </a:xfrm>
                          <a:prstGeom prst="rect">
                            <a:avLst/>
                          </a:prstGeom>
                        </pic:spPr>
                      </pic:pic>
                    </a:graphicData>
                  </a:graphic>
                </wp:anchor>
              </w:drawing>
            </w:r>
          </w:p>
          <w:p w14:paraId="7CBA84EE" w14:textId="77777777" w:rsidR="003C134C" w:rsidRPr="00881F30" w:rsidRDefault="003C134C">
            <w:pPr>
              <w:spacing w:after="0"/>
              <w:rPr>
                <w:rFonts w:eastAsia="Times New Roman" w:cs="Arial"/>
                <w:color w:val="000000" w:themeColor="text1"/>
              </w:rPr>
            </w:pPr>
          </w:p>
          <w:p w14:paraId="1A8A94A0" w14:textId="77777777" w:rsidR="003C134C" w:rsidRPr="00881F30" w:rsidRDefault="003C134C">
            <w:pPr>
              <w:spacing w:after="0"/>
              <w:rPr>
                <w:rFonts w:eastAsia="Times New Roman" w:cs="Arial"/>
                <w:color w:val="000000" w:themeColor="text1"/>
              </w:rPr>
            </w:pPr>
          </w:p>
        </w:tc>
      </w:tr>
      <w:tr w:rsidR="00881F30" w:rsidRPr="00881F30" w14:paraId="11723404" w14:textId="77777777">
        <w:trPr>
          <w:trHeight w:val="510"/>
        </w:trPr>
        <w:tc>
          <w:tcPr>
            <w:tcW w:w="1459" w:type="dxa"/>
            <w:tcBorders>
              <w:left w:val="single" w:sz="8" w:space="0" w:color="00000A"/>
              <w:bottom w:val="single" w:sz="8" w:space="0" w:color="00000A"/>
            </w:tcBorders>
            <w:shd w:val="clear" w:color="auto" w:fill="auto"/>
            <w:vAlign w:val="center"/>
          </w:tcPr>
          <w:p w14:paraId="7DCC14DE" w14:textId="77777777" w:rsidR="003C134C" w:rsidRPr="00881F30" w:rsidRDefault="00416DCB">
            <w:pPr>
              <w:spacing w:after="0"/>
              <w:rPr>
                <w:color w:val="000000" w:themeColor="text1"/>
                <w:sz w:val="20"/>
                <w:szCs w:val="20"/>
              </w:rPr>
            </w:pPr>
            <w:r w:rsidRPr="00881F30">
              <w:rPr>
                <w:color w:val="000000" w:themeColor="text1"/>
                <w:sz w:val="20"/>
                <w:szCs w:val="20"/>
              </w:rPr>
              <w:t>t=40</w:t>
            </w:r>
          </w:p>
        </w:tc>
        <w:tc>
          <w:tcPr>
            <w:tcW w:w="2681" w:type="dxa"/>
            <w:tcBorders>
              <w:left w:val="single" w:sz="8" w:space="0" w:color="00000A"/>
              <w:bottom w:val="single" w:sz="8" w:space="0" w:color="00000A"/>
              <w:right w:val="single" w:sz="8" w:space="0" w:color="00000A"/>
            </w:tcBorders>
            <w:shd w:val="clear" w:color="auto" w:fill="auto"/>
            <w:vAlign w:val="center"/>
          </w:tcPr>
          <w:p w14:paraId="194993A5"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3360" behindDoc="0" locked="0" layoutInCell="1" allowOverlap="1" wp14:anchorId="134FA7AD" wp14:editId="1DAEC977">
                  <wp:simplePos x="0" y="0"/>
                  <wp:positionH relativeFrom="column">
                    <wp:align>center</wp:align>
                  </wp:positionH>
                  <wp:positionV relativeFrom="paragraph">
                    <wp:posOffset>635</wp:posOffset>
                  </wp:positionV>
                  <wp:extent cx="771525" cy="323850"/>
                  <wp:effectExtent l="0" t="0" r="0" b="0"/>
                  <wp:wrapSquare wrapText="largest"/>
                  <wp:docPr id="16"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3"/>
                          <pic:cNvPicPr>
                            <a:picLocks noChangeAspect="1" noChangeArrowheads="1"/>
                          </pic:cNvPicPr>
                        </pic:nvPicPr>
                        <pic:blipFill>
                          <a:blip r:embed="rId30"/>
                          <a:stretch>
                            <a:fillRect/>
                          </a:stretch>
                        </pic:blipFill>
                        <pic:spPr bwMode="auto">
                          <a:xfrm>
                            <a:off x="0" y="0"/>
                            <a:ext cx="771525" cy="323850"/>
                          </a:xfrm>
                          <a:prstGeom prst="rect">
                            <a:avLst/>
                          </a:prstGeom>
                        </pic:spPr>
                      </pic:pic>
                    </a:graphicData>
                  </a:graphic>
                </wp:anchor>
              </w:drawing>
            </w:r>
          </w:p>
          <w:p w14:paraId="36B1D252" w14:textId="77777777" w:rsidR="003C134C" w:rsidRPr="00881F30" w:rsidRDefault="003C134C">
            <w:pPr>
              <w:spacing w:after="0"/>
              <w:rPr>
                <w:color w:val="000000" w:themeColor="text1"/>
                <w:sz w:val="20"/>
                <w:szCs w:val="20"/>
              </w:rPr>
            </w:pPr>
          </w:p>
          <w:p w14:paraId="5EDE622A" w14:textId="77777777" w:rsidR="003C134C" w:rsidRPr="00881F30" w:rsidRDefault="003C134C">
            <w:pPr>
              <w:spacing w:after="0"/>
              <w:rPr>
                <w:color w:val="000000" w:themeColor="text1"/>
                <w:sz w:val="20"/>
                <w:szCs w:val="20"/>
              </w:rPr>
            </w:pPr>
          </w:p>
        </w:tc>
        <w:tc>
          <w:tcPr>
            <w:tcW w:w="4530" w:type="dxa"/>
            <w:tcBorders>
              <w:left w:val="single" w:sz="8" w:space="0" w:color="00000A"/>
              <w:bottom w:val="single" w:sz="8" w:space="0" w:color="00000A"/>
              <w:right w:val="single" w:sz="8" w:space="0" w:color="00000A"/>
            </w:tcBorders>
            <w:shd w:val="clear" w:color="auto" w:fill="auto"/>
            <w:vAlign w:val="center"/>
          </w:tcPr>
          <w:p w14:paraId="1468BEF3"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4384" behindDoc="0" locked="0" layoutInCell="1" allowOverlap="1" wp14:anchorId="45CA7469" wp14:editId="55739ECA">
                  <wp:simplePos x="0" y="0"/>
                  <wp:positionH relativeFrom="column">
                    <wp:posOffset>257175</wp:posOffset>
                  </wp:positionH>
                  <wp:positionV relativeFrom="paragraph">
                    <wp:posOffset>104775</wp:posOffset>
                  </wp:positionV>
                  <wp:extent cx="1876425" cy="419100"/>
                  <wp:effectExtent l="0" t="0" r="0" b="0"/>
                  <wp:wrapSquare wrapText="largest"/>
                  <wp:docPr id="17"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4"/>
                          <pic:cNvPicPr>
                            <a:picLocks noChangeAspect="1" noChangeArrowheads="1"/>
                          </pic:cNvPicPr>
                        </pic:nvPicPr>
                        <pic:blipFill>
                          <a:blip r:embed="rId32"/>
                          <a:stretch>
                            <a:fillRect/>
                          </a:stretch>
                        </pic:blipFill>
                        <pic:spPr bwMode="auto">
                          <a:xfrm>
                            <a:off x="0" y="0"/>
                            <a:ext cx="1876425" cy="419100"/>
                          </a:xfrm>
                          <a:prstGeom prst="rect">
                            <a:avLst/>
                          </a:prstGeom>
                        </pic:spPr>
                      </pic:pic>
                    </a:graphicData>
                  </a:graphic>
                </wp:anchor>
              </w:drawing>
            </w:r>
          </w:p>
        </w:tc>
      </w:tr>
      <w:tr w:rsidR="00881F30" w:rsidRPr="00881F30" w14:paraId="33E22D73" w14:textId="77777777">
        <w:trPr>
          <w:trHeight w:val="510"/>
        </w:trPr>
        <w:tc>
          <w:tcPr>
            <w:tcW w:w="1459" w:type="dxa"/>
            <w:tcBorders>
              <w:left w:val="single" w:sz="8" w:space="0" w:color="00000A"/>
              <w:bottom w:val="single" w:sz="8" w:space="0" w:color="00000A"/>
            </w:tcBorders>
            <w:shd w:val="clear" w:color="auto" w:fill="auto"/>
            <w:vAlign w:val="center"/>
          </w:tcPr>
          <w:p w14:paraId="654238B8" w14:textId="77777777" w:rsidR="003C134C" w:rsidRPr="00881F30" w:rsidRDefault="003C134C">
            <w:pPr>
              <w:spacing w:after="0"/>
              <w:rPr>
                <w:color w:val="000000" w:themeColor="text1"/>
                <w:sz w:val="20"/>
                <w:szCs w:val="20"/>
              </w:rPr>
            </w:pPr>
          </w:p>
          <w:p w14:paraId="3886DEAF" w14:textId="77777777" w:rsidR="003C134C" w:rsidRPr="00881F30" w:rsidRDefault="00416DCB">
            <w:pPr>
              <w:spacing w:after="0"/>
              <w:rPr>
                <w:color w:val="000000" w:themeColor="text1"/>
                <w:sz w:val="20"/>
                <w:szCs w:val="20"/>
              </w:rPr>
            </w:pPr>
            <w:r w:rsidRPr="00881F30">
              <w:rPr>
                <w:color w:val="000000" w:themeColor="text1"/>
                <w:sz w:val="20"/>
                <w:szCs w:val="20"/>
              </w:rPr>
              <w:t>t=105</w:t>
            </w:r>
          </w:p>
          <w:p w14:paraId="2919B25F" w14:textId="77777777" w:rsidR="003C134C" w:rsidRPr="00881F30" w:rsidRDefault="003C134C">
            <w:pPr>
              <w:spacing w:after="0"/>
              <w:rPr>
                <w:color w:val="000000" w:themeColor="text1"/>
                <w:sz w:val="20"/>
                <w:szCs w:val="20"/>
              </w:rPr>
            </w:pPr>
          </w:p>
          <w:p w14:paraId="59DCB556" w14:textId="77777777" w:rsidR="003C134C" w:rsidRPr="00881F30" w:rsidRDefault="003C134C">
            <w:pPr>
              <w:spacing w:after="0"/>
              <w:rPr>
                <w:color w:val="000000" w:themeColor="text1"/>
                <w:sz w:val="20"/>
                <w:szCs w:val="20"/>
              </w:rPr>
            </w:pPr>
          </w:p>
        </w:tc>
        <w:tc>
          <w:tcPr>
            <w:tcW w:w="2681" w:type="dxa"/>
            <w:tcBorders>
              <w:left w:val="single" w:sz="8" w:space="0" w:color="00000A"/>
              <w:bottom w:val="single" w:sz="8" w:space="0" w:color="00000A"/>
              <w:right w:val="single" w:sz="8" w:space="0" w:color="00000A"/>
            </w:tcBorders>
            <w:shd w:val="clear" w:color="auto" w:fill="auto"/>
            <w:vAlign w:val="center"/>
          </w:tcPr>
          <w:p w14:paraId="03258162"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5408" behindDoc="0" locked="0" layoutInCell="1" allowOverlap="1" wp14:anchorId="00745F6F" wp14:editId="4F9F8CF0">
                  <wp:simplePos x="0" y="0"/>
                  <wp:positionH relativeFrom="column">
                    <wp:align>center</wp:align>
                  </wp:positionH>
                  <wp:positionV relativeFrom="paragraph">
                    <wp:posOffset>635</wp:posOffset>
                  </wp:positionV>
                  <wp:extent cx="847725" cy="295275"/>
                  <wp:effectExtent l="0" t="0" r="0" b="0"/>
                  <wp:wrapSquare wrapText="largest"/>
                  <wp:docPr id="18"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6"/>
                          <pic:cNvPicPr>
                            <a:picLocks noChangeAspect="1" noChangeArrowheads="1"/>
                          </pic:cNvPicPr>
                        </pic:nvPicPr>
                        <pic:blipFill>
                          <a:blip r:embed="rId33"/>
                          <a:stretch>
                            <a:fillRect/>
                          </a:stretch>
                        </pic:blipFill>
                        <pic:spPr bwMode="auto">
                          <a:xfrm>
                            <a:off x="0" y="0"/>
                            <a:ext cx="847725" cy="295275"/>
                          </a:xfrm>
                          <a:prstGeom prst="rect">
                            <a:avLst/>
                          </a:prstGeom>
                        </pic:spPr>
                      </pic:pic>
                    </a:graphicData>
                  </a:graphic>
                </wp:anchor>
              </w:drawing>
            </w:r>
          </w:p>
          <w:p w14:paraId="50E1379C" w14:textId="77777777" w:rsidR="003C134C" w:rsidRPr="00881F30" w:rsidRDefault="003C134C">
            <w:pPr>
              <w:spacing w:after="0"/>
              <w:rPr>
                <w:color w:val="000000" w:themeColor="text1"/>
                <w:sz w:val="20"/>
                <w:szCs w:val="20"/>
              </w:rPr>
            </w:pPr>
          </w:p>
          <w:p w14:paraId="6B1F3F8D" w14:textId="77777777" w:rsidR="003C134C" w:rsidRPr="00881F30" w:rsidRDefault="003C134C">
            <w:pPr>
              <w:spacing w:after="0"/>
              <w:rPr>
                <w:color w:val="000000" w:themeColor="text1"/>
                <w:sz w:val="20"/>
                <w:szCs w:val="20"/>
              </w:rPr>
            </w:pPr>
          </w:p>
        </w:tc>
        <w:tc>
          <w:tcPr>
            <w:tcW w:w="4530" w:type="dxa"/>
            <w:tcBorders>
              <w:left w:val="single" w:sz="8" w:space="0" w:color="00000A"/>
              <w:bottom w:val="single" w:sz="8" w:space="0" w:color="00000A"/>
              <w:right w:val="single" w:sz="8" w:space="0" w:color="00000A"/>
            </w:tcBorders>
            <w:shd w:val="clear" w:color="auto" w:fill="auto"/>
            <w:vAlign w:val="center"/>
          </w:tcPr>
          <w:p w14:paraId="28D5F9F0"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6432" behindDoc="0" locked="0" layoutInCell="1" allowOverlap="1" wp14:anchorId="73AE7343" wp14:editId="36EEC00F">
                  <wp:simplePos x="0" y="0"/>
                  <wp:positionH relativeFrom="column">
                    <wp:posOffset>318770</wp:posOffset>
                  </wp:positionH>
                  <wp:positionV relativeFrom="paragraph">
                    <wp:posOffset>123825</wp:posOffset>
                  </wp:positionV>
                  <wp:extent cx="1866900" cy="647700"/>
                  <wp:effectExtent l="0" t="0" r="0" b="0"/>
                  <wp:wrapSquare wrapText="largest"/>
                  <wp:docPr id="19"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7"/>
                          <pic:cNvPicPr>
                            <a:picLocks noChangeAspect="1" noChangeArrowheads="1"/>
                          </pic:cNvPicPr>
                        </pic:nvPicPr>
                        <pic:blipFill>
                          <a:blip r:embed="rId34"/>
                          <a:stretch>
                            <a:fillRect/>
                          </a:stretch>
                        </pic:blipFill>
                        <pic:spPr bwMode="auto">
                          <a:xfrm>
                            <a:off x="0" y="0"/>
                            <a:ext cx="1866900" cy="647700"/>
                          </a:xfrm>
                          <a:prstGeom prst="rect">
                            <a:avLst/>
                          </a:prstGeom>
                        </pic:spPr>
                      </pic:pic>
                    </a:graphicData>
                  </a:graphic>
                </wp:anchor>
              </w:drawing>
            </w:r>
          </w:p>
        </w:tc>
      </w:tr>
      <w:tr w:rsidR="003C134C" w:rsidRPr="00881F30" w14:paraId="77000AFE" w14:textId="77777777" w:rsidTr="00B61D14">
        <w:trPr>
          <w:trHeight w:val="5680"/>
        </w:trPr>
        <w:tc>
          <w:tcPr>
            <w:tcW w:w="1459" w:type="dxa"/>
            <w:tcBorders>
              <w:left w:val="single" w:sz="8" w:space="0" w:color="00000A"/>
              <w:bottom w:val="single" w:sz="8" w:space="0" w:color="00000A"/>
            </w:tcBorders>
            <w:shd w:val="clear" w:color="auto" w:fill="auto"/>
            <w:vAlign w:val="center"/>
          </w:tcPr>
          <w:p w14:paraId="06F676A3" w14:textId="77777777" w:rsidR="003C134C" w:rsidRPr="00881F30" w:rsidRDefault="00416DCB">
            <w:pPr>
              <w:spacing w:after="0"/>
              <w:rPr>
                <w:color w:val="000000" w:themeColor="text1"/>
                <w:sz w:val="20"/>
                <w:szCs w:val="20"/>
              </w:rPr>
            </w:pPr>
            <w:r w:rsidRPr="00881F30">
              <w:rPr>
                <w:color w:val="000000" w:themeColor="text1"/>
                <w:sz w:val="20"/>
                <w:szCs w:val="20"/>
              </w:rPr>
              <w:lastRenderedPageBreak/>
              <w:t>t=180</w:t>
            </w:r>
          </w:p>
        </w:tc>
        <w:tc>
          <w:tcPr>
            <w:tcW w:w="2681" w:type="dxa"/>
            <w:tcBorders>
              <w:left w:val="single" w:sz="8" w:space="0" w:color="00000A"/>
              <w:bottom w:val="single" w:sz="8" w:space="0" w:color="00000A"/>
              <w:right w:val="single" w:sz="8" w:space="0" w:color="00000A"/>
            </w:tcBorders>
            <w:shd w:val="clear" w:color="auto" w:fill="auto"/>
            <w:vAlign w:val="center"/>
          </w:tcPr>
          <w:p w14:paraId="3832073C" w14:textId="77777777" w:rsidR="003C134C" w:rsidRPr="00881F30" w:rsidRDefault="003C134C">
            <w:pPr>
              <w:spacing w:after="0"/>
              <w:rPr>
                <w:color w:val="000000" w:themeColor="text1"/>
                <w:sz w:val="20"/>
                <w:szCs w:val="20"/>
              </w:rPr>
            </w:pPr>
          </w:p>
          <w:p w14:paraId="724C4F3A" w14:textId="77777777" w:rsidR="003C134C" w:rsidRPr="00881F30" w:rsidRDefault="00416DCB">
            <w:pPr>
              <w:spacing w:after="0"/>
              <w:rPr>
                <w:color w:val="000000" w:themeColor="text1"/>
                <w:sz w:val="20"/>
                <w:szCs w:val="20"/>
              </w:rPr>
            </w:pPr>
            <w:r w:rsidRPr="00881F30">
              <w:rPr>
                <w:color w:val="000000" w:themeColor="text1"/>
                <w:sz w:val="20"/>
                <w:szCs w:val="20"/>
              </w:rPr>
              <w:t>Clic sobre</w:t>
            </w:r>
          </w:p>
          <w:p w14:paraId="74885A61"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7456" behindDoc="0" locked="0" layoutInCell="1" allowOverlap="1" wp14:anchorId="4995DE53" wp14:editId="004AD65F">
                  <wp:simplePos x="0" y="0"/>
                  <wp:positionH relativeFrom="column">
                    <wp:posOffset>260985</wp:posOffset>
                  </wp:positionH>
                  <wp:positionV relativeFrom="paragraph">
                    <wp:posOffset>3175</wp:posOffset>
                  </wp:positionV>
                  <wp:extent cx="1209675" cy="304800"/>
                  <wp:effectExtent l="0" t="0" r="0" b="0"/>
                  <wp:wrapSquare wrapText="largest"/>
                  <wp:docPr id="20"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9"/>
                          <pic:cNvPicPr>
                            <a:picLocks noChangeAspect="1" noChangeArrowheads="1"/>
                          </pic:cNvPicPr>
                        </pic:nvPicPr>
                        <pic:blipFill>
                          <a:blip r:embed="rId35"/>
                          <a:stretch>
                            <a:fillRect/>
                          </a:stretch>
                        </pic:blipFill>
                        <pic:spPr bwMode="auto">
                          <a:xfrm>
                            <a:off x="0" y="0"/>
                            <a:ext cx="1209675" cy="304800"/>
                          </a:xfrm>
                          <a:prstGeom prst="rect">
                            <a:avLst/>
                          </a:prstGeom>
                        </pic:spPr>
                      </pic:pic>
                    </a:graphicData>
                  </a:graphic>
                </wp:anchor>
              </w:drawing>
            </w:r>
          </w:p>
          <w:p w14:paraId="2E003440" w14:textId="77777777" w:rsidR="003C134C" w:rsidRPr="00881F30" w:rsidRDefault="003C134C">
            <w:pPr>
              <w:spacing w:after="0"/>
              <w:rPr>
                <w:color w:val="000000" w:themeColor="text1"/>
                <w:sz w:val="20"/>
                <w:szCs w:val="20"/>
              </w:rPr>
            </w:pPr>
          </w:p>
          <w:p w14:paraId="58E13C36" w14:textId="77777777" w:rsidR="003C134C" w:rsidRPr="00881F30" w:rsidRDefault="003C134C">
            <w:pPr>
              <w:spacing w:after="0"/>
              <w:rPr>
                <w:color w:val="000000" w:themeColor="text1"/>
                <w:sz w:val="20"/>
                <w:szCs w:val="20"/>
              </w:rPr>
            </w:pPr>
          </w:p>
          <w:p w14:paraId="53CFCFF6" w14:textId="77777777" w:rsidR="003C134C" w:rsidRPr="00881F30" w:rsidRDefault="003C134C">
            <w:pPr>
              <w:spacing w:after="0"/>
              <w:rPr>
                <w:color w:val="000000" w:themeColor="text1"/>
                <w:sz w:val="20"/>
                <w:szCs w:val="20"/>
              </w:rPr>
            </w:pPr>
          </w:p>
          <w:p w14:paraId="666A033B" w14:textId="77777777" w:rsidR="003C134C" w:rsidRPr="00881F30" w:rsidRDefault="003C134C">
            <w:pPr>
              <w:spacing w:after="0"/>
              <w:rPr>
                <w:color w:val="000000" w:themeColor="text1"/>
                <w:sz w:val="20"/>
                <w:szCs w:val="20"/>
              </w:rPr>
            </w:pPr>
          </w:p>
          <w:p w14:paraId="0C0AD9BC" w14:textId="77777777" w:rsidR="003C134C" w:rsidRPr="00881F30" w:rsidRDefault="003C134C">
            <w:pPr>
              <w:spacing w:after="0"/>
              <w:rPr>
                <w:color w:val="000000" w:themeColor="text1"/>
                <w:sz w:val="20"/>
                <w:szCs w:val="20"/>
              </w:rPr>
            </w:pPr>
          </w:p>
          <w:p w14:paraId="174FB8F9" w14:textId="77777777" w:rsidR="003C134C" w:rsidRPr="00881F30" w:rsidRDefault="003C134C">
            <w:pPr>
              <w:spacing w:after="0"/>
              <w:rPr>
                <w:color w:val="000000" w:themeColor="text1"/>
                <w:sz w:val="20"/>
                <w:szCs w:val="20"/>
              </w:rPr>
            </w:pPr>
          </w:p>
          <w:p w14:paraId="6877DA5B" w14:textId="77777777" w:rsidR="003C134C" w:rsidRPr="00881F30" w:rsidRDefault="003C134C">
            <w:pPr>
              <w:spacing w:after="0"/>
              <w:rPr>
                <w:color w:val="000000" w:themeColor="text1"/>
                <w:sz w:val="20"/>
                <w:szCs w:val="20"/>
              </w:rPr>
            </w:pPr>
          </w:p>
          <w:p w14:paraId="5900D436" w14:textId="77777777" w:rsidR="003C134C" w:rsidRPr="00881F30" w:rsidRDefault="003C134C">
            <w:pPr>
              <w:spacing w:after="0"/>
              <w:rPr>
                <w:color w:val="000000" w:themeColor="text1"/>
                <w:sz w:val="20"/>
                <w:szCs w:val="20"/>
              </w:rPr>
            </w:pPr>
          </w:p>
          <w:p w14:paraId="0FD9FED3" w14:textId="77777777" w:rsidR="003C134C" w:rsidRPr="00881F30" w:rsidRDefault="003C134C">
            <w:pPr>
              <w:spacing w:after="0"/>
              <w:rPr>
                <w:color w:val="000000" w:themeColor="text1"/>
                <w:sz w:val="20"/>
                <w:szCs w:val="20"/>
              </w:rPr>
            </w:pPr>
          </w:p>
          <w:p w14:paraId="3911AB03" w14:textId="77777777" w:rsidR="003C134C" w:rsidRPr="00881F30" w:rsidRDefault="003C134C">
            <w:pPr>
              <w:spacing w:after="0"/>
              <w:rPr>
                <w:color w:val="000000" w:themeColor="text1"/>
                <w:sz w:val="20"/>
                <w:szCs w:val="20"/>
              </w:rPr>
            </w:pPr>
          </w:p>
          <w:p w14:paraId="75DA5B11" w14:textId="77777777" w:rsidR="003C134C" w:rsidRPr="00881F30" w:rsidRDefault="003C134C">
            <w:pPr>
              <w:spacing w:after="0"/>
              <w:rPr>
                <w:color w:val="000000" w:themeColor="text1"/>
                <w:sz w:val="20"/>
                <w:szCs w:val="20"/>
              </w:rPr>
            </w:pPr>
          </w:p>
          <w:p w14:paraId="54E4983B" w14:textId="77777777" w:rsidR="003C134C" w:rsidRPr="00881F30" w:rsidRDefault="003C134C">
            <w:pPr>
              <w:spacing w:after="0"/>
              <w:rPr>
                <w:color w:val="000000" w:themeColor="text1"/>
                <w:sz w:val="20"/>
                <w:szCs w:val="20"/>
              </w:rPr>
            </w:pPr>
          </w:p>
          <w:p w14:paraId="60B0EF6A" w14:textId="77777777" w:rsidR="003C134C" w:rsidRPr="00881F30" w:rsidRDefault="003C134C">
            <w:pPr>
              <w:spacing w:after="0"/>
              <w:rPr>
                <w:color w:val="000000" w:themeColor="text1"/>
                <w:sz w:val="20"/>
                <w:szCs w:val="20"/>
              </w:rPr>
            </w:pPr>
          </w:p>
          <w:p w14:paraId="7EDDA97E" w14:textId="77777777" w:rsidR="003C134C" w:rsidRPr="00881F30" w:rsidRDefault="003C134C">
            <w:pPr>
              <w:spacing w:after="0"/>
              <w:rPr>
                <w:color w:val="000000" w:themeColor="text1"/>
                <w:sz w:val="20"/>
                <w:szCs w:val="20"/>
              </w:rPr>
            </w:pPr>
          </w:p>
        </w:tc>
        <w:tc>
          <w:tcPr>
            <w:tcW w:w="4530" w:type="dxa"/>
            <w:tcBorders>
              <w:left w:val="single" w:sz="8" w:space="0" w:color="00000A"/>
              <w:bottom w:val="single" w:sz="8" w:space="0" w:color="00000A"/>
              <w:right w:val="single" w:sz="8" w:space="0" w:color="00000A"/>
            </w:tcBorders>
            <w:shd w:val="clear" w:color="auto" w:fill="auto"/>
            <w:vAlign w:val="center"/>
          </w:tcPr>
          <w:p w14:paraId="18BC4DDF" w14:textId="77777777" w:rsidR="003C134C" w:rsidRPr="00881F30" w:rsidRDefault="003C134C">
            <w:pPr>
              <w:spacing w:after="0"/>
              <w:rPr>
                <w:color w:val="000000" w:themeColor="text1"/>
                <w:sz w:val="20"/>
                <w:szCs w:val="20"/>
              </w:rPr>
            </w:pPr>
          </w:p>
          <w:p w14:paraId="0B042AAC" w14:textId="029E8716" w:rsidR="003C134C" w:rsidRPr="00881F30" w:rsidRDefault="00416DCB">
            <w:pPr>
              <w:spacing w:after="0"/>
              <w:rPr>
                <w:color w:val="000000" w:themeColor="text1"/>
                <w:sz w:val="20"/>
                <w:szCs w:val="20"/>
              </w:rPr>
            </w:pPr>
            <w:r w:rsidRPr="00881F30">
              <w:rPr>
                <w:color w:val="000000" w:themeColor="text1"/>
                <w:sz w:val="20"/>
                <w:szCs w:val="20"/>
              </w:rPr>
              <w:t xml:space="preserve">Se </w:t>
            </w:r>
            <w:r w:rsidR="0065144E" w:rsidRPr="00881F30">
              <w:rPr>
                <w:color w:val="000000" w:themeColor="text1"/>
                <w:sz w:val="20"/>
                <w:szCs w:val="20"/>
              </w:rPr>
              <w:t>captura una</w:t>
            </w:r>
            <w:r w:rsidRPr="00881F30">
              <w:rPr>
                <w:color w:val="000000" w:themeColor="text1"/>
                <w:sz w:val="20"/>
                <w:szCs w:val="20"/>
              </w:rPr>
              <w:t xml:space="preserve"> muestra de resultados agregados generados.</w:t>
            </w:r>
          </w:p>
          <w:p w14:paraId="39E5C6FA" w14:textId="77777777" w:rsidR="003C134C" w:rsidRPr="00881F30" w:rsidRDefault="003C134C">
            <w:pPr>
              <w:spacing w:after="0"/>
              <w:rPr>
                <w:color w:val="000000" w:themeColor="text1"/>
                <w:sz w:val="20"/>
                <w:szCs w:val="20"/>
              </w:rPr>
            </w:pPr>
          </w:p>
          <w:p w14:paraId="3F0F2B07"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8480" behindDoc="0" locked="0" layoutInCell="1" allowOverlap="1" wp14:anchorId="3FB5ECDF" wp14:editId="520EA299">
                  <wp:simplePos x="0" y="0"/>
                  <wp:positionH relativeFrom="column">
                    <wp:posOffset>261620</wp:posOffset>
                  </wp:positionH>
                  <wp:positionV relativeFrom="paragraph">
                    <wp:posOffset>-50165</wp:posOffset>
                  </wp:positionV>
                  <wp:extent cx="2206625" cy="2515870"/>
                  <wp:effectExtent l="0" t="0" r="0" b="0"/>
                  <wp:wrapSquare wrapText="largest"/>
                  <wp:docPr id="21"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8"/>
                          <pic:cNvPicPr>
                            <a:picLocks noChangeAspect="1" noChangeArrowheads="1"/>
                          </pic:cNvPicPr>
                        </pic:nvPicPr>
                        <pic:blipFill>
                          <a:blip r:embed="rId36"/>
                          <a:srcRect b="29921"/>
                          <a:stretch>
                            <a:fillRect/>
                          </a:stretch>
                        </pic:blipFill>
                        <pic:spPr bwMode="auto">
                          <a:xfrm>
                            <a:off x="0" y="0"/>
                            <a:ext cx="2206625" cy="2515870"/>
                          </a:xfrm>
                          <a:prstGeom prst="rect">
                            <a:avLst/>
                          </a:prstGeom>
                        </pic:spPr>
                      </pic:pic>
                    </a:graphicData>
                  </a:graphic>
                </wp:anchor>
              </w:drawing>
            </w:r>
          </w:p>
          <w:p w14:paraId="43F28CF3" w14:textId="77777777" w:rsidR="003C134C" w:rsidRPr="00881F30" w:rsidRDefault="003C134C">
            <w:pPr>
              <w:spacing w:after="0"/>
              <w:rPr>
                <w:color w:val="000000" w:themeColor="text1"/>
                <w:sz w:val="20"/>
                <w:szCs w:val="20"/>
              </w:rPr>
            </w:pPr>
          </w:p>
          <w:p w14:paraId="4B162536" w14:textId="77777777" w:rsidR="003C134C" w:rsidRPr="00881F30" w:rsidRDefault="003C134C">
            <w:pPr>
              <w:spacing w:after="0"/>
              <w:rPr>
                <w:color w:val="000000" w:themeColor="text1"/>
                <w:sz w:val="20"/>
                <w:szCs w:val="20"/>
              </w:rPr>
            </w:pPr>
          </w:p>
          <w:p w14:paraId="2B9E67C7" w14:textId="77777777" w:rsidR="003C134C" w:rsidRPr="00881F30" w:rsidRDefault="003C134C">
            <w:pPr>
              <w:spacing w:after="0"/>
              <w:rPr>
                <w:color w:val="000000" w:themeColor="text1"/>
                <w:sz w:val="20"/>
                <w:szCs w:val="20"/>
              </w:rPr>
            </w:pPr>
          </w:p>
        </w:tc>
      </w:tr>
    </w:tbl>
    <w:p w14:paraId="076885A7" w14:textId="1C408662" w:rsidR="00881F30" w:rsidRDefault="00881F30">
      <w:pPr>
        <w:rPr>
          <w:rFonts w:eastAsia="Times New Roman" w:cs="TeXGyreTermes-Regular"/>
          <w:color w:val="000000" w:themeColor="text1"/>
          <w:lang w:val="es-ES" w:eastAsia="es-ES"/>
        </w:rPr>
      </w:pPr>
    </w:p>
    <w:p w14:paraId="7E56084B" w14:textId="3409B3F5" w:rsidR="00F27AC6" w:rsidRPr="00881F30" w:rsidRDefault="00881F30">
      <w:pPr>
        <w:rPr>
          <w:rFonts w:eastAsia="Times New Roman" w:cs="TeXGyreTermes-Regular"/>
          <w:color w:val="000000" w:themeColor="text1"/>
          <w:lang w:val="es-ES" w:eastAsia="es-ES"/>
        </w:rPr>
      </w:pPr>
      <w:r w:rsidRPr="00881F30">
        <w:rPr>
          <w:rFonts w:eastAsia="Times New Roman" w:cs="TeXGyreTermes-Regular"/>
          <w:color w:val="000000" w:themeColor="text1"/>
          <w:lang w:val="es-ES" w:eastAsia="es-ES"/>
        </w:rPr>
        <w:t>En la</w:t>
      </w:r>
      <w:r w:rsidR="00416DCB" w:rsidRPr="00881F30">
        <w:rPr>
          <w:rFonts w:eastAsia="Times New Roman" w:cs="TeXGyreTermes-Regular"/>
          <w:color w:val="000000" w:themeColor="text1"/>
          <w:lang w:val="es-ES" w:eastAsia="es-ES"/>
        </w:rPr>
        <w:t xml:space="preserve"> </w:t>
      </w:r>
      <w:r w:rsidR="00F27AC6" w:rsidRPr="00881F30">
        <w:rPr>
          <w:rFonts w:eastAsia="Times New Roman" w:cs="TeXGyreTermes-Regular"/>
          <w:color w:val="000000" w:themeColor="text1"/>
          <w:lang w:val="es-ES" w:eastAsia="es-ES"/>
        </w:rPr>
        <w:t>F</w:t>
      </w:r>
      <w:r w:rsidR="00416DCB" w:rsidRPr="00881F30">
        <w:rPr>
          <w:rFonts w:eastAsia="Times New Roman" w:cs="TeXGyreTermes-Regular"/>
          <w:color w:val="000000" w:themeColor="text1"/>
          <w:lang w:val="es-ES" w:eastAsia="es-ES"/>
        </w:rPr>
        <w:t xml:space="preserve">igura </w:t>
      </w:r>
      <w:r w:rsidR="00F27AC6" w:rsidRPr="00881F30">
        <w:rPr>
          <w:rFonts w:eastAsia="Times New Roman" w:cs="TeXGyreTermes-Regular"/>
          <w:color w:val="000000" w:themeColor="text1"/>
          <w:lang w:val="es-ES" w:eastAsia="es-ES"/>
        </w:rPr>
        <w:t>1</w:t>
      </w:r>
      <w:r w:rsidR="00763CF0">
        <w:rPr>
          <w:rFonts w:eastAsia="Times New Roman" w:cs="TeXGyreTermes-Regular"/>
          <w:color w:val="000000" w:themeColor="text1"/>
          <w:lang w:val="es-ES" w:eastAsia="es-ES"/>
        </w:rPr>
        <w:t>6</w:t>
      </w:r>
      <w:r w:rsidR="00416DCB" w:rsidRPr="00881F30">
        <w:rPr>
          <w:rFonts w:eastAsia="Times New Roman" w:cs="TeXGyreTermes-Regular"/>
          <w:color w:val="000000" w:themeColor="text1"/>
          <w:lang w:val="es-ES" w:eastAsia="es-ES"/>
        </w:rPr>
        <w:t xml:space="preserve"> se visualiza una muestra de la información generada correspondiente de declaraciones a detalle en la base de datos transaccional.</w:t>
      </w:r>
    </w:p>
    <w:p w14:paraId="3A54742E" w14:textId="4B3B632B" w:rsidR="00F27AC6" w:rsidRPr="00881F30" w:rsidRDefault="00F27AC6" w:rsidP="00F27AC6">
      <w:pPr>
        <w:pStyle w:val="Descripcin"/>
        <w:rPr>
          <w:color w:val="000000" w:themeColor="text1"/>
        </w:rPr>
      </w:pPr>
      <w:bookmarkStart w:id="216" w:name="_Toc106016413"/>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16</w:t>
      </w:r>
      <w:r w:rsidRPr="00881F30">
        <w:rPr>
          <w:color w:val="000000" w:themeColor="text1"/>
        </w:rPr>
        <w:fldChar w:fldCharType="end"/>
      </w:r>
      <w:r w:rsidRPr="00881F30">
        <w:rPr>
          <w:color w:val="000000" w:themeColor="text1"/>
        </w:rPr>
        <w:t xml:space="preserve"> Datos generados de declaraciones</w:t>
      </w:r>
      <w:bookmarkEnd w:id="216"/>
    </w:p>
    <w:p w14:paraId="4DFB7E6A" w14:textId="6C364120" w:rsidR="003C134C" w:rsidRPr="00881F30" w:rsidRDefault="00416DCB">
      <w:pPr>
        <w:rPr>
          <w:rFonts w:eastAsia="Times New Roman" w:cs="TeXGyreTermes-Regular"/>
          <w:color w:val="000000" w:themeColor="text1"/>
          <w:lang w:val="es-ES" w:eastAsia="es-ES"/>
        </w:rPr>
      </w:pPr>
      <w:r w:rsidRPr="00881F30">
        <w:rPr>
          <w:noProof/>
          <w:color w:val="000000" w:themeColor="text1"/>
          <w:lang w:eastAsia="es-EC"/>
        </w:rPr>
        <w:drawing>
          <wp:anchor distT="0" distB="0" distL="0" distR="0" simplePos="0" relativeHeight="251669504" behindDoc="0" locked="0" layoutInCell="1" allowOverlap="1" wp14:anchorId="415A660D" wp14:editId="1680A83E">
            <wp:simplePos x="0" y="0"/>
            <wp:positionH relativeFrom="column">
              <wp:align>center</wp:align>
            </wp:positionH>
            <wp:positionV relativeFrom="paragraph">
              <wp:posOffset>635</wp:posOffset>
            </wp:positionV>
            <wp:extent cx="5759450" cy="906145"/>
            <wp:effectExtent l="0" t="0" r="0" b="0"/>
            <wp:wrapSquare wrapText="largest"/>
            <wp:docPr id="2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0"/>
                    <pic:cNvPicPr>
                      <a:picLocks noChangeAspect="1" noChangeArrowheads="1"/>
                    </pic:cNvPicPr>
                  </pic:nvPicPr>
                  <pic:blipFill>
                    <a:blip r:embed="rId37"/>
                    <a:stretch>
                      <a:fillRect/>
                    </a:stretch>
                  </pic:blipFill>
                  <pic:spPr bwMode="auto">
                    <a:xfrm>
                      <a:off x="0" y="0"/>
                      <a:ext cx="5759450" cy="906145"/>
                    </a:xfrm>
                    <a:prstGeom prst="rect">
                      <a:avLst/>
                    </a:prstGeom>
                  </pic:spPr>
                </pic:pic>
              </a:graphicData>
            </a:graphic>
          </wp:anchor>
        </w:drawing>
      </w:r>
    </w:p>
    <w:p w14:paraId="442D95D4" w14:textId="342D3C2F" w:rsidR="003C134C" w:rsidRPr="00881F30" w:rsidRDefault="00416DCB">
      <w:pPr>
        <w:pStyle w:val="Ttulo1"/>
        <w:rPr>
          <w:color w:val="000000" w:themeColor="text1"/>
          <w:lang w:eastAsia="es-ES"/>
        </w:rPr>
      </w:pPr>
      <w:bookmarkStart w:id="217" w:name="_Toc106016363"/>
      <w:r w:rsidRPr="00881F30">
        <w:rPr>
          <w:color w:val="000000" w:themeColor="text1"/>
          <w:lang w:eastAsia="es-ES"/>
        </w:rPr>
        <w:t>4.3. Captura de información a detalle</w:t>
      </w:r>
      <w:bookmarkEnd w:id="217"/>
      <w:r w:rsidRPr="00881F30">
        <w:rPr>
          <w:color w:val="000000" w:themeColor="text1"/>
          <w:lang w:eastAsia="es-ES"/>
        </w:rPr>
        <w:t xml:space="preserve"> </w:t>
      </w:r>
    </w:p>
    <w:p w14:paraId="7409E491" w14:textId="29C2FDC5" w:rsidR="000C04D6" w:rsidRPr="00881F30" w:rsidRDefault="000C04D6" w:rsidP="000C04D6">
      <w:pPr>
        <w:pStyle w:val="Ttulo3"/>
        <w:spacing w:line="240" w:lineRule="auto"/>
        <w:jc w:val="left"/>
        <w:rPr>
          <w:rFonts w:eastAsia="Times New Roman" w:cs="TeXGyreTermes-Regular"/>
          <w:iCs/>
          <w:color w:val="000000" w:themeColor="text1"/>
          <w:lang w:eastAsia="es-ES" w:bidi="en-US"/>
        </w:rPr>
      </w:pPr>
      <w:bookmarkStart w:id="218" w:name="_Toc106016364"/>
      <w:r w:rsidRPr="00881F30">
        <w:rPr>
          <w:rFonts w:eastAsia="Times New Roman" w:cs="TeXGyreTermes-Regular"/>
          <w:iCs/>
          <w:color w:val="000000" w:themeColor="text1"/>
          <w:lang w:eastAsia="es-ES" w:bidi="en-US"/>
        </w:rPr>
        <w:t>4.3.1 Apache Kafka</w:t>
      </w:r>
      <w:bookmarkEnd w:id="218"/>
    </w:p>
    <w:p w14:paraId="0B486C4B" w14:textId="509CB5E6" w:rsidR="003060B1" w:rsidRDefault="003060B1" w:rsidP="003060B1">
      <w:pPr>
        <w:rPr>
          <w:color w:val="000000" w:themeColor="text1"/>
          <w:lang w:eastAsia="es-ES" w:bidi="en-US"/>
        </w:rPr>
      </w:pPr>
      <w:r w:rsidRPr="00881F30">
        <w:rPr>
          <w:color w:val="000000" w:themeColor="text1"/>
          <w:lang w:eastAsia="es-ES" w:bidi="en-US"/>
        </w:rPr>
        <w:t xml:space="preserve">Kafka es una plataforma desarrollada inicialmente por Linkedln para el manejo de eventos en tiempo real, basada en el paradigma publicador-suscriptor donde </w:t>
      </w:r>
      <w:r w:rsidR="00177D28" w:rsidRPr="00881F30">
        <w:rPr>
          <w:color w:val="000000" w:themeColor="text1"/>
          <w:lang w:eastAsia="es-ES" w:bidi="en-US"/>
        </w:rPr>
        <w:t>un conjunto de clientes escribe</w:t>
      </w:r>
      <w:r w:rsidRPr="00881F30">
        <w:rPr>
          <w:color w:val="000000" w:themeColor="text1"/>
          <w:lang w:eastAsia="es-ES" w:bidi="en-US"/>
        </w:rPr>
        <w:t xml:space="preserve">(publicadores) y leen (suscriptores) hacia y desde un bus de datos de naturaleza </w:t>
      </w:r>
      <w:r w:rsidR="00177D28" w:rsidRPr="00881F30">
        <w:rPr>
          <w:color w:val="000000" w:themeColor="text1"/>
          <w:lang w:eastAsia="es-ES" w:bidi="en-US"/>
        </w:rPr>
        <w:t xml:space="preserve">perdurable y tolerante a fallos. </w:t>
      </w:r>
    </w:p>
    <w:p w14:paraId="26FB09DB" w14:textId="4BEE06C6" w:rsidR="00763CF0" w:rsidRDefault="00763CF0" w:rsidP="003060B1">
      <w:pPr>
        <w:rPr>
          <w:color w:val="000000" w:themeColor="text1"/>
          <w:lang w:eastAsia="es-ES" w:bidi="en-US"/>
        </w:rPr>
      </w:pPr>
    </w:p>
    <w:p w14:paraId="0586B5DF" w14:textId="77777777" w:rsidR="00763CF0" w:rsidRPr="00881F30" w:rsidRDefault="00763CF0" w:rsidP="003060B1">
      <w:pPr>
        <w:rPr>
          <w:color w:val="000000" w:themeColor="text1"/>
          <w:lang w:eastAsia="es-ES" w:bidi="en-US"/>
        </w:rPr>
      </w:pPr>
    </w:p>
    <w:p w14:paraId="009DDF88" w14:textId="1326AC53" w:rsidR="00177D28" w:rsidRPr="00881F30" w:rsidRDefault="00177D28" w:rsidP="003060B1">
      <w:pPr>
        <w:rPr>
          <w:b/>
          <w:bCs/>
          <w:color w:val="000000" w:themeColor="text1"/>
          <w:lang w:eastAsia="es-ES" w:bidi="en-US"/>
        </w:rPr>
      </w:pPr>
      <w:r w:rsidRPr="00881F30">
        <w:rPr>
          <w:b/>
          <w:bCs/>
          <w:color w:val="000000" w:themeColor="text1"/>
          <w:lang w:eastAsia="es-ES" w:bidi="en-US"/>
        </w:rPr>
        <w:lastRenderedPageBreak/>
        <w:t>Arquitectura</w:t>
      </w:r>
    </w:p>
    <w:p w14:paraId="42453968" w14:textId="540A1C86" w:rsidR="00177D28" w:rsidRPr="00881F30" w:rsidRDefault="00177D28" w:rsidP="003060B1">
      <w:pPr>
        <w:rPr>
          <w:color w:val="000000" w:themeColor="text1"/>
          <w:lang w:eastAsia="es-ES" w:bidi="en-US"/>
        </w:rPr>
      </w:pPr>
      <w:r w:rsidRPr="005429EB">
        <w:rPr>
          <w:color w:val="000000" w:themeColor="text1"/>
          <w:highlight w:val="green"/>
          <w:lang w:eastAsia="es-ES" w:bidi="en-US"/>
          <w:rPrChange w:id="219" w:author="Usuario de Microsoft Office" w:date="2022-05-23T19:17:00Z">
            <w:rPr>
              <w:color w:val="000000" w:themeColor="text1"/>
              <w:lang w:eastAsia="es-ES" w:bidi="en-US"/>
            </w:rPr>
          </w:rPrChange>
        </w:rPr>
        <w:t xml:space="preserve">La Figura </w:t>
      </w:r>
      <w:r w:rsidR="00A07FDA" w:rsidRPr="005429EB">
        <w:rPr>
          <w:color w:val="000000" w:themeColor="text1"/>
          <w:highlight w:val="green"/>
          <w:lang w:eastAsia="es-ES" w:bidi="en-US"/>
          <w:rPrChange w:id="220" w:author="Usuario de Microsoft Office" w:date="2022-05-23T19:17:00Z">
            <w:rPr>
              <w:color w:val="000000" w:themeColor="text1"/>
              <w:lang w:eastAsia="es-ES" w:bidi="en-US"/>
            </w:rPr>
          </w:rPrChange>
        </w:rPr>
        <w:t>11</w:t>
      </w:r>
      <w:ins w:id="221" w:author="Usuario de Microsoft Office" w:date="2022-05-23T19:17:00Z">
        <w:r w:rsidR="005429EB">
          <w:rPr>
            <w:color w:val="000000" w:themeColor="text1"/>
            <w:highlight w:val="green"/>
            <w:lang w:eastAsia="es-ES" w:bidi="en-US"/>
          </w:rPr>
          <w:t xml:space="preserve"> O 12???????</w:t>
        </w:r>
      </w:ins>
      <w:r w:rsidRPr="005429EB">
        <w:rPr>
          <w:color w:val="000000" w:themeColor="text1"/>
          <w:highlight w:val="green"/>
          <w:lang w:eastAsia="es-ES" w:bidi="en-US"/>
          <w:rPrChange w:id="222" w:author="Usuario de Microsoft Office" w:date="2022-05-23T19:17:00Z">
            <w:rPr>
              <w:color w:val="000000" w:themeColor="text1"/>
              <w:lang w:eastAsia="es-ES" w:bidi="en-US"/>
            </w:rPr>
          </w:rPrChange>
        </w:rPr>
        <w:t>,</w:t>
      </w:r>
      <w:r w:rsidR="00452081">
        <w:rPr>
          <w:color w:val="000000" w:themeColor="text1"/>
          <w:lang w:eastAsia="es-ES" w:bidi="en-US"/>
        </w:rPr>
        <w:t xml:space="preserve"> La Figura 17</w:t>
      </w:r>
      <w:r w:rsidRPr="00881F30">
        <w:rPr>
          <w:color w:val="000000" w:themeColor="text1"/>
          <w:lang w:eastAsia="es-ES" w:bidi="en-US"/>
        </w:rPr>
        <w:t xml:space="preserve"> despliega la arquitectura básica de Kafka y sus distintos componentes en un proceso de captura de datos en tiempo real.</w:t>
      </w:r>
    </w:p>
    <w:p w14:paraId="5E6585E3" w14:textId="6C3280D3" w:rsidR="0099200E" w:rsidRPr="00881F30" w:rsidRDefault="0099200E" w:rsidP="0099200E">
      <w:pPr>
        <w:pStyle w:val="Descripcin"/>
        <w:rPr>
          <w:color w:val="000000" w:themeColor="text1"/>
          <w:lang w:eastAsia="es-ES" w:bidi="en-US"/>
        </w:rPr>
      </w:pPr>
      <w:bookmarkStart w:id="223" w:name="_Toc106016414"/>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17</w:t>
      </w:r>
      <w:r w:rsidRPr="00881F30">
        <w:rPr>
          <w:color w:val="000000" w:themeColor="text1"/>
        </w:rPr>
        <w:fldChar w:fldCharType="end"/>
      </w:r>
      <w:r w:rsidRPr="00881F30">
        <w:rPr>
          <w:color w:val="000000" w:themeColor="text1"/>
        </w:rPr>
        <w:t xml:space="preserve"> Arquitectura Kafka</w:t>
      </w:r>
      <w:bookmarkEnd w:id="223"/>
    </w:p>
    <w:p w14:paraId="2FF0E820" w14:textId="6F84134A" w:rsidR="00A07FDA" w:rsidRPr="00881F30" w:rsidRDefault="0099200E" w:rsidP="00A07FDA">
      <w:pPr>
        <w:jc w:val="center"/>
        <w:rPr>
          <w:color w:val="000000" w:themeColor="text1"/>
          <w:lang w:eastAsia="es-ES" w:bidi="en-US"/>
        </w:rPr>
      </w:pPr>
      <w:r w:rsidRPr="00881F30">
        <w:rPr>
          <w:noProof/>
          <w:color w:val="000000" w:themeColor="text1"/>
          <w:lang w:eastAsia="es-EC"/>
        </w:rPr>
        <mc:AlternateContent>
          <mc:Choice Requires="wps">
            <w:drawing>
              <wp:anchor distT="45720" distB="45720" distL="114300" distR="114300" simplePos="0" relativeHeight="251685888" behindDoc="0" locked="0" layoutInCell="1" allowOverlap="1" wp14:anchorId="6803DFC7" wp14:editId="60C32086">
                <wp:simplePos x="0" y="0"/>
                <wp:positionH relativeFrom="column">
                  <wp:posOffset>1702644</wp:posOffset>
                </wp:positionH>
                <wp:positionV relativeFrom="paragraph">
                  <wp:posOffset>1462204</wp:posOffset>
                </wp:positionV>
                <wp:extent cx="515073" cy="32385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073" cy="323850"/>
                        </a:xfrm>
                        <a:prstGeom prst="rect">
                          <a:avLst/>
                        </a:prstGeom>
                        <a:noFill/>
                        <a:ln w="9525">
                          <a:noFill/>
                          <a:miter lim="800000"/>
                          <a:headEnd/>
                          <a:tailEnd/>
                        </a:ln>
                      </wps:spPr>
                      <wps:txbx>
                        <w:txbxContent>
                          <w:p w14:paraId="3AECAB0F" w14:textId="77777777" w:rsidR="00C12B38" w:rsidRPr="00A07FDA" w:rsidRDefault="00C12B38" w:rsidP="00A07FDA">
                            <w:pPr>
                              <w:rPr>
                                <w:b/>
                                <w:bCs/>
                                <w:sz w:val="12"/>
                                <w:szCs w:val="12"/>
                                <w:lang w:val="en-US"/>
                              </w:rPr>
                            </w:pPr>
                            <w:r w:rsidRPr="00A07FDA">
                              <w:rPr>
                                <w:b/>
                                <w:bCs/>
                                <w:sz w:val="12"/>
                                <w:szCs w:val="12"/>
                              </w:rPr>
                              <w:t>connect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03DFC7" id="_x0000_t202" coordsize="21600,21600" o:spt="202" path="m,l,21600r21600,l21600,xe">
                <v:stroke joinstyle="miter"/>
                <v:path gradientshapeok="t" o:connecttype="rect"/>
              </v:shapetype>
              <v:shape id="Text Box 2" o:spid="_x0000_s1027" type="#_x0000_t202" style="position:absolute;left:0;text-align:left;margin-left:134.05pt;margin-top:115.15pt;width:40.55pt;height:25.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" filled="f" stroked="f">
                <v:textbox>
                  <w:txbxContent>
                    <w:p w14:paraId="3AECAB0F" w14:textId="77777777" w:rsidR="00C12B38" w:rsidRPr="00A07FDA" w:rsidRDefault="00C12B38" w:rsidP="00A07FDA">
                      <w:pPr>
                        <w:rPr>
                          <w:b/>
                          <w:bCs/>
                          <w:sz w:val="12"/>
                          <w:szCs w:val="12"/>
                          <w:lang w:val="en-US"/>
                        </w:rPr>
                      </w:pPr>
                      <w:r w:rsidRPr="00A07FDA">
                        <w:rPr>
                          <w:b/>
                          <w:bCs/>
                          <w:sz w:val="12"/>
                          <w:szCs w:val="12"/>
                        </w:rPr>
                        <w:t>connect</w:t>
                      </w:r>
                    </w:p>
                  </w:txbxContent>
                </v:textbox>
              </v:shape>
            </w:pict>
          </mc:Fallback>
        </mc:AlternateContent>
      </w:r>
      <w:r w:rsidR="00A07FDA" w:rsidRPr="00881F30">
        <w:rPr>
          <w:noProof/>
          <w:color w:val="000000" w:themeColor="text1"/>
          <w:lang w:eastAsia="es-EC"/>
        </w:rPr>
        <mc:AlternateContent>
          <mc:Choice Requires="wps">
            <w:drawing>
              <wp:anchor distT="45720" distB="45720" distL="114300" distR="114300" simplePos="0" relativeHeight="251687936" behindDoc="0" locked="0" layoutInCell="1" allowOverlap="1" wp14:anchorId="67FF92EF" wp14:editId="38C391E4">
                <wp:simplePos x="0" y="0"/>
                <wp:positionH relativeFrom="column">
                  <wp:posOffset>3392548</wp:posOffset>
                </wp:positionH>
                <wp:positionV relativeFrom="paragraph">
                  <wp:posOffset>2133536</wp:posOffset>
                </wp:positionV>
                <wp:extent cx="503499" cy="416688"/>
                <wp:effectExtent l="0" t="0" r="0" b="254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9" cy="416688"/>
                        </a:xfrm>
                        <a:prstGeom prst="rect">
                          <a:avLst/>
                        </a:prstGeom>
                        <a:solidFill>
                          <a:srgbClr val="FFFFFF"/>
                        </a:solidFill>
                        <a:ln w="9525">
                          <a:noFill/>
                          <a:miter lim="800000"/>
                          <a:headEnd/>
                          <a:tailEnd/>
                        </a:ln>
                      </wps:spPr>
                      <wps:txbx>
                        <w:txbxContent>
                          <w:p w14:paraId="7146B974" w14:textId="77777777" w:rsidR="00C12B38" w:rsidRPr="0099200E" w:rsidRDefault="00C12B38" w:rsidP="00A07FDA">
                            <w:pPr>
                              <w:rPr>
                                <w:b/>
                                <w:bCs/>
                                <w:color w:val="auto"/>
                                <w:sz w:val="12"/>
                                <w:szCs w:val="12"/>
                                <w:lang w:val="en-US"/>
                              </w:rPr>
                            </w:pPr>
                            <w:r w:rsidRPr="0099200E">
                              <w:rPr>
                                <w:b/>
                                <w:bCs/>
                                <w:color w:val="auto"/>
                                <w:sz w:val="12"/>
                                <w:szCs w:val="12"/>
                              </w:rPr>
                              <w:t>connect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F92EF" id="_x0000_s1028" type="#_x0000_t202" style="position:absolute;left:0;text-align:left;margin-left:267.15pt;margin-top:168pt;width:39.65pt;height:32.8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" stroked="f">
                <v:textbox>
                  <w:txbxContent>
                    <w:p w14:paraId="7146B974" w14:textId="77777777" w:rsidR="00C12B38" w:rsidRPr="0099200E" w:rsidRDefault="00C12B38" w:rsidP="00A07FDA">
                      <w:pPr>
                        <w:rPr>
                          <w:b/>
                          <w:bCs/>
                          <w:color w:val="auto"/>
                          <w:sz w:val="12"/>
                          <w:szCs w:val="12"/>
                          <w:lang w:val="en-US"/>
                        </w:rPr>
                      </w:pPr>
                      <w:r w:rsidRPr="0099200E">
                        <w:rPr>
                          <w:b/>
                          <w:bCs/>
                          <w:color w:val="auto"/>
                          <w:sz w:val="12"/>
                          <w:szCs w:val="12"/>
                        </w:rPr>
                        <w:t>connect</w:t>
                      </w:r>
                    </w:p>
                  </w:txbxContent>
                </v:textbox>
              </v:shape>
            </w:pict>
          </mc:Fallback>
        </mc:AlternateContent>
      </w:r>
      <w:r w:rsidR="00A07FDA" w:rsidRPr="00881F30">
        <w:rPr>
          <w:noProof/>
          <w:color w:val="000000" w:themeColor="text1"/>
          <w:lang w:eastAsia="es-EC"/>
        </w:rPr>
        <mc:AlternateContent>
          <mc:Choice Requires="wps">
            <w:drawing>
              <wp:anchor distT="45720" distB="45720" distL="114300" distR="114300" simplePos="0" relativeHeight="251683840" behindDoc="0" locked="0" layoutInCell="1" allowOverlap="1" wp14:anchorId="1BE1C10C" wp14:editId="41C0B02B">
                <wp:simplePos x="0" y="0"/>
                <wp:positionH relativeFrom="column">
                  <wp:posOffset>3421484</wp:posOffset>
                </wp:positionH>
                <wp:positionV relativeFrom="paragraph">
                  <wp:posOffset>1033941</wp:posOffset>
                </wp:positionV>
                <wp:extent cx="497712" cy="324091"/>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712" cy="324091"/>
                        </a:xfrm>
                        <a:prstGeom prst="rect">
                          <a:avLst/>
                        </a:prstGeom>
                        <a:solidFill>
                          <a:srgbClr val="FFFFFF"/>
                        </a:solidFill>
                        <a:ln w="9525">
                          <a:noFill/>
                          <a:miter lim="800000"/>
                          <a:headEnd/>
                          <a:tailEnd/>
                        </a:ln>
                      </wps:spPr>
                      <wps:txbx>
                        <w:txbxContent>
                          <w:p w14:paraId="166709B0" w14:textId="2F41BC86" w:rsidR="00C12B38" w:rsidRPr="00A07FDA" w:rsidRDefault="00C12B38">
                            <w:pPr>
                              <w:rPr>
                                <w:b/>
                                <w:bCs/>
                                <w:sz w:val="12"/>
                                <w:szCs w:val="12"/>
                                <w:lang w:val="en-US"/>
                              </w:rPr>
                            </w:pPr>
                            <w:r w:rsidRPr="00A07FDA">
                              <w:rPr>
                                <w:b/>
                                <w:bCs/>
                                <w:sz w:val="12"/>
                                <w:szCs w:val="12"/>
                              </w:rPr>
                              <w:t>connect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1C10C" id="_x0000_s1029" type="#_x0000_t202" style="position:absolute;left:0;text-align:left;margin-left:269.4pt;margin-top:81.4pt;width:39.2pt;height:2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" stroked="f">
                <v:textbox>
                  <w:txbxContent>
                    <w:p w14:paraId="166709B0" w14:textId="2F41BC86" w:rsidR="00C12B38" w:rsidRPr="00A07FDA" w:rsidRDefault="00C12B38">
                      <w:pPr>
                        <w:rPr>
                          <w:b/>
                          <w:bCs/>
                          <w:sz w:val="12"/>
                          <w:szCs w:val="12"/>
                          <w:lang w:val="en-US"/>
                        </w:rPr>
                      </w:pPr>
                      <w:r w:rsidRPr="00A07FDA">
                        <w:rPr>
                          <w:b/>
                          <w:bCs/>
                          <w:sz w:val="12"/>
                          <w:szCs w:val="12"/>
                        </w:rPr>
                        <w:t>connect</w:t>
                      </w:r>
                    </w:p>
                  </w:txbxContent>
                </v:textbox>
              </v:shape>
            </w:pict>
          </mc:Fallback>
        </mc:AlternateContent>
      </w:r>
      <w:r w:rsidR="00177D28" w:rsidRPr="00881F30">
        <w:rPr>
          <w:noProof/>
          <w:color w:val="000000" w:themeColor="text1"/>
          <w:lang w:eastAsia="es-EC"/>
        </w:rPr>
        <w:drawing>
          <wp:inline distT="0" distB="0" distL="0" distR="0" wp14:anchorId="524EEE49" wp14:editId="18334162">
            <wp:extent cx="4046397" cy="2533571"/>
            <wp:effectExtent l="0" t="0" r="0" b="635"/>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pic:nvPicPr>
                  <pic:blipFill>
                    <a:blip r:embed="rId38"/>
                    <a:stretch>
                      <a:fillRect/>
                    </a:stretch>
                  </pic:blipFill>
                  <pic:spPr>
                    <a:xfrm>
                      <a:off x="0" y="0"/>
                      <a:ext cx="4066669" cy="2546264"/>
                    </a:xfrm>
                    <a:prstGeom prst="rect">
                      <a:avLst/>
                    </a:prstGeom>
                  </pic:spPr>
                </pic:pic>
              </a:graphicData>
            </a:graphic>
          </wp:inline>
        </w:drawing>
      </w:r>
    </w:p>
    <w:p w14:paraId="0E80BD5F" w14:textId="10916330" w:rsidR="00A07FDA" w:rsidRPr="00881F30" w:rsidRDefault="00A07FDA" w:rsidP="00A07FDA">
      <w:pPr>
        <w:pStyle w:val="Textoindependiente"/>
        <w:tabs>
          <w:tab w:val="left" w:pos="2175"/>
        </w:tabs>
        <w:spacing w:after="0"/>
        <w:jc w:val="center"/>
        <w:rPr>
          <w:rFonts w:eastAsiaTheme="majorEastAsia" w:cs="Arial"/>
          <w:b/>
          <w:bCs/>
          <w:color w:val="000000" w:themeColor="text1"/>
          <w:sz w:val="18"/>
          <w:szCs w:val="18"/>
        </w:rPr>
      </w:pPr>
      <w:r w:rsidRPr="00881F30">
        <w:rPr>
          <w:rFonts w:eastAsiaTheme="majorEastAsia" w:cs="Arial"/>
          <w:b/>
          <w:color w:val="000000" w:themeColor="text1"/>
          <w:sz w:val="18"/>
          <w:szCs w:val="18"/>
        </w:rPr>
        <w:t>Nota:</w:t>
      </w:r>
      <w:r w:rsidRPr="00881F30">
        <w:rPr>
          <w:rFonts w:eastAsiaTheme="majorEastAsia" w:cs="Arial"/>
          <w:bCs/>
          <w:color w:val="000000" w:themeColor="text1"/>
          <w:sz w:val="18"/>
          <w:szCs w:val="18"/>
        </w:rPr>
        <w:t xml:space="preserve"> Se modificó la </w:t>
      </w:r>
      <w:r w:rsidR="0099200E" w:rsidRPr="00881F30">
        <w:rPr>
          <w:rFonts w:eastAsiaTheme="majorEastAsia" w:cs="Arial"/>
          <w:bCs/>
          <w:color w:val="000000" w:themeColor="text1"/>
          <w:sz w:val="18"/>
          <w:szCs w:val="18"/>
        </w:rPr>
        <w:t>figura</w:t>
      </w:r>
      <w:r w:rsidRPr="00881F30">
        <w:rPr>
          <w:rFonts w:eastAsiaTheme="majorEastAsia" w:cs="Arial"/>
          <w:bCs/>
          <w:color w:val="000000" w:themeColor="text1"/>
          <w:sz w:val="18"/>
          <w:szCs w:val="18"/>
        </w:rPr>
        <w:t xml:space="preserve"> original de https://www.educba.com/ incorporando los </w:t>
      </w:r>
      <w:r w:rsidRPr="00881F30">
        <w:rPr>
          <w:rFonts w:eastAsiaTheme="majorEastAsia" w:cs="Arial"/>
          <w:bCs/>
          <w:i/>
          <w:iCs/>
          <w:color w:val="000000" w:themeColor="text1"/>
          <w:sz w:val="18"/>
          <w:szCs w:val="18"/>
        </w:rPr>
        <w:t>connects</w:t>
      </w:r>
      <w:r w:rsidRPr="00881F30">
        <w:rPr>
          <w:rFonts w:eastAsiaTheme="majorEastAsia" w:cs="Arial"/>
          <w:bCs/>
          <w:color w:val="000000" w:themeColor="text1"/>
          <w:sz w:val="18"/>
          <w:szCs w:val="18"/>
        </w:rPr>
        <w:t xml:space="preserve"> </w:t>
      </w:r>
    </w:p>
    <w:p w14:paraId="741ADD7E" w14:textId="37408FE7" w:rsidR="0099200E" w:rsidRPr="00881F30" w:rsidRDefault="0099200E" w:rsidP="00452081">
      <w:pPr>
        <w:rPr>
          <w:color w:val="000000" w:themeColor="text1"/>
          <w:lang w:val="es-ES" w:eastAsia="es-ES" w:bidi="en-US"/>
        </w:rPr>
      </w:pPr>
    </w:p>
    <w:p w14:paraId="628C2D93" w14:textId="39936D07" w:rsidR="00177D28" w:rsidRPr="00881F30" w:rsidRDefault="00177D28" w:rsidP="003060B1">
      <w:pPr>
        <w:rPr>
          <w:color w:val="000000" w:themeColor="text1"/>
          <w:lang w:eastAsia="es-ES" w:bidi="en-US"/>
        </w:rPr>
      </w:pPr>
      <w:r w:rsidRPr="00881F30">
        <w:rPr>
          <w:color w:val="000000" w:themeColor="text1"/>
          <w:lang w:eastAsia="es-ES" w:bidi="en-US"/>
        </w:rPr>
        <w:t>Dentro de esta se describen los siguientes componentes:</w:t>
      </w:r>
    </w:p>
    <w:p w14:paraId="5C6A7A45" w14:textId="37820B31" w:rsidR="00177D28" w:rsidRPr="00881F30" w:rsidRDefault="00177D28" w:rsidP="00EF4B32">
      <w:pPr>
        <w:pStyle w:val="Prrafodelista"/>
        <w:numPr>
          <w:ilvl w:val="0"/>
          <w:numId w:val="22"/>
        </w:numPr>
        <w:spacing w:line="360" w:lineRule="auto"/>
        <w:jc w:val="both"/>
        <w:rPr>
          <w:color w:val="000000" w:themeColor="text1"/>
          <w:lang w:eastAsia="es-ES" w:bidi="en-US"/>
        </w:rPr>
      </w:pPr>
      <w:r w:rsidRPr="00881F30">
        <w:rPr>
          <w:b/>
          <w:bCs/>
          <w:color w:val="000000" w:themeColor="text1"/>
          <w:lang w:eastAsia="es-ES" w:bidi="en-US"/>
        </w:rPr>
        <w:t xml:space="preserve">Productor: </w:t>
      </w:r>
      <w:r w:rsidRPr="00881F30">
        <w:rPr>
          <w:color w:val="000000" w:themeColor="text1"/>
          <w:lang w:eastAsia="es-ES" w:bidi="en-US"/>
        </w:rPr>
        <w:t xml:space="preserve">Responsable del envío de mensajes (tópicos) hacia un </w:t>
      </w:r>
      <w:r w:rsidR="00881F30" w:rsidRPr="00881F30">
        <w:rPr>
          <w:color w:val="000000" w:themeColor="text1"/>
          <w:lang w:eastAsia="es-ES" w:bidi="en-US"/>
        </w:rPr>
        <w:t>clúster de</w:t>
      </w:r>
      <w:r w:rsidRPr="00881F30">
        <w:rPr>
          <w:color w:val="000000" w:themeColor="text1"/>
          <w:lang w:eastAsia="es-ES" w:bidi="en-US"/>
        </w:rPr>
        <w:t xml:space="preserve"> Kafka conformado por uno o varios </w:t>
      </w:r>
      <w:r w:rsidR="00661833" w:rsidRPr="00881F30">
        <w:rPr>
          <w:i/>
          <w:color w:val="000000" w:themeColor="text1"/>
          <w:lang w:eastAsia="es-ES" w:bidi="en-US"/>
        </w:rPr>
        <w:t>brokers</w:t>
      </w:r>
      <w:r w:rsidR="00661833" w:rsidRPr="00881F30">
        <w:rPr>
          <w:color w:val="000000" w:themeColor="text1"/>
          <w:lang w:eastAsia="es-ES" w:bidi="en-US"/>
        </w:rPr>
        <w:t xml:space="preserve"> (servidores) que garantizan la tolerancia a fallos a través de la replicación.</w:t>
      </w:r>
    </w:p>
    <w:p w14:paraId="6B5AE11D" w14:textId="29B59A73" w:rsidR="003060B1" w:rsidRPr="00881F30" w:rsidRDefault="00661833" w:rsidP="00EF4B32">
      <w:pPr>
        <w:pStyle w:val="Prrafodelista"/>
        <w:numPr>
          <w:ilvl w:val="0"/>
          <w:numId w:val="22"/>
        </w:numPr>
        <w:spacing w:line="360" w:lineRule="auto"/>
        <w:jc w:val="both"/>
        <w:rPr>
          <w:color w:val="000000" w:themeColor="text1"/>
          <w:lang w:eastAsia="es-ES" w:bidi="en-US"/>
        </w:rPr>
      </w:pPr>
      <w:r w:rsidRPr="00881F30">
        <w:rPr>
          <w:b/>
          <w:bCs/>
          <w:color w:val="000000" w:themeColor="text1"/>
          <w:lang w:eastAsia="es-ES" w:bidi="en-US"/>
        </w:rPr>
        <w:t xml:space="preserve">Consumidor: </w:t>
      </w:r>
      <w:r w:rsidRPr="00881F30">
        <w:rPr>
          <w:color w:val="000000" w:themeColor="text1"/>
          <w:lang w:eastAsia="es-ES" w:bidi="en-US"/>
        </w:rPr>
        <w:t xml:space="preserve"> Quien consume los tópicos almacenados en el servidor de Kafka, </w:t>
      </w:r>
      <w:r w:rsidR="00A673C3">
        <w:rPr>
          <w:color w:val="000000" w:themeColor="text1"/>
          <w:lang w:eastAsia="es-ES" w:bidi="en-US"/>
        </w:rPr>
        <w:t>siendo este un</w:t>
      </w:r>
      <w:r w:rsidRPr="00881F30">
        <w:rPr>
          <w:color w:val="000000" w:themeColor="text1"/>
          <w:lang w:eastAsia="es-ES" w:bidi="en-US"/>
        </w:rPr>
        <w:t xml:space="preserve"> mediador entre el consumidor y el productor.</w:t>
      </w:r>
    </w:p>
    <w:p w14:paraId="42D5DE3D" w14:textId="6B3D07BF" w:rsidR="003060B1" w:rsidRPr="00881F30" w:rsidRDefault="00661833" w:rsidP="00EF4B32">
      <w:pPr>
        <w:pStyle w:val="Prrafodelista"/>
        <w:numPr>
          <w:ilvl w:val="0"/>
          <w:numId w:val="22"/>
        </w:numPr>
        <w:rPr>
          <w:b/>
          <w:bCs/>
          <w:color w:val="000000" w:themeColor="text1"/>
          <w:lang w:eastAsia="es-ES" w:bidi="en-US"/>
        </w:rPr>
      </w:pPr>
      <w:r w:rsidRPr="00881F30">
        <w:rPr>
          <w:b/>
          <w:bCs/>
          <w:color w:val="000000" w:themeColor="text1"/>
          <w:lang w:eastAsia="es-ES" w:bidi="en-US"/>
        </w:rPr>
        <w:t xml:space="preserve">Broker: </w:t>
      </w:r>
      <w:r w:rsidRPr="00881F30">
        <w:rPr>
          <w:color w:val="000000" w:themeColor="text1"/>
          <w:lang w:eastAsia="es-ES" w:bidi="en-US"/>
        </w:rPr>
        <w:t xml:space="preserve"> Un servidor dentro de un clúster de Kafka.</w:t>
      </w:r>
    </w:p>
    <w:p w14:paraId="1F5F0F64" w14:textId="267D593F" w:rsidR="00661833" w:rsidRPr="00881F30" w:rsidRDefault="00661833" w:rsidP="00EF4B32">
      <w:pPr>
        <w:pStyle w:val="Prrafodelista"/>
        <w:numPr>
          <w:ilvl w:val="0"/>
          <w:numId w:val="22"/>
        </w:numPr>
        <w:spacing w:line="360" w:lineRule="auto"/>
        <w:jc w:val="both"/>
        <w:rPr>
          <w:b/>
          <w:bCs/>
          <w:color w:val="000000" w:themeColor="text1"/>
          <w:lang w:eastAsia="es-ES" w:bidi="en-US"/>
        </w:rPr>
      </w:pPr>
      <w:r w:rsidRPr="00881F30">
        <w:rPr>
          <w:b/>
          <w:bCs/>
          <w:color w:val="000000" w:themeColor="text1"/>
          <w:lang w:eastAsia="es-ES" w:bidi="en-US"/>
        </w:rPr>
        <w:t>Tópico (</w:t>
      </w:r>
      <w:r w:rsidRPr="00881F30">
        <w:rPr>
          <w:b/>
          <w:bCs/>
          <w:i/>
          <w:iCs/>
          <w:color w:val="000000" w:themeColor="text1"/>
          <w:lang w:eastAsia="es-ES" w:bidi="en-US"/>
        </w:rPr>
        <w:t>Topic</w:t>
      </w:r>
      <w:r w:rsidRPr="00881F30">
        <w:rPr>
          <w:b/>
          <w:bCs/>
          <w:color w:val="000000" w:themeColor="text1"/>
          <w:lang w:eastAsia="es-ES" w:bidi="en-US"/>
        </w:rPr>
        <w:t xml:space="preserve">): </w:t>
      </w:r>
      <w:r w:rsidRPr="00881F30">
        <w:rPr>
          <w:color w:val="000000" w:themeColor="text1"/>
          <w:lang w:eastAsia="es-ES" w:bidi="en-US"/>
        </w:rPr>
        <w:t xml:space="preserve"> Es un tipo de mensaje en </w:t>
      </w:r>
      <w:r w:rsidRPr="00881F30">
        <w:rPr>
          <w:i/>
          <w:iCs/>
          <w:color w:val="000000" w:themeColor="text1"/>
          <w:lang w:eastAsia="es-ES" w:bidi="en-US"/>
        </w:rPr>
        <w:t xml:space="preserve">stream, </w:t>
      </w:r>
      <w:r w:rsidR="00FE4F58" w:rsidRPr="00881F30">
        <w:rPr>
          <w:color w:val="000000" w:themeColor="text1"/>
          <w:lang w:eastAsia="es-ES" w:bidi="en-US"/>
        </w:rPr>
        <w:t>único</w:t>
      </w:r>
      <w:r w:rsidR="00FE4F58">
        <w:rPr>
          <w:color w:val="000000" w:themeColor="text1"/>
          <w:lang w:eastAsia="es-ES" w:bidi="en-US"/>
        </w:rPr>
        <w:t xml:space="preserve">, </w:t>
      </w:r>
      <w:r w:rsidR="00FE4F58" w:rsidRPr="00881F30">
        <w:rPr>
          <w:color w:val="000000" w:themeColor="text1"/>
          <w:lang w:eastAsia="es-ES" w:bidi="en-US"/>
        </w:rPr>
        <w:t>que</w:t>
      </w:r>
      <w:r w:rsidRPr="00881F30">
        <w:rPr>
          <w:color w:val="000000" w:themeColor="text1"/>
          <w:lang w:eastAsia="es-ES" w:bidi="en-US"/>
        </w:rPr>
        <w:t xml:space="preserve"> hace referencia a una estructura de datos </w:t>
      </w:r>
      <w:r w:rsidR="00E53450" w:rsidRPr="00881F30">
        <w:rPr>
          <w:color w:val="000000" w:themeColor="text1"/>
          <w:lang w:eastAsia="es-ES" w:bidi="en-US"/>
        </w:rPr>
        <w:t>generada por el productor y accesible por uno o varios consumidores.</w:t>
      </w:r>
    </w:p>
    <w:p w14:paraId="64A6F8F3" w14:textId="7513F6A0" w:rsidR="00E53450" w:rsidRPr="00881F30" w:rsidRDefault="00E53450" w:rsidP="00EF4B32">
      <w:pPr>
        <w:pStyle w:val="Prrafodelista"/>
        <w:numPr>
          <w:ilvl w:val="0"/>
          <w:numId w:val="22"/>
        </w:numPr>
        <w:spacing w:line="360" w:lineRule="auto"/>
        <w:jc w:val="both"/>
        <w:rPr>
          <w:b/>
          <w:bCs/>
          <w:color w:val="000000" w:themeColor="text1"/>
          <w:lang w:eastAsia="es-ES" w:bidi="en-US"/>
        </w:rPr>
      </w:pPr>
      <w:r w:rsidRPr="00881F30">
        <w:rPr>
          <w:b/>
          <w:bCs/>
          <w:color w:val="000000" w:themeColor="text1"/>
          <w:lang w:eastAsia="es-ES" w:bidi="en-US"/>
        </w:rPr>
        <w:t xml:space="preserve">Partición: </w:t>
      </w:r>
      <w:r w:rsidRPr="00881F30">
        <w:rPr>
          <w:color w:val="000000" w:themeColor="text1"/>
          <w:lang w:eastAsia="es-ES" w:bidi="en-US"/>
        </w:rPr>
        <w:t xml:space="preserve"> En ambientes distribuidos como lo es Kafka, con varios servidores dentro de un clúster y ante la ingesta de grandes volúmenes de datos, </w:t>
      </w:r>
      <w:r w:rsidR="00D52907" w:rsidRPr="00881F30">
        <w:rPr>
          <w:color w:val="000000" w:themeColor="text1"/>
          <w:lang w:eastAsia="es-ES" w:bidi="en-US"/>
        </w:rPr>
        <w:t>una partición</w:t>
      </w:r>
      <w:r w:rsidRPr="00881F30">
        <w:rPr>
          <w:color w:val="000000" w:themeColor="text1"/>
          <w:lang w:eastAsia="es-ES" w:bidi="en-US"/>
        </w:rPr>
        <w:t xml:space="preserve"> consiste en la segmentación de un tópico en distintos “pedazos” que son distribuidos entre los miembros del clúster.</w:t>
      </w:r>
    </w:p>
    <w:p w14:paraId="0F1946E9" w14:textId="633786B6" w:rsidR="00E53450" w:rsidRPr="00881F30" w:rsidRDefault="00ED5DDC" w:rsidP="00EF4B32">
      <w:pPr>
        <w:pStyle w:val="Prrafodelista"/>
        <w:numPr>
          <w:ilvl w:val="0"/>
          <w:numId w:val="22"/>
        </w:numPr>
        <w:spacing w:line="360" w:lineRule="auto"/>
        <w:jc w:val="both"/>
        <w:rPr>
          <w:b/>
          <w:bCs/>
          <w:i/>
          <w:iCs/>
          <w:color w:val="000000" w:themeColor="text1"/>
          <w:lang w:eastAsia="es-ES" w:bidi="en-US"/>
        </w:rPr>
      </w:pPr>
      <w:r w:rsidRPr="00881F30">
        <w:rPr>
          <w:b/>
          <w:bCs/>
          <w:i/>
          <w:iCs/>
          <w:color w:val="000000" w:themeColor="text1"/>
          <w:lang w:eastAsia="es-ES" w:bidi="en-US"/>
        </w:rPr>
        <w:t>Offset</w:t>
      </w:r>
      <w:r w:rsidRPr="00881F30">
        <w:rPr>
          <w:b/>
          <w:bCs/>
          <w:color w:val="000000" w:themeColor="text1"/>
          <w:lang w:eastAsia="es-ES" w:bidi="en-US"/>
        </w:rPr>
        <w:t>:</w:t>
      </w:r>
      <w:r w:rsidRPr="00881F30">
        <w:rPr>
          <w:b/>
          <w:bCs/>
          <w:i/>
          <w:iCs/>
          <w:color w:val="000000" w:themeColor="text1"/>
          <w:lang w:eastAsia="es-ES" w:bidi="en-US"/>
        </w:rPr>
        <w:t xml:space="preserve"> </w:t>
      </w:r>
      <w:r w:rsidRPr="00881F30">
        <w:rPr>
          <w:color w:val="000000" w:themeColor="text1"/>
          <w:lang w:eastAsia="es-ES" w:bidi="en-US"/>
        </w:rPr>
        <w:t>Consiste en un secuencial que se asigna sobre cada partición de un tópico, este número va en aumento a medida que existe nuevos mensajes entrantes al servidor.</w:t>
      </w:r>
      <w:r w:rsidRPr="00881F30">
        <w:rPr>
          <w:b/>
          <w:bCs/>
          <w:i/>
          <w:iCs/>
          <w:color w:val="000000" w:themeColor="text1"/>
          <w:lang w:eastAsia="es-ES" w:bidi="en-US"/>
        </w:rPr>
        <w:t xml:space="preserve"> </w:t>
      </w:r>
      <w:r w:rsidRPr="00881F30">
        <w:rPr>
          <w:b/>
          <w:bCs/>
          <w:color w:val="000000" w:themeColor="text1"/>
          <w:lang w:eastAsia="es-ES" w:bidi="en-US"/>
        </w:rPr>
        <w:t xml:space="preserve"> </w:t>
      </w:r>
    </w:p>
    <w:p w14:paraId="4D1C0EEB" w14:textId="2A171A94" w:rsidR="00ED5DDC" w:rsidRPr="00881F30" w:rsidRDefault="00ED5DDC" w:rsidP="00EF4B32">
      <w:pPr>
        <w:pStyle w:val="Prrafodelista"/>
        <w:numPr>
          <w:ilvl w:val="0"/>
          <w:numId w:val="22"/>
        </w:numPr>
        <w:spacing w:line="360" w:lineRule="auto"/>
        <w:jc w:val="both"/>
        <w:rPr>
          <w:b/>
          <w:bCs/>
          <w:i/>
          <w:iCs/>
          <w:color w:val="000000" w:themeColor="text1"/>
          <w:lang w:eastAsia="es-ES" w:bidi="en-US"/>
        </w:rPr>
      </w:pPr>
      <w:r w:rsidRPr="00881F30">
        <w:rPr>
          <w:b/>
          <w:bCs/>
          <w:color w:val="000000" w:themeColor="text1"/>
          <w:lang w:eastAsia="es-ES" w:bidi="en-US"/>
        </w:rPr>
        <w:lastRenderedPageBreak/>
        <w:t xml:space="preserve">Zookeeper: </w:t>
      </w:r>
      <w:r w:rsidRPr="00881F30">
        <w:rPr>
          <w:color w:val="000000" w:themeColor="text1"/>
          <w:lang w:eastAsia="es-ES" w:bidi="en-US"/>
        </w:rPr>
        <w:t xml:space="preserve">Dentro de Kafka, Zookeeper cumple las funciones de coordinador, encargado de coordinar el trabajo de los distintos servidores del clúster, así como rastrear los tópicos y sus particiones. </w:t>
      </w:r>
    </w:p>
    <w:p w14:paraId="5103E827" w14:textId="477256F5" w:rsidR="00ED5DDC" w:rsidRPr="00881F30" w:rsidRDefault="00ED5DDC" w:rsidP="000C04D6">
      <w:pPr>
        <w:rPr>
          <w:color w:val="000000" w:themeColor="text1"/>
          <w:lang w:eastAsia="es-ES" w:bidi="en-US"/>
        </w:rPr>
      </w:pPr>
      <w:r w:rsidRPr="00881F30">
        <w:rPr>
          <w:color w:val="000000" w:themeColor="text1"/>
          <w:lang w:eastAsia="es-ES" w:bidi="en-US"/>
        </w:rPr>
        <w:t>Dentro de Kafka existe un elemento llamado conector (</w:t>
      </w:r>
      <w:r w:rsidR="009C6D07" w:rsidRPr="00881F30">
        <w:rPr>
          <w:i/>
          <w:iCs/>
          <w:color w:val="000000" w:themeColor="text1"/>
          <w:lang w:eastAsia="es-ES" w:bidi="en-US"/>
        </w:rPr>
        <w:t>C</w:t>
      </w:r>
      <w:r w:rsidRPr="00881F30">
        <w:rPr>
          <w:i/>
          <w:iCs/>
          <w:color w:val="000000" w:themeColor="text1"/>
          <w:lang w:eastAsia="es-ES" w:bidi="en-US"/>
        </w:rPr>
        <w:t>onnect</w:t>
      </w:r>
      <w:r w:rsidRPr="00881F30">
        <w:rPr>
          <w:color w:val="000000" w:themeColor="text1"/>
          <w:lang w:eastAsia="es-ES" w:bidi="en-US"/>
        </w:rPr>
        <w:t>)</w:t>
      </w:r>
      <w:r w:rsidR="009C6D07" w:rsidRPr="00881F30">
        <w:rPr>
          <w:color w:val="000000" w:themeColor="text1"/>
          <w:lang w:eastAsia="es-ES" w:bidi="en-US"/>
        </w:rPr>
        <w:t xml:space="preserve">, que actúa como mediador entre </w:t>
      </w:r>
      <w:r w:rsidR="00881F30" w:rsidRPr="00881F30">
        <w:rPr>
          <w:color w:val="000000" w:themeColor="text1"/>
          <w:lang w:eastAsia="es-ES" w:bidi="en-US"/>
        </w:rPr>
        <w:t>una fuente</w:t>
      </w:r>
      <w:r w:rsidR="009C6D07" w:rsidRPr="00881F30">
        <w:rPr>
          <w:color w:val="000000" w:themeColor="text1"/>
          <w:lang w:eastAsia="es-ES" w:bidi="en-US"/>
        </w:rPr>
        <w:t xml:space="preserve"> de datos (o destino) y el servidor de Kafka, de esta forma se puede realizar la transferencia de grandes volúmenes de datos en tiempo real hacia consumidores como </w:t>
      </w:r>
      <w:r w:rsidR="009C6D07" w:rsidRPr="00881F30">
        <w:rPr>
          <w:i/>
          <w:iCs/>
          <w:color w:val="000000" w:themeColor="text1"/>
          <w:lang w:eastAsia="es-ES" w:bidi="en-US"/>
        </w:rPr>
        <w:t xml:space="preserve">data lakes </w:t>
      </w:r>
      <w:r w:rsidR="009C6D07" w:rsidRPr="00881F30">
        <w:rPr>
          <w:color w:val="000000" w:themeColor="text1"/>
          <w:lang w:eastAsia="es-ES" w:bidi="en-US"/>
        </w:rPr>
        <w:t>o motores de procesamiento distribuido</w:t>
      </w:r>
      <w:r w:rsidR="004F4559" w:rsidRPr="00881F30">
        <w:rPr>
          <w:color w:val="000000" w:themeColor="text1"/>
          <w:lang w:eastAsia="es-ES" w:bidi="en-US"/>
        </w:rPr>
        <w:t>.</w:t>
      </w:r>
      <w:r w:rsidR="009C6D07" w:rsidRPr="00881F30">
        <w:rPr>
          <w:color w:val="000000" w:themeColor="text1"/>
          <w:lang w:eastAsia="es-ES" w:bidi="en-US"/>
        </w:rPr>
        <w:t xml:space="preserve"> </w:t>
      </w:r>
    </w:p>
    <w:p w14:paraId="33248001" w14:textId="3496E342" w:rsidR="007E0B12" w:rsidRPr="00881F30" w:rsidRDefault="007E0B12" w:rsidP="00DE7E20">
      <w:pPr>
        <w:pStyle w:val="Ttulo3"/>
        <w:spacing w:line="240" w:lineRule="auto"/>
        <w:jc w:val="left"/>
        <w:rPr>
          <w:rFonts w:eastAsia="Times New Roman" w:cs="TeXGyreTermes-Regular"/>
          <w:iCs/>
          <w:color w:val="000000" w:themeColor="text1"/>
          <w:lang w:eastAsia="es-ES" w:bidi="en-US"/>
        </w:rPr>
      </w:pPr>
      <w:bookmarkStart w:id="224" w:name="_Toc106016365"/>
      <w:r w:rsidRPr="00881F30">
        <w:rPr>
          <w:rFonts w:eastAsia="Times New Roman" w:cs="TeXGyreTermes-Regular"/>
          <w:iCs/>
          <w:color w:val="000000" w:themeColor="text1"/>
          <w:lang w:eastAsia="es-ES" w:bidi="en-US"/>
        </w:rPr>
        <w:t>4.3.2 Configuración Apache Kafka- Confluent</w:t>
      </w:r>
      <w:bookmarkEnd w:id="224"/>
    </w:p>
    <w:p w14:paraId="63928EEB" w14:textId="00FF5A85" w:rsidR="0065144E" w:rsidRDefault="0099200E" w:rsidP="007E0B12">
      <w:pPr>
        <w:rPr>
          <w:color w:val="000000" w:themeColor="text1"/>
          <w:lang w:eastAsia="es-ES" w:bidi="en-US"/>
        </w:rPr>
      </w:pPr>
      <w:r w:rsidRPr="00881F30">
        <w:rPr>
          <w:color w:val="000000" w:themeColor="text1"/>
          <w:lang w:eastAsia="es-ES" w:bidi="en-US"/>
        </w:rPr>
        <w:t xml:space="preserve">Confluent es una plataforma desarrollada por los creadores de Kafka, </w:t>
      </w:r>
      <w:r w:rsidR="00D52907" w:rsidRPr="00881F30">
        <w:rPr>
          <w:color w:val="000000" w:themeColor="text1"/>
          <w:lang w:eastAsia="es-ES" w:bidi="en-US"/>
        </w:rPr>
        <w:t>que incorpora sobre la distribución original de Kafka mejoras adicionales para facilitar la conectividad entre esta y distintas fuentes de datos</w:t>
      </w:r>
      <w:r w:rsidR="003A4161" w:rsidRPr="00881F30">
        <w:rPr>
          <w:color w:val="000000" w:themeColor="text1"/>
          <w:lang w:eastAsia="es-ES" w:bidi="en-US"/>
        </w:rPr>
        <w:t>.</w:t>
      </w:r>
      <w:r w:rsidR="00D52907" w:rsidRPr="00881F30">
        <w:rPr>
          <w:color w:val="000000" w:themeColor="text1"/>
          <w:lang w:eastAsia="es-ES" w:bidi="en-US"/>
        </w:rPr>
        <w:t xml:space="preserve"> </w:t>
      </w:r>
      <w:r w:rsidR="003A4161" w:rsidRPr="00881F30">
        <w:rPr>
          <w:color w:val="000000" w:themeColor="text1"/>
          <w:lang w:eastAsia="es-ES" w:bidi="en-US"/>
        </w:rPr>
        <w:t>P</w:t>
      </w:r>
      <w:r w:rsidR="00D52907" w:rsidRPr="00881F30">
        <w:rPr>
          <w:color w:val="000000" w:themeColor="text1"/>
          <w:lang w:eastAsia="es-ES" w:bidi="en-US"/>
        </w:rPr>
        <w:t xml:space="preserve">ara el presente TFM se utiliza Confluent gracias a que implementa conectores sobre base de </w:t>
      </w:r>
      <w:r w:rsidR="00881F30" w:rsidRPr="00881F30">
        <w:rPr>
          <w:color w:val="000000" w:themeColor="text1"/>
          <w:lang w:eastAsia="es-ES" w:bidi="en-US"/>
        </w:rPr>
        <w:t>datos a</w:t>
      </w:r>
      <w:r w:rsidR="00D52907" w:rsidRPr="00881F30">
        <w:rPr>
          <w:color w:val="000000" w:themeColor="text1"/>
          <w:lang w:eastAsia="es-ES" w:bidi="en-US"/>
        </w:rPr>
        <w:t xml:space="preserve"> través de controladores (jdbc), de esta forma resulta sencillo acceder a una BBDD con solo incluir parámetros de conexión, esquema, credenciales, e/o.</w:t>
      </w:r>
    </w:p>
    <w:p w14:paraId="02614453" w14:textId="03409021" w:rsidR="007E0B12" w:rsidRPr="00881F30" w:rsidRDefault="007E0B12" w:rsidP="007E0B12">
      <w:pPr>
        <w:rPr>
          <w:color w:val="000000" w:themeColor="text1"/>
        </w:rPr>
      </w:pPr>
      <w:r w:rsidRPr="00881F30">
        <w:rPr>
          <w:color w:val="000000" w:themeColor="text1"/>
        </w:rPr>
        <w:t xml:space="preserve">Para efectos de la configuración de </w:t>
      </w:r>
      <w:r w:rsidR="00F27AC6" w:rsidRPr="00881F30">
        <w:rPr>
          <w:color w:val="000000" w:themeColor="text1"/>
        </w:rPr>
        <w:t>Kafka</w:t>
      </w:r>
      <w:r w:rsidRPr="00881F30">
        <w:rPr>
          <w:color w:val="000000" w:themeColor="text1"/>
        </w:rPr>
        <w:t>, se tiene las siguientes variables, cuyos valores se detallan a continuación</w:t>
      </w:r>
      <w:r w:rsidR="00DE7E20" w:rsidRPr="00881F30">
        <w:rPr>
          <w:color w:val="000000" w:themeColor="text1"/>
        </w:rPr>
        <w:t xml:space="preserve"> en la Tabla</w:t>
      </w:r>
      <w:r w:rsidR="00F27AC6" w:rsidRPr="00881F30">
        <w:rPr>
          <w:color w:val="000000" w:themeColor="text1"/>
        </w:rPr>
        <w:t xml:space="preserve"> </w:t>
      </w:r>
      <w:r w:rsidR="00881F30" w:rsidRPr="00881F30">
        <w:rPr>
          <w:color w:val="000000" w:themeColor="text1"/>
        </w:rPr>
        <w:t>1</w:t>
      </w:r>
      <w:r w:rsidR="00E831C7">
        <w:rPr>
          <w:color w:val="000000" w:themeColor="text1"/>
        </w:rPr>
        <w:t>1</w:t>
      </w:r>
      <w:r w:rsidR="00881F30" w:rsidRPr="00881F30">
        <w:rPr>
          <w:color w:val="000000" w:themeColor="text1"/>
        </w:rPr>
        <w:t>:</w:t>
      </w:r>
    </w:p>
    <w:p w14:paraId="23A301D3" w14:textId="50EC44F7" w:rsidR="00F27AC6" w:rsidRPr="00881F30" w:rsidRDefault="00F27AC6" w:rsidP="00F27AC6">
      <w:pPr>
        <w:pStyle w:val="Descripcin"/>
        <w:rPr>
          <w:color w:val="000000" w:themeColor="text1"/>
        </w:rPr>
      </w:pPr>
      <w:bookmarkStart w:id="225" w:name="_Toc106016394"/>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5821F7">
        <w:rPr>
          <w:noProof/>
          <w:color w:val="000000" w:themeColor="text1"/>
        </w:rPr>
        <w:t>11</w:t>
      </w:r>
      <w:r w:rsidRPr="00881F30">
        <w:rPr>
          <w:color w:val="000000" w:themeColor="text1"/>
        </w:rPr>
        <w:fldChar w:fldCharType="end"/>
      </w:r>
      <w:r w:rsidRPr="00881F30">
        <w:rPr>
          <w:color w:val="000000" w:themeColor="text1"/>
        </w:rPr>
        <w:t xml:space="preserve"> Variables de configuración Kafka</w:t>
      </w:r>
      <w:bookmarkEnd w:id="225"/>
    </w:p>
    <w:tbl>
      <w:tblPr>
        <w:tblW w:w="8334" w:type="dxa"/>
        <w:jc w:val="center"/>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Look w:val="04A0" w:firstRow="1" w:lastRow="0" w:firstColumn="1" w:lastColumn="0" w:noHBand="0" w:noVBand="1"/>
      </w:tblPr>
      <w:tblGrid>
        <w:gridCol w:w="4988"/>
        <w:gridCol w:w="3346"/>
      </w:tblGrid>
      <w:tr w:rsidR="00881F30" w:rsidRPr="00881F30" w14:paraId="1EF46EF0"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6886C3FF" w14:textId="77777777" w:rsidR="007E0B12" w:rsidRPr="00881F30" w:rsidRDefault="007E0B12" w:rsidP="00EE6027">
            <w:pPr>
              <w:pStyle w:val="Contenidodelatabla"/>
              <w:jc w:val="left"/>
              <w:rPr>
                <w:rFonts w:cs="Arial"/>
                <w:b/>
                <w:bCs/>
                <w:color w:val="000000" w:themeColor="text1"/>
                <w:sz w:val="20"/>
                <w:szCs w:val="20"/>
              </w:rPr>
            </w:pPr>
            <w:r w:rsidRPr="00881F30">
              <w:rPr>
                <w:rFonts w:cs="Arial"/>
                <w:b/>
                <w:bCs/>
                <w:color w:val="000000" w:themeColor="text1"/>
                <w:sz w:val="20"/>
                <w:szCs w:val="20"/>
              </w:rPr>
              <w:t>VARIABLE</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1519EF0C" w14:textId="77777777" w:rsidR="007E0B12" w:rsidRPr="00881F30" w:rsidRDefault="007E0B12" w:rsidP="00EE6027">
            <w:pPr>
              <w:pStyle w:val="Contenidodelatabla"/>
              <w:jc w:val="left"/>
              <w:rPr>
                <w:rFonts w:cs="Arial"/>
                <w:b/>
                <w:bCs/>
                <w:color w:val="000000" w:themeColor="text1"/>
                <w:sz w:val="20"/>
                <w:szCs w:val="20"/>
              </w:rPr>
            </w:pPr>
            <w:r w:rsidRPr="00881F30">
              <w:rPr>
                <w:rFonts w:cs="Arial"/>
                <w:b/>
                <w:bCs/>
                <w:color w:val="000000" w:themeColor="text1"/>
                <w:sz w:val="20"/>
                <w:szCs w:val="20"/>
              </w:rPr>
              <w:t>VALOR</w:t>
            </w:r>
          </w:p>
        </w:tc>
      </w:tr>
      <w:tr w:rsidR="00881F30" w:rsidRPr="00881F30" w14:paraId="74D585D0"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22509CEB"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&lt;PATH_KAFKA&gt;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09A0B1E6"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/home/byron/confluent-4.1.1</w:t>
            </w:r>
          </w:p>
        </w:tc>
      </w:tr>
      <w:tr w:rsidR="00881F30" w:rsidRPr="00881F30" w14:paraId="119638CF"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3E7B84C8"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&lt;KAKFA_IP_ADDRESS&gt;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23A1CF30"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192.168.1.43</w:t>
            </w:r>
          </w:p>
        </w:tc>
      </w:tr>
      <w:tr w:rsidR="00881F30" w:rsidRPr="00881F30" w14:paraId="46860C2F" w14:textId="77777777" w:rsidTr="00FE4F58">
        <w:trPr>
          <w:trHeight w:val="428"/>
          <w:jc w:val="center"/>
        </w:trPr>
        <w:tc>
          <w:tcPr>
            <w:tcW w:w="4987" w:type="dxa"/>
            <w:tcBorders>
              <w:top w:val="single" w:sz="4" w:space="0" w:color="000001"/>
              <w:left w:val="single" w:sz="4" w:space="0" w:color="000001"/>
              <w:bottom w:val="single" w:sz="4" w:space="0" w:color="000001"/>
            </w:tcBorders>
            <w:shd w:val="clear" w:color="auto" w:fill="auto"/>
          </w:tcPr>
          <w:p w14:paraId="4B0E24E8"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&lt;ZOOKEEPER_IP_ADDRESS&gt;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78AAAB99"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192.168.1.43</w:t>
            </w:r>
          </w:p>
        </w:tc>
      </w:tr>
      <w:tr w:rsidR="00881F30" w:rsidRPr="00881F30" w14:paraId="3A576BCC"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1F8E4DCE"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&lt;ORACLE_IP_ADDRESS&gt;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314B8C70"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192.168.1.56</w:t>
            </w:r>
          </w:p>
        </w:tc>
      </w:tr>
      <w:tr w:rsidR="00881F30" w:rsidRPr="00881F30" w14:paraId="397AD98C"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46CF330C"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&lt;PUERTO_ORACLE&gt;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15E62735"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1521</w:t>
            </w:r>
          </w:p>
        </w:tc>
      </w:tr>
      <w:tr w:rsidR="00881F30" w:rsidRPr="00881F30" w14:paraId="130B6CD1"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38F899AA"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&lt;SID&gt;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342BE560"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XE</w:t>
            </w:r>
          </w:p>
        </w:tc>
      </w:tr>
      <w:tr w:rsidR="00881F30" w:rsidRPr="00881F30" w14:paraId="7D5E95BD"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385A58B4"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&lt;USUARIO&gt;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7D09D5DE"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DECLARACIONES</w:t>
            </w:r>
          </w:p>
        </w:tc>
      </w:tr>
      <w:tr w:rsidR="00881F30" w:rsidRPr="00881F30" w14:paraId="60324D22"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30A369AC"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&lt;CONTRASEÑA&gt;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0819C8A0"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DECLARACIONES</w:t>
            </w:r>
          </w:p>
        </w:tc>
      </w:tr>
      <w:tr w:rsidR="00881F30" w:rsidRPr="00881F30" w14:paraId="5B47D0B2"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04C5F53C"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&lt;TABLA_BDD_ORACLE&gt;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395DB725"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DECLARACIONES</w:t>
            </w:r>
          </w:p>
        </w:tc>
      </w:tr>
      <w:tr w:rsidR="00881F30" w:rsidRPr="00881F30" w14:paraId="5323B2E8" w14:textId="77777777" w:rsidTr="00A673C3">
        <w:trPr>
          <w:trHeight w:val="369"/>
          <w:jc w:val="center"/>
        </w:trPr>
        <w:tc>
          <w:tcPr>
            <w:tcW w:w="4987" w:type="dxa"/>
            <w:tcBorders>
              <w:top w:val="single" w:sz="4" w:space="0" w:color="000001"/>
              <w:left w:val="single" w:sz="4" w:space="0" w:color="000001"/>
              <w:bottom w:val="single" w:sz="4" w:space="0" w:color="000001"/>
            </w:tcBorders>
            <w:shd w:val="clear" w:color="auto" w:fill="auto"/>
          </w:tcPr>
          <w:p w14:paraId="6D1E16BA"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lastRenderedPageBreak/>
              <w:t>&lt;CAMPO_INCREMENTAL_TABLA_ORACLE&gt;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365AC426"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CODIGO</w:t>
            </w:r>
          </w:p>
        </w:tc>
      </w:tr>
    </w:tbl>
    <w:p w14:paraId="01A83F92" w14:textId="77777777" w:rsidR="00DE7E20" w:rsidRPr="00881F30" w:rsidRDefault="00DE7E20" w:rsidP="007E0B12">
      <w:pPr>
        <w:rPr>
          <w:b/>
          <w:bCs/>
          <w:color w:val="000000" w:themeColor="text1"/>
        </w:rPr>
      </w:pPr>
    </w:p>
    <w:p w14:paraId="63EA9F5A" w14:textId="394A2F42" w:rsidR="007E0B12" w:rsidRPr="00881F30" w:rsidRDefault="007E0B12" w:rsidP="007E0B12">
      <w:pPr>
        <w:rPr>
          <w:b/>
          <w:bCs/>
          <w:color w:val="000000" w:themeColor="text1"/>
        </w:rPr>
      </w:pPr>
      <w:r w:rsidRPr="00881F30">
        <w:rPr>
          <w:b/>
          <w:bCs/>
          <w:color w:val="000000" w:themeColor="text1"/>
        </w:rPr>
        <w:t>Configuración:</w:t>
      </w:r>
    </w:p>
    <w:p w14:paraId="2974DE68" w14:textId="07281611" w:rsidR="007E0B12" w:rsidRPr="00881F30" w:rsidRDefault="007E0B12" w:rsidP="00EF4B32">
      <w:pPr>
        <w:numPr>
          <w:ilvl w:val="0"/>
          <w:numId w:val="38"/>
        </w:numPr>
        <w:ind w:left="360"/>
        <w:rPr>
          <w:color w:val="000000" w:themeColor="text1"/>
        </w:rPr>
      </w:pPr>
      <w:r w:rsidRPr="00881F30">
        <w:rPr>
          <w:color w:val="000000" w:themeColor="text1"/>
        </w:rPr>
        <w:t xml:space="preserve">Descargar la plataforma </w:t>
      </w:r>
      <w:r w:rsidR="00881F30" w:rsidRPr="00881F30">
        <w:rPr>
          <w:color w:val="000000" w:themeColor="text1"/>
        </w:rPr>
        <w:t>comprimida que</w:t>
      </w:r>
      <w:r w:rsidRPr="00881F30">
        <w:rPr>
          <w:color w:val="000000" w:themeColor="text1"/>
        </w:rPr>
        <w:t xml:space="preserve"> contiene el servidor de kafka de la página oficial de Confluent, versión 4.1.1; y descomprimirlo en </w:t>
      </w:r>
      <w:r w:rsidR="00701C6D" w:rsidRPr="00881F30">
        <w:rPr>
          <w:color w:val="000000" w:themeColor="text1"/>
        </w:rPr>
        <w:t>una ruta determinada</w:t>
      </w:r>
      <w:r w:rsidRPr="00881F30">
        <w:rPr>
          <w:color w:val="000000" w:themeColor="text1"/>
        </w:rPr>
        <w:t>, en adelante  &lt;PATH_KAFKA&gt;.</w:t>
      </w:r>
    </w:p>
    <w:p w14:paraId="21B29C6C" w14:textId="499BC39B" w:rsidR="007E0B12" w:rsidRPr="00881F30" w:rsidRDefault="007E0B12" w:rsidP="00EF4B32">
      <w:pPr>
        <w:numPr>
          <w:ilvl w:val="0"/>
          <w:numId w:val="38"/>
        </w:numPr>
        <w:ind w:left="360"/>
        <w:rPr>
          <w:color w:val="000000" w:themeColor="text1"/>
        </w:rPr>
      </w:pPr>
      <w:r w:rsidRPr="00881F30">
        <w:rPr>
          <w:color w:val="000000" w:themeColor="text1"/>
        </w:rPr>
        <w:t xml:space="preserve">Para la conexión del </w:t>
      </w:r>
      <w:r w:rsidRPr="00B221C2">
        <w:rPr>
          <w:i/>
          <w:color w:val="000000" w:themeColor="text1"/>
        </w:rPr>
        <w:t>content</w:t>
      </w:r>
      <w:r w:rsidRPr="00881F30">
        <w:rPr>
          <w:color w:val="000000" w:themeColor="text1"/>
        </w:rPr>
        <w:t xml:space="preserve">  con Oracle se deberá descargar el </w:t>
      </w:r>
      <w:r w:rsidR="001A0384" w:rsidRPr="00881F30">
        <w:rPr>
          <w:color w:val="000000" w:themeColor="text1"/>
        </w:rPr>
        <w:t>controlador</w:t>
      </w:r>
      <w:r w:rsidRPr="00881F30">
        <w:rPr>
          <w:color w:val="000000" w:themeColor="text1"/>
        </w:rPr>
        <w:t xml:space="preserve"> ojdbc del sitio web de Oracle; para  la versión de base Oracle 18c se utiliza el ojdbc versión 8, este será copiado en la ruta &lt;PATH_KAFKA&gt;/share/java/kafka-connect-jdbc</w:t>
      </w:r>
    </w:p>
    <w:p w14:paraId="760A9D3B" w14:textId="32377558" w:rsidR="007E0B12" w:rsidRPr="00881F30" w:rsidRDefault="007E0B12" w:rsidP="00EF4B32">
      <w:pPr>
        <w:numPr>
          <w:ilvl w:val="0"/>
          <w:numId w:val="38"/>
        </w:numPr>
        <w:ind w:left="360"/>
        <w:rPr>
          <w:color w:val="000000" w:themeColor="text1"/>
        </w:rPr>
      </w:pPr>
      <w:r w:rsidRPr="00881F30">
        <w:rPr>
          <w:color w:val="000000" w:themeColor="text1"/>
        </w:rPr>
        <w:t xml:space="preserve">Abrir el archivo </w:t>
      </w:r>
      <w:r w:rsidRPr="00881F30">
        <w:rPr>
          <w:b/>
          <w:bCs/>
          <w:color w:val="000000" w:themeColor="text1"/>
        </w:rPr>
        <w:t>zookeeper.properties</w:t>
      </w:r>
      <w:r w:rsidRPr="00881F30">
        <w:rPr>
          <w:color w:val="000000" w:themeColor="text1"/>
        </w:rPr>
        <w:t>, ubicado en la ruta &lt;PATH_KAFKA&gt;/etc/kafka y configurar el parámetro dataDir correspondiente al sitio donde se aloja los logs que el servidor de zookeeper genera, así como los registros  de base de datos en memoria:</w:t>
      </w:r>
    </w:p>
    <w:p w14:paraId="59399A62" w14:textId="2F2B34EC" w:rsidR="007E0B12" w:rsidRPr="00E831C7" w:rsidRDefault="007E0B12" w:rsidP="00E831C7">
      <w:pPr>
        <w:pStyle w:val="Prrafodelista"/>
        <w:ind w:left="360" w:firstLine="348"/>
        <w:jc w:val="both"/>
        <w:rPr>
          <w:rFonts w:ascii="Consolas" w:hAnsi="Consolas"/>
          <w:color w:val="000000" w:themeColor="text1"/>
          <w:sz w:val="20"/>
          <w:szCs w:val="20"/>
        </w:rPr>
      </w:pPr>
      <w:r w:rsidRPr="00E831C7">
        <w:rPr>
          <w:rFonts w:ascii="Consolas" w:hAnsi="Consolas"/>
          <w:color w:val="000000" w:themeColor="text1"/>
          <w:sz w:val="20"/>
          <w:szCs w:val="20"/>
        </w:rPr>
        <w:t>dataDir=&lt;PATH_KAFKA&gt;/tmp/zookeeper</w:t>
      </w:r>
    </w:p>
    <w:p w14:paraId="462FA20B" w14:textId="77777777" w:rsidR="00F27AC6" w:rsidRPr="00881F30" w:rsidRDefault="00F27AC6" w:rsidP="00E831C7">
      <w:pPr>
        <w:spacing w:after="0"/>
        <w:rPr>
          <w:rFonts w:ascii="Consolas" w:hAnsi="Consolas"/>
          <w:color w:val="000000" w:themeColor="text1"/>
          <w:sz w:val="20"/>
          <w:szCs w:val="20"/>
        </w:rPr>
      </w:pPr>
    </w:p>
    <w:p w14:paraId="09DE3BFF" w14:textId="634D1054" w:rsidR="007E0B12" w:rsidRPr="00881F30" w:rsidRDefault="007E0B12" w:rsidP="00EF4B32">
      <w:pPr>
        <w:numPr>
          <w:ilvl w:val="0"/>
          <w:numId w:val="38"/>
        </w:numPr>
        <w:ind w:left="360"/>
        <w:rPr>
          <w:color w:val="000000" w:themeColor="text1"/>
        </w:rPr>
      </w:pPr>
      <w:r w:rsidRPr="00881F30">
        <w:rPr>
          <w:color w:val="000000" w:themeColor="text1"/>
        </w:rPr>
        <w:t xml:space="preserve">Modificar el archivo </w:t>
      </w:r>
      <w:r w:rsidRPr="00881F30">
        <w:rPr>
          <w:b/>
          <w:bCs/>
          <w:color w:val="000000" w:themeColor="text1"/>
        </w:rPr>
        <w:t>server.properties</w:t>
      </w:r>
      <w:r w:rsidRPr="00881F30">
        <w:rPr>
          <w:color w:val="000000" w:themeColor="text1"/>
        </w:rPr>
        <w:t xml:space="preserve"> de la ruta &lt;PATH_KAFKA&gt;/etc/kafka los siguientes parámetros, necesarios para conectarse hacia el servidor de zookeeper y de los </w:t>
      </w:r>
      <w:r w:rsidRPr="00881F30">
        <w:rPr>
          <w:i/>
          <w:iCs/>
          <w:color w:val="000000" w:themeColor="text1"/>
        </w:rPr>
        <w:t>listeners</w:t>
      </w:r>
      <w:r w:rsidRPr="00881F30">
        <w:rPr>
          <w:color w:val="000000" w:themeColor="text1"/>
        </w:rPr>
        <w:t xml:space="preserve"> que permitirán la creación de los servicios de </w:t>
      </w:r>
      <w:r w:rsidRPr="0065144E">
        <w:rPr>
          <w:i/>
          <w:color w:val="000000" w:themeColor="text1"/>
        </w:rPr>
        <w:t>sockets</w:t>
      </w:r>
      <w:r w:rsidRPr="00881F30">
        <w:rPr>
          <w:color w:val="000000" w:themeColor="text1"/>
        </w:rPr>
        <w:t xml:space="preserve"> en las comunicaciones con los productores y consumidores:</w:t>
      </w:r>
    </w:p>
    <w:p w14:paraId="2DB059DD"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rPr>
        <w:tab/>
      </w:r>
      <w:r w:rsidRPr="00881F30">
        <w:rPr>
          <w:rFonts w:ascii="Consolas" w:hAnsi="Consolas"/>
          <w:color w:val="000000" w:themeColor="text1"/>
          <w:sz w:val="20"/>
          <w:szCs w:val="20"/>
          <w:lang w:val="en-US"/>
        </w:rPr>
        <w:t>broker.id=0</w:t>
      </w:r>
    </w:p>
    <w:p w14:paraId="61743DE9"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listeners=PLAINTEXT://&lt;KAKFA_IP_ADDRESS&gt;:9092</w:t>
      </w:r>
    </w:p>
    <w:p w14:paraId="4378108D"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advertised.listeners=PLAINTEXT://&lt;KAKFA_IP_ADDRESS&gt;:9092</w:t>
      </w:r>
    </w:p>
    <w:p w14:paraId="701FC331"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log.dirs=&lt;PATH_KAFKA&gt;/tmp/kafka-logs</w:t>
      </w:r>
    </w:p>
    <w:p w14:paraId="15EDCA58" w14:textId="49FA49B0" w:rsidR="00F27AC6"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zookeeper.conn</w:t>
      </w:r>
      <w:r w:rsidR="00E831C7">
        <w:rPr>
          <w:rFonts w:ascii="Consolas" w:hAnsi="Consolas"/>
          <w:color w:val="000000" w:themeColor="text1"/>
          <w:sz w:val="20"/>
          <w:szCs w:val="20"/>
          <w:lang w:val="en-US"/>
        </w:rPr>
        <w:t>ect=&lt;ZOOKEEPER_IP_ADDRESS&gt;:2181</w:t>
      </w:r>
    </w:p>
    <w:p w14:paraId="6A2591D7" w14:textId="689CF3CC" w:rsidR="007E0B12" w:rsidRPr="00881F30" w:rsidRDefault="007E0B12" w:rsidP="00EF4B32">
      <w:pPr>
        <w:numPr>
          <w:ilvl w:val="0"/>
          <w:numId w:val="39"/>
        </w:numPr>
        <w:rPr>
          <w:color w:val="000000" w:themeColor="text1"/>
        </w:rPr>
      </w:pPr>
      <w:r w:rsidRPr="00881F30">
        <w:rPr>
          <w:color w:val="000000" w:themeColor="text1"/>
        </w:rPr>
        <w:t xml:space="preserve">Modificar el archivo </w:t>
      </w:r>
      <w:r w:rsidRPr="00881F30">
        <w:rPr>
          <w:b/>
          <w:bCs/>
          <w:color w:val="000000" w:themeColor="text1"/>
        </w:rPr>
        <w:t xml:space="preserve">connect-standalone.properties </w:t>
      </w:r>
      <w:r w:rsidRPr="00881F30">
        <w:rPr>
          <w:color w:val="000000" w:themeColor="text1"/>
        </w:rPr>
        <w:t xml:space="preserve"> dentro de &lt;PATH_KAFKA&gt;/etc/kafka,  parámetros para la conexión con el servidor de kafka, conversión de los datos almacenados en la tabla de la base de datos Oracle a formato json.  Al parámetro plugin.path se deberá añadir a las rutas existentes [RUTAS_CONFIGURADAS_DEFAULT] el directorio que contiene el ojdbc de conexión a la base Oracle.</w:t>
      </w:r>
    </w:p>
    <w:p w14:paraId="3E58E3F6"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rPr>
        <w:tab/>
      </w:r>
      <w:r w:rsidRPr="00881F30">
        <w:rPr>
          <w:rFonts w:ascii="Consolas" w:hAnsi="Consolas"/>
          <w:color w:val="000000" w:themeColor="text1"/>
          <w:sz w:val="20"/>
          <w:szCs w:val="20"/>
          <w:lang w:val="en-US"/>
        </w:rPr>
        <w:t>bootstrap.servers=&lt;KAKFA_IP_ADDRESS&gt;:9092</w:t>
      </w:r>
    </w:p>
    <w:p w14:paraId="732E1BB2"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lastRenderedPageBreak/>
        <w:tab/>
        <w:t>internal.key.converter=org.apache.kafka.connect.json.JsonConverter</w:t>
      </w:r>
    </w:p>
    <w:p w14:paraId="4AE978DE"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internal.value.converter=org.apache.kafka.connect.json.JsonConverter</w:t>
      </w:r>
    </w:p>
    <w:p w14:paraId="79CECA91"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key.converter=org.apache.kafka.connect.json.JsonConverter</w:t>
      </w:r>
    </w:p>
    <w:p w14:paraId="0D3E086D"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value.converter=org.apache.kafka.connect.json.JsonConverter</w:t>
      </w:r>
    </w:p>
    <w:p w14:paraId="1FD5F8DE"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key.converter.schemas.enable=false</w:t>
      </w:r>
    </w:p>
    <w:p w14:paraId="6EB92A1F"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value.converter.schemas.enable=false</w:t>
      </w:r>
    </w:p>
    <w:p w14:paraId="5091E06C"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internal.key.converter.schemas.enable=false</w:t>
      </w:r>
    </w:p>
    <w:p w14:paraId="075B5E23"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internal.value.converter.schemas.enable=false</w:t>
      </w:r>
    </w:p>
    <w:p w14:paraId="57372274"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offset.storage.file.filename=&lt;PATH_KAFKA&gt;/tmp/connect.offsets</w:t>
      </w:r>
    </w:p>
    <w:p w14:paraId="77AEF966" w14:textId="455099BA" w:rsidR="00F27AC6"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plugin.path=[RUTAS_CONFIGURADAS_DEFAULT], &lt;PATH_KAFKA&gt;/share/java/kafka-</w:t>
      </w:r>
      <w:r w:rsidRPr="00881F30">
        <w:rPr>
          <w:rFonts w:ascii="Consolas" w:hAnsi="Consolas"/>
          <w:color w:val="000000" w:themeColor="text1"/>
          <w:sz w:val="20"/>
          <w:szCs w:val="20"/>
          <w:lang w:val="en-US"/>
        </w:rPr>
        <w:tab/>
        <w:t>connect-jdbc</w:t>
      </w:r>
    </w:p>
    <w:p w14:paraId="0EB60F57" w14:textId="23F8FBA0" w:rsidR="007E0B12" w:rsidRPr="00881F30" w:rsidRDefault="007E0B12" w:rsidP="00EF4B32">
      <w:pPr>
        <w:numPr>
          <w:ilvl w:val="0"/>
          <w:numId w:val="40"/>
        </w:numPr>
        <w:rPr>
          <w:color w:val="000000" w:themeColor="text1"/>
        </w:rPr>
      </w:pPr>
      <w:r w:rsidRPr="00881F30">
        <w:rPr>
          <w:color w:val="000000" w:themeColor="text1"/>
        </w:rPr>
        <w:t xml:space="preserve">Crear el fichero </w:t>
      </w:r>
      <w:r w:rsidRPr="00881F30">
        <w:rPr>
          <w:b/>
          <w:bCs/>
          <w:color w:val="000000" w:themeColor="text1"/>
        </w:rPr>
        <w:t>fuente_declaraciones.properties</w:t>
      </w:r>
      <w:r w:rsidRPr="00881F30">
        <w:rPr>
          <w:color w:val="000000" w:themeColor="text1"/>
        </w:rPr>
        <w:t xml:space="preserve"> en la ruta &lt;PATH_KAFKA&gt;/etc/kafka, </w:t>
      </w:r>
      <w:r w:rsidR="00FE4F58">
        <w:rPr>
          <w:color w:val="000000" w:themeColor="text1"/>
        </w:rPr>
        <w:t xml:space="preserve">con </w:t>
      </w:r>
      <w:r w:rsidRPr="00881F30">
        <w:rPr>
          <w:color w:val="000000" w:themeColor="text1"/>
        </w:rPr>
        <w:t xml:space="preserve">parámetros para la conexión a la base de datos y objeto tabla con la información a capturar. </w:t>
      </w:r>
    </w:p>
    <w:p w14:paraId="797722E4" w14:textId="77777777" w:rsidR="007E0B12" w:rsidRPr="00881F30" w:rsidRDefault="007E0B12" w:rsidP="007E0B12">
      <w:pPr>
        <w:ind w:left="720"/>
        <w:jc w:val="left"/>
        <w:rPr>
          <w:rFonts w:ascii="Consolas" w:hAnsi="Consolas"/>
          <w:color w:val="000000" w:themeColor="text1"/>
          <w:sz w:val="20"/>
          <w:szCs w:val="20"/>
        </w:rPr>
      </w:pPr>
      <w:r w:rsidRPr="00881F30">
        <w:rPr>
          <w:rFonts w:ascii="Consolas" w:hAnsi="Consolas"/>
          <w:color w:val="000000" w:themeColor="text1"/>
          <w:sz w:val="20"/>
          <w:szCs w:val="20"/>
        </w:rPr>
        <w:t>name=source-oracle-jdbc</w:t>
      </w:r>
      <w:r w:rsidRPr="00881F30">
        <w:rPr>
          <w:rFonts w:ascii="Consolas" w:hAnsi="Consolas"/>
          <w:color w:val="000000" w:themeColor="text1"/>
          <w:sz w:val="20"/>
          <w:szCs w:val="20"/>
        </w:rPr>
        <w:br/>
        <w:t>connector.class=io.confluent.connect.jdbc.JdbcSourceConnector</w:t>
      </w:r>
      <w:r w:rsidRPr="00881F30">
        <w:rPr>
          <w:rFonts w:ascii="Consolas" w:hAnsi="Consolas"/>
          <w:color w:val="000000" w:themeColor="text1"/>
          <w:sz w:val="20"/>
          <w:szCs w:val="20"/>
        </w:rPr>
        <w:br/>
        <w:t>tasks.max=1</w:t>
      </w:r>
      <w:r w:rsidRPr="00881F30">
        <w:rPr>
          <w:rFonts w:ascii="Consolas" w:hAnsi="Consolas"/>
          <w:color w:val="000000" w:themeColor="text1"/>
          <w:sz w:val="20"/>
          <w:szCs w:val="20"/>
        </w:rPr>
        <w:br/>
        <w:t>connection.url=jdbc:oracle:thin:&lt;USUARIO&gt;/&lt;CONTRASEÑA&gt;@&lt;ORACLE_IP_ADDRESS&gt;:&lt;PUERTO_ORACLE&gt;/&lt;SID&gt;</w:t>
      </w:r>
      <w:r w:rsidRPr="00881F30">
        <w:rPr>
          <w:rFonts w:ascii="Consolas" w:hAnsi="Consolas"/>
          <w:color w:val="000000" w:themeColor="text1"/>
          <w:sz w:val="20"/>
          <w:szCs w:val="20"/>
        </w:rPr>
        <w:br/>
        <w:t>mode=incrementing</w:t>
      </w:r>
      <w:r w:rsidRPr="00881F30">
        <w:rPr>
          <w:rFonts w:ascii="Consolas" w:hAnsi="Consolas"/>
          <w:color w:val="000000" w:themeColor="text1"/>
          <w:sz w:val="20"/>
          <w:szCs w:val="20"/>
        </w:rPr>
        <w:br/>
        <w:t>incrementing.column.name=&lt;CAMPO_INCREMENTAL_TABLA_ORACLE&gt;</w:t>
      </w:r>
      <w:r w:rsidRPr="00881F30">
        <w:rPr>
          <w:rFonts w:ascii="Consolas" w:hAnsi="Consolas"/>
          <w:color w:val="000000" w:themeColor="text1"/>
          <w:sz w:val="20"/>
          <w:szCs w:val="20"/>
        </w:rPr>
        <w:br/>
        <w:t>topic.prefix=topic_</w:t>
      </w:r>
      <w:r w:rsidRPr="00881F30">
        <w:rPr>
          <w:rFonts w:ascii="Consolas" w:hAnsi="Consolas"/>
          <w:color w:val="000000" w:themeColor="text1"/>
          <w:sz w:val="20"/>
          <w:szCs w:val="20"/>
        </w:rPr>
        <w:br/>
        <w:t>table.whitelist=&lt;TABLA_BDD_ORACLE&gt;</w:t>
      </w:r>
      <w:r w:rsidRPr="00881F30">
        <w:rPr>
          <w:rFonts w:ascii="Consolas" w:hAnsi="Consolas"/>
          <w:color w:val="000000" w:themeColor="text1"/>
          <w:sz w:val="20"/>
          <w:szCs w:val="20"/>
        </w:rPr>
        <w:br/>
        <w:t>numeric.mapping=best_fit</w:t>
      </w:r>
      <w:r w:rsidRPr="00881F30">
        <w:rPr>
          <w:b/>
          <w:bCs/>
          <w:color w:val="000000" w:themeColor="text1"/>
        </w:rPr>
        <w:br/>
      </w:r>
    </w:p>
    <w:p w14:paraId="2B2B01C2" w14:textId="70F782AF" w:rsidR="007E0B12" w:rsidRPr="00881F30" w:rsidRDefault="007E0B12" w:rsidP="00F27AC6">
      <w:pPr>
        <w:jc w:val="left"/>
        <w:rPr>
          <w:rFonts w:ascii="Consolas" w:hAnsi="Consolas"/>
          <w:color w:val="000000" w:themeColor="text1"/>
          <w:sz w:val="20"/>
          <w:szCs w:val="20"/>
        </w:rPr>
      </w:pPr>
      <w:r w:rsidRPr="00881F30">
        <w:rPr>
          <w:b/>
          <w:bCs/>
          <w:color w:val="000000" w:themeColor="text1"/>
        </w:rPr>
        <w:t xml:space="preserve">Inicio de Servicios: </w:t>
      </w:r>
      <w:r w:rsidRPr="00881F30">
        <w:rPr>
          <w:color w:val="000000" w:themeColor="text1"/>
        </w:rPr>
        <w:t>Ejecutar las siguientes sentencias en tres distintas terminales:</w:t>
      </w:r>
    </w:p>
    <w:p w14:paraId="1213C5AF" w14:textId="383C8E66" w:rsidR="007E0B12" w:rsidRPr="00881F30" w:rsidRDefault="007E0B12" w:rsidP="00EF4B32">
      <w:pPr>
        <w:numPr>
          <w:ilvl w:val="0"/>
          <w:numId w:val="41"/>
        </w:numPr>
        <w:jc w:val="left"/>
        <w:rPr>
          <w:rFonts w:ascii="Consolas" w:hAnsi="Consolas"/>
          <w:color w:val="000000" w:themeColor="text1"/>
          <w:sz w:val="20"/>
          <w:szCs w:val="20"/>
        </w:rPr>
      </w:pPr>
      <w:r w:rsidRPr="00881F30">
        <w:rPr>
          <w:color w:val="000000" w:themeColor="text1"/>
        </w:rPr>
        <w:t>Inicio del servidor de zookeper</w:t>
      </w:r>
    </w:p>
    <w:p w14:paraId="75883E9D" w14:textId="6647A526" w:rsidR="00E37769"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 xml:space="preserve">sudo &lt;PATH_KAFKA&gt;/bin/zookeeper-server-start </w:t>
      </w:r>
      <w:r w:rsidRPr="00881F30">
        <w:rPr>
          <w:rFonts w:ascii="Consolas" w:hAnsi="Consolas"/>
          <w:color w:val="000000" w:themeColor="text1"/>
          <w:sz w:val="20"/>
          <w:szCs w:val="20"/>
          <w:lang w:val="en-US"/>
        </w:rPr>
        <w:tab/>
        <w:t>&lt;PATH_KAFKA&gt;/etc/kafka/zookeeper.properties</w:t>
      </w:r>
    </w:p>
    <w:p w14:paraId="65979E49" w14:textId="77777777" w:rsidR="00E831C7" w:rsidRPr="00881F30" w:rsidRDefault="00E831C7" w:rsidP="007E0B12">
      <w:pPr>
        <w:jc w:val="left"/>
        <w:rPr>
          <w:rFonts w:ascii="Consolas" w:hAnsi="Consolas"/>
          <w:color w:val="000000" w:themeColor="text1"/>
          <w:sz w:val="20"/>
          <w:szCs w:val="20"/>
          <w:lang w:val="en-US"/>
        </w:rPr>
      </w:pPr>
    </w:p>
    <w:p w14:paraId="5B2A3D85" w14:textId="29DA3E97" w:rsidR="007E0B12" w:rsidRPr="00881F30" w:rsidRDefault="007E0B12" w:rsidP="00EF4B32">
      <w:pPr>
        <w:numPr>
          <w:ilvl w:val="0"/>
          <w:numId w:val="42"/>
        </w:numPr>
        <w:spacing w:line="240" w:lineRule="auto"/>
        <w:jc w:val="left"/>
        <w:rPr>
          <w:color w:val="000000" w:themeColor="text1"/>
        </w:rPr>
      </w:pPr>
      <w:r w:rsidRPr="00881F30">
        <w:rPr>
          <w:color w:val="000000" w:themeColor="text1"/>
        </w:rPr>
        <w:lastRenderedPageBreak/>
        <w:t>Arranque del broker Kafka</w:t>
      </w:r>
    </w:p>
    <w:p w14:paraId="1E116CD6" w14:textId="125BE44A" w:rsidR="007E0B12" w:rsidRPr="00881F30" w:rsidRDefault="007E0B12" w:rsidP="000B13A7">
      <w:pPr>
        <w:spacing w:line="240" w:lineRule="auto"/>
        <w:ind w:left="708" w:firstLine="2"/>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sudo &lt;PATH_KAFKA&gt;/bin/kafka-server-start&lt;PATH_KAFKA&gt;/etc/kafka/server.properties</w:t>
      </w:r>
    </w:p>
    <w:p w14:paraId="1D892064" w14:textId="77777777" w:rsidR="007E0B12" w:rsidRPr="00881F30" w:rsidRDefault="007E0B12" w:rsidP="00EF4B32">
      <w:pPr>
        <w:numPr>
          <w:ilvl w:val="0"/>
          <w:numId w:val="43"/>
        </w:numPr>
        <w:rPr>
          <w:color w:val="000000" w:themeColor="text1"/>
        </w:rPr>
      </w:pPr>
      <w:r w:rsidRPr="00881F30">
        <w:rPr>
          <w:color w:val="000000" w:themeColor="text1"/>
        </w:rPr>
        <w:t>Inicio del servicio Kafka-connect para la generación de un job para conexión a la base Oracle:</w:t>
      </w:r>
    </w:p>
    <w:p w14:paraId="69538830" w14:textId="449C7DD7" w:rsidR="006B2FED" w:rsidRPr="00881F30" w:rsidRDefault="007E0B12" w:rsidP="007E0B12">
      <w:pPr>
        <w:jc w:val="left"/>
        <w:rPr>
          <w:rFonts w:ascii="Consolas" w:hAnsi="Consolas"/>
          <w:color w:val="000000" w:themeColor="text1"/>
          <w:sz w:val="20"/>
          <w:szCs w:val="20"/>
        </w:rPr>
      </w:pPr>
      <w:r w:rsidRPr="00881F30">
        <w:rPr>
          <w:rFonts w:ascii="AndaleMono" w:hAnsi="AndaleMono"/>
          <w:color w:val="000000" w:themeColor="text1"/>
          <w:sz w:val="18"/>
          <w:szCs w:val="20"/>
        </w:rPr>
        <w:tab/>
      </w:r>
      <w:r w:rsidRPr="00881F30">
        <w:rPr>
          <w:rFonts w:ascii="Consolas" w:hAnsi="Consolas"/>
          <w:color w:val="000000" w:themeColor="text1"/>
          <w:sz w:val="20"/>
          <w:szCs w:val="20"/>
        </w:rPr>
        <w:t xml:space="preserve">sudo &lt;PATH_KAFKA&gt;bin/connect-standalone &lt;PATH_KAFKA&gt;etc/kafka/connect </w:t>
      </w:r>
      <w:r w:rsidRPr="00881F30">
        <w:rPr>
          <w:rFonts w:ascii="Consolas" w:hAnsi="Consolas"/>
          <w:color w:val="000000" w:themeColor="text1"/>
          <w:sz w:val="20"/>
          <w:szCs w:val="20"/>
        </w:rPr>
        <w:tab/>
        <w:t>standalone.properties etc/kafka/fuente_declaraciones.properties</w:t>
      </w:r>
    </w:p>
    <w:p w14:paraId="169E1AB6" w14:textId="77777777" w:rsidR="000B13A7" w:rsidRPr="00881F30" w:rsidRDefault="000B13A7" w:rsidP="007E0B12">
      <w:pPr>
        <w:jc w:val="left"/>
        <w:rPr>
          <w:rFonts w:ascii="Consolas" w:hAnsi="Consolas"/>
          <w:color w:val="000000" w:themeColor="text1"/>
          <w:sz w:val="20"/>
          <w:szCs w:val="20"/>
        </w:rPr>
      </w:pPr>
    </w:p>
    <w:p w14:paraId="2509CEEC" w14:textId="349FEEDD" w:rsidR="007E0B12" w:rsidRPr="00881F30" w:rsidRDefault="007E0B12" w:rsidP="007E0B12">
      <w:pPr>
        <w:jc w:val="left"/>
        <w:rPr>
          <w:b/>
          <w:bCs/>
          <w:color w:val="000000" w:themeColor="text1"/>
        </w:rPr>
      </w:pPr>
      <w:r w:rsidRPr="00881F30">
        <w:rPr>
          <w:b/>
          <w:bCs/>
          <w:color w:val="000000" w:themeColor="text1"/>
        </w:rPr>
        <w:t>Validación de Configuración</w:t>
      </w:r>
    </w:p>
    <w:p w14:paraId="2304C6D7" w14:textId="769B5D1D" w:rsidR="007E0B12" w:rsidRPr="00881F30" w:rsidRDefault="007E0B12" w:rsidP="007E0B12">
      <w:pPr>
        <w:rPr>
          <w:color w:val="000000" w:themeColor="text1"/>
        </w:rPr>
      </w:pPr>
      <w:r w:rsidRPr="00881F30">
        <w:rPr>
          <w:color w:val="000000" w:themeColor="text1"/>
        </w:rPr>
        <w:t xml:space="preserve">Para validar que la configuración esté correcta, se puede crear un consumidor que vaya desplegando los resultados que Kafka captura a partir de su conexión a la base de datos, mediante la siguiente sentencia en una terminal: </w:t>
      </w:r>
    </w:p>
    <w:p w14:paraId="094CF8E8" w14:textId="77777777" w:rsidR="007E0B12" w:rsidRPr="00881F30" w:rsidRDefault="007E0B12" w:rsidP="007E0B12">
      <w:pPr>
        <w:rPr>
          <w:rFonts w:ascii="Consolas" w:hAnsi="Consolas"/>
          <w:color w:val="000000" w:themeColor="text1"/>
          <w:sz w:val="20"/>
          <w:szCs w:val="20"/>
          <w:lang w:val="en-US"/>
        </w:rPr>
      </w:pPr>
      <w:r w:rsidRPr="00881F30">
        <w:rPr>
          <w:rFonts w:ascii="Consolas" w:hAnsi="Consolas"/>
          <w:color w:val="000000" w:themeColor="text1"/>
          <w:sz w:val="20"/>
          <w:szCs w:val="20"/>
        </w:rPr>
        <w:tab/>
      </w:r>
      <w:r w:rsidRPr="00881F30">
        <w:rPr>
          <w:rFonts w:ascii="Consolas" w:hAnsi="Consolas"/>
          <w:color w:val="000000" w:themeColor="text1"/>
          <w:sz w:val="20"/>
          <w:szCs w:val="20"/>
          <w:lang w:val="en-US"/>
        </w:rPr>
        <w:t xml:space="preserve">sudo &lt;PATH_KAFKA&gt;/bin/kafka-console-consumer --bootstrap-server </w:t>
      </w:r>
      <w:r w:rsidRPr="00881F30">
        <w:rPr>
          <w:rFonts w:ascii="Consolas" w:hAnsi="Consolas"/>
          <w:color w:val="000000" w:themeColor="text1"/>
          <w:sz w:val="20"/>
          <w:szCs w:val="20"/>
          <w:lang w:val="en-US"/>
        </w:rPr>
        <w:tab/>
        <w:t>&lt;KAKFA_IP_ADDRESS&gt;:9092 --topic topic_&lt;TABLA_BDD_ORACLE&gt; --from-beginning</w:t>
      </w:r>
    </w:p>
    <w:p w14:paraId="76D6B2F9" w14:textId="61487FA2" w:rsidR="00B85A10" w:rsidRPr="00881F30" w:rsidRDefault="000B13A7" w:rsidP="00B85A10">
      <w:pPr>
        <w:pStyle w:val="Descripcin"/>
        <w:rPr>
          <w:rFonts w:cstheme="minorBidi"/>
          <w:i w:val="0"/>
          <w:iCs w:val="0"/>
          <w:color w:val="000000" w:themeColor="text1"/>
          <w:sz w:val="22"/>
          <w:szCs w:val="22"/>
          <w:lang w:val="es-EC"/>
        </w:rPr>
      </w:pPr>
      <w:r w:rsidRPr="00881F30">
        <w:rPr>
          <w:rFonts w:cstheme="minorBidi"/>
          <w:i w:val="0"/>
          <w:iCs w:val="0"/>
          <w:color w:val="000000" w:themeColor="text1"/>
          <w:sz w:val="22"/>
          <w:szCs w:val="22"/>
          <w:lang w:val="es-EC"/>
        </w:rPr>
        <w:t>La Figura</w:t>
      </w:r>
      <w:r w:rsidR="00B85A10" w:rsidRPr="00881F30">
        <w:rPr>
          <w:rFonts w:cstheme="minorBidi"/>
          <w:i w:val="0"/>
          <w:iCs w:val="0"/>
          <w:color w:val="000000" w:themeColor="text1"/>
          <w:sz w:val="22"/>
          <w:szCs w:val="22"/>
          <w:lang w:val="es-EC"/>
        </w:rPr>
        <w:t xml:space="preserve"> 1</w:t>
      </w:r>
      <w:r w:rsidR="00E831C7">
        <w:rPr>
          <w:rFonts w:cstheme="minorBidi"/>
          <w:i w:val="0"/>
          <w:iCs w:val="0"/>
          <w:color w:val="000000" w:themeColor="text1"/>
          <w:sz w:val="22"/>
          <w:szCs w:val="22"/>
          <w:lang w:val="es-EC"/>
        </w:rPr>
        <w:t>8</w:t>
      </w:r>
      <w:r w:rsidR="00881F30" w:rsidRPr="00881F30">
        <w:rPr>
          <w:rFonts w:cstheme="minorBidi"/>
          <w:i w:val="0"/>
          <w:iCs w:val="0"/>
          <w:color w:val="000000" w:themeColor="text1"/>
          <w:sz w:val="22"/>
          <w:szCs w:val="22"/>
          <w:lang w:val="es-EC"/>
        </w:rPr>
        <w:t xml:space="preserve"> </w:t>
      </w:r>
      <w:r w:rsidRPr="00881F30">
        <w:rPr>
          <w:rFonts w:cstheme="minorBidi"/>
          <w:i w:val="0"/>
          <w:iCs w:val="0"/>
          <w:color w:val="000000" w:themeColor="text1"/>
          <w:sz w:val="22"/>
          <w:szCs w:val="22"/>
          <w:lang w:val="es-EC"/>
        </w:rPr>
        <w:t>muestra cómo al hacer una inserción de datos en la base de datos Oracle, se generan mensajes que son enviados a Kafka.</w:t>
      </w:r>
    </w:p>
    <w:p w14:paraId="63AA446D" w14:textId="77777777" w:rsidR="00881F30" w:rsidRDefault="00881F30" w:rsidP="00B85A10">
      <w:pPr>
        <w:pStyle w:val="Descripcin"/>
        <w:rPr>
          <w:color w:val="000000" w:themeColor="text1"/>
        </w:rPr>
      </w:pPr>
    </w:p>
    <w:p w14:paraId="219D74A5" w14:textId="53A82D98" w:rsidR="00B85A10" w:rsidRPr="00881F30" w:rsidRDefault="00B85A10" w:rsidP="00B85A10">
      <w:pPr>
        <w:pStyle w:val="Descripcin"/>
        <w:rPr>
          <w:color w:val="000000" w:themeColor="text1"/>
        </w:rPr>
      </w:pPr>
      <w:bookmarkStart w:id="226" w:name="_Toc106016415"/>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18</w:t>
      </w:r>
      <w:r w:rsidRPr="00881F30">
        <w:rPr>
          <w:color w:val="000000" w:themeColor="text1"/>
        </w:rPr>
        <w:fldChar w:fldCharType="end"/>
      </w:r>
      <w:r w:rsidRPr="00881F30">
        <w:rPr>
          <w:color w:val="000000" w:themeColor="text1"/>
        </w:rPr>
        <w:t xml:space="preserve"> Muestra de datos capturados por Kafka</w:t>
      </w:r>
      <w:bookmarkEnd w:id="226"/>
    </w:p>
    <w:p w14:paraId="33DBE87F" w14:textId="03A365A4" w:rsidR="00B85A10" w:rsidRDefault="00B85A10" w:rsidP="00BC2E5B">
      <w:pPr>
        <w:jc w:val="center"/>
        <w:rPr>
          <w:color w:val="000000" w:themeColor="text1"/>
          <w:lang w:val="es-ES" w:eastAsia="es-ES" w:bidi="en-US"/>
        </w:rPr>
      </w:pPr>
      <w:r w:rsidRPr="00881F30">
        <w:rPr>
          <w:noProof/>
          <w:color w:val="000000" w:themeColor="text1"/>
          <w:lang w:eastAsia="es-EC"/>
        </w:rPr>
        <w:drawing>
          <wp:inline distT="0" distB="0" distL="0" distR="0" wp14:anchorId="0A8E3790" wp14:editId="0476C888">
            <wp:extent cx="4974336" cy="2601902"/>
            <wp:effectExtent l="0" t="0" r="0" b="8255"/>
            <wp:docPr id="54" name="Imagen 5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Una captura de pantalla de una computadora&#10;&#10;Descripción generada automáticamente"/>
                    <pic:cNvPicPr>
                      <a:picLocks noChangeAspect="1" noChangeArrowheads="1"/>
                    </pic:cNvPicPr>
                  </pic:nvPicPr>
                  <pic:blipFill rotWithShape="1">
                    <a:blip r:embed="rId39">
                      <a:extLst>
                        <a:ext uri="{28A0092B-C50C-407E-A947-70E740481C1C}">
                          <a14:useLocalDpi xmlns:a14="http://schemas.microsoft.com/office/drawing/2010/main" val="0"/>
                        </a:ext>
                      </a:extLst>
                    </a:blip>
                    <a:srcRect l="19494" t="30023" r="26935" b="20144"/>
                    <a:stretch/>
                  </pic:blipFill>
                  <pic:spPr bwMode="auto">
                    <a:xfrm>
                      <a:off x="0" y="0"/>
                      <a:ext cx="5009378" cy="2620231"/>
                    </a:xfrm>
                    <a:prstGeom prst="rect">
                      <a:avLst/>
                    </a:prstGeom>
                    <a:noFill/>
                    <a:ln>
                      <a:noFill/>
                    </a:ln>
                    <a:extLst>
                      <a:ext uri="{53640926-AAD7-44D8-BBD7-CCE9431645EC}">
                        <a14:shadowObscured xmlns:a14="http://schemas.microsoft.com/office/drawing/2010/main"/>
                      </a:ext>
                    </a:extLst>
                  </pic:spPr>
                </pic:pic>
              </a:graphicData>
            </a:graphic>
          </wp:inline>
        </w:drawing>
      </w:r>
    </w:p>
    <w:p w14:paraId="2E7F0372" w14:textId="41519C9F" w:rsidR="00E831C7" w:rsidRDefault="00E831C7" w:rsidP="00BC2E5B">
      <w:pPr>
        <w:jc w:val="center"/>
        <w:rPr>
          <w:color w:val="000000" w:themeColor="text1"/>
          <w:lang w:val="es-ES" w:eastAsia="es-ES" w:bidi="en-US"/>
        </w:rPr>
      </w:pPr>
    </w:p>
    <w:p w14:paraId="72F268CF" w14:textId="77777777" w:rsidR="00E831C7" w:rsidRPr="00BC2E5B" w:rsidRDefault="00E831C7" w:rsidP="00BC2E5B">
      <w:pPr>
        <w:jc w:val="center"/>
        <w:rPr>
          <w:color w:val="000000" w:themeColor="text1"/>
          <w:lang w:val="es-ES" w:eastAsia="es-ES" w:bidi="en-US"/>
        </w:rPr>
      </w:pPr>
    </w:p>
    <w:p w14:paraId="4D8D4A6E" w14:textId="20E3E5A9" w:rsidR="009E31B2" w:rsidRPr="00A8476B" w:rsidRDefault="009E31B2">
      <w:pPr>
        <w:pStyle w:val="Ttulo1"/>
        <w:rPr>
          <w:color w:val="000000" w:themeColor="text1"/>
          <w:lang w:eastAsia="es-ES"/>
        </w:rPr>
      </w:pPr>
      <w:bookmarkStart w:id="227" w:name="_Toc441233912"/>
      <w:bookmarkStart w:id="228" w:name="_Toc439969758"/>
      <w:bookmarkStart w:id="229" w:name="_Toc439968623"/>
      <w:bookmarkStart w:id="230" w:name="_Toc437557504"/>
      <w:bookmarkStart w:id="231" w:name="_Toc435462179"/>
      <w:bookmarkStart w:id="232" w:name="_Toc435460772"/>
      <w:bookmarkStart w:id="233" w:name="_Toc435460653"/>
      <w:bookmarkStart w:id="234" w:name="_Toc435460389"/>
      <w:bookmarkStart w:id="235" w:name="_Toc435460324"/>
      <w:bookmarkStart w:id="236" w:name="_Toc435460091"/>
      <w:bookmarkStart w:id="237" w:name="_Toc435459317"/>
      <w:bookmarkStart w:id="238" w:name="_Toc432504698"/>
      <w:bookmarkStart w:id="239" w:name="_Toc432240309"/>
      <w:bookmarkStart w:id="240" w:name="_Toc100827414"/>
      <w:bookmarkStart w:id="241" w:name="_Toc106016366"/>
      <w:r w:rsidRPr="00A8476B">
        <w:rPr>
          <w:color w:val="000000" w:themeColor="text1"/>
          <w:lang w:eastAsia="es-ES"/>
        </w:rPr>
        <w:lastRenderedPageBreak/>
        <w:t>4.4. Procesamiento y persistencia de información de declaraciones</w:t>
      </w:r>
      <w:bookmarkEnd w:id="241"/>
    </w:p>
    <w:p w14:paraId="31332D77" w14:textId="32D330C7" w:rsidR="00A8476B" w:rsidRPr="00FE4F58" w:rsidRDefault="00A8476B" w:rsidP="00CB509B">
      <w:pPr>
        <w:rPr>
          <w:color w:val="000000" w:themeColor="text1"/>
          <w:lang w:val="es-ES" w:eastAsia="es-ES" w:bidi="en-US"/>
        </w:rPr>
      </w:pPr>
      <w:r>
        <w:rPr>
          <w:color w:val="000000" w:themeColor="text1"/>
          <w:lang w:val="es-ES" w:eastAsia="es-ES" w:bidi="en-US"/>
        </w:rPr>
        <w:t xml:space="preserve">En esta sección se hace una cobertura sobre la integración de Kafka con Apache Spark, siendo este último un motor de cálculo para el procesamiento de grandes volúmenes de datos de una forma distribuida y paralela; finalmente los datos que Spark capture y procese serán persistidos en ElasticSearch mediante la lectura y escritura de la tabla (índice) </w:t>
      </w:r>
      <w:r w:rsidRPr="00A8476B">
        <w:rPr>
          <w:b/>
          <w:color w:val="000000" w:themeColor="text1"/>
          <w:lang w:val="es-ES" w:eastAsia="es-ES" w:bidi="en-US"/>
        </w:rPr>
        <w:t>declaraciones</w:t>
      </w:r>
      <w:r w:rsidR="004F335D">
        <w:rPr>
          <w:b/>
          <w:color w:val="000000" w:themeColor="text1"/>
          <w:lang w:val="es-ES" w:eastAsia="es-ES" w:bidi="en-US"/>
        </w:rPr>
        <w:t>_2022</w:t>
      </w:r>
      <w:r>
        <w:rPr>
          <w:color w:val="000000" w:themeColor="text1"/>
          <w:lang w:val="es-ES" w:eastAsia="es-ES" w:bidi="en-US"/>
        </w:rPr>
        <w:t xml:space="preserve"> que este almacena.</w:t>
      </w:r>
      <w:r w:rsidR="00FE4F58">
        <w:rPr>
          <w:color w:val="000000" w:themeColor="text1"/>
          <w:lang w:val="es-ES" w:eastAsia="es-ES" w:bidi="en-US"/>
        </w:rPr>
        <w:t xml:space="preserve">  Este tipo de índice tiene la misma estructura del índice </w:t>
      </w:r>
      <w:r w:rsidR="00FE4F58" w:rsidRPr="00FE4F58">
        <w:rPr>
          <w:b/>
          <w:color w:val="000000" w:themeColor="text1"/>
          <w:lang w:val="es-ES" w:eastAsia="es-ES" w:bidi="en-US"/>
        </w:rPr>
        <w:t>declaraciones</w:t>
      </w:r>
      <w:r w:rsidR="00FE4F58">
        <w:rPr>
          <w:b/>
          <w:color w:val="000000" w:themeColor="text1"/>
          <w:lang w:val="es-ES" w:eastAsia="es-ES" w:bidi="en-US"/>
        </w:rPr>
        <w:t xml:space="preserve">, </w:t>
      </w:r>
      <w:r w:rsidR="00FE4F58">
        <w:rPr>
          <w:color w:val="000000" w:themeColor="text1"/>
          <w:lang w:val="es-ES" w:eastAsia="es-ES" w:bidi="en-US"/>
        </w:rPr>
        <w:t xml:space="preserve">utilizado para almacenar la </w:t>
      </w:r>
      <w:r w:rsidR="00FE4F58" w:rsidRPr="00FE4F58">
        <w:rPr>
          <w:i/>
          <w:color w:val="000000" w:themeColor="text1"/>
          <w:lang w:val="es-ES" w:eastAsia="es-ES" w:bidi="en-US"/>
        </w:rPr>
        <w:t>data</w:t>
      </w:r>
      <w:r w:rsidR="00FE4F58">
        <w:rPr>
          <w:i/>
          <w:color w:val="000000" w:themeColor="text1"/>
          <w:lang w:val="es-ES" w:eastAsia="es-ES" w:bidi="en-US"/>
        </w:rPr>
        <w:t xml:space="preserve"> </w:t>
      </w:r>
      <w:r w:rsidR="00FE4F58">
        <w:rPr>
          <w:color w:val="000000" w:themeColor="text1"/>
          <w:lang w:val="es-ES" w:eastAsia="es-ES" w:bidi="en-US"/>
        </w:rPr>
        <w:t>de declaraciones del periodo 2020-2021.</w:t>
      </w:r>
    </w:p>
    <w:p w14:paraId="15CFB880" w14:textId="67C756C8" w:rsidR="00270859" w:rsidRPr="00881F30" w:rsidRDefault="00270859" w:rsidP="00270859">
      <w:pPr>
        <w:pStyle w:val="Ttulo3"/>
        <w:spacing w:line="240" w:lineRule="auto"/>
        <w:jc w:val="left"/>
        <w:rPr>
          <w:rFonts w:eastAsia="Times New Roman" w:cs="TeXGyreTermes-Regular"/>
          <w:iCs/>
          <w:color w:val="000000" w:themeColor="text1"/>
          <w:lang w:eastAsia="es-ES" w:bidi="en-US"/>
        </w:rPr>
      </w:pPr>
      <w:bookmarkStart w:id="242" w:name="_Toc106016367"/>
      <w:r w:rsidRPr="00881F30">
        <w:rPr>
          <w:rFonts w:eastAsia="Times New Roman" w:cs="TeXGyreTermes-Regular"/>
          <w:iCs/>
          <w:color w:val="000000" w:themeColor="text1"/>
          <w:lang w:eastAsia="es-ES" w:bidi="en-US"/>
        </w:rPr>
        <w:t>4.</w:t>
      </w:r>
      <w:r>
        <w:rPr>
          <w:rFonts w:eastAsia="Times New Roman" w:cs="TeXGyreTermes-Regular"/>
          <w:iCs/>
          <w:color w:val="000000" w:themeColor="text1"/>
          <w:lang w:eastAsia="es-ES" w:bidi="en-US"/>
        </w:rPr>
        <w:t>4</w:t>
      </w:r>
      <w:r w:rsidRPr="00881F30">
        <w:rPr>
          <w:rFonts w:eastAsia="Times New Roman" w:cs="TeXGyreTermes-Regular"/>
          <w:iCs/>
          <w:color w:val="000000" w:themeColor="text1"/>
          <w:lang w:eastAsia="es-ES" w:bidi="en-US"/>
        </w:rPr>
        <w:t xml:space="preserve">.1 Apache </w:t>
      </w:r>
      <w:r w:rsidR="003A5DED">
        <w:rPr>
          <w:rFonts w:eastAsia="Times New Roman" w:cs="TeXGyreTermes-Regular"/>
          <w:iCs/>
          <w:color w:val="000000" w:themeColor="text1"/>
          <w:lang w:eastAsia="es-ES" w:bidi="en-US"/>
        </w:rPr>
        <w:t>Spark</w:t>
      </w:r>
      <w:bookmarkEnd w:id="242"/>
    </w:p>
    <w:p w14:paraId="5907F63D" w14:textId="1E06D63B" w:rsidR="00A8476B" w:rsidRDefault="00A8476B" w:rsidP="00CB509B">
      <w:pPr>
        <w:rPr>
          <w:color w:val="000000" w:themeColor="text1"/>
          <w:lang w:val="es-ES" w:eastAsia="es-ES" w:bidi="en-US"/>
        </w:rPr>
      </w:pPr>
      <w:r>
        <w:rPr>
          <w:color w:val="000000" w:themeColor="text1"/>
          <w:lang w:val="es-ES" w:eastAsia="es-ES" w:bidi="en-US"/>
        </w:rPr>
        <w:t>Spark se define como una plataforma</w:t>
      </w:r>
      <w:r w:rsidR="00E271C7">
        <w:rPr>
          <w:color w:val="000000" w:themeColor="text1"/>
          <w:lang w:val="es-ES" w:eastAsia="es-ES" w:bidi="en-US"/>
        </w:rPr>
        <w:t xml:space="preserve"> de código abierto para el</w:t>
      </w:r>
      <w:r>
        <w:rPr>
          <w:color w:val="000000" w:themeColor="text1"/>
          <w:lang w:val="es-ES" w:eastAsia="es-ES" w:bidi="en-US"/>
        </w:rPr>
        <w:t xml:space="preserve"> procesamiento </w:t>
      </w:r>
      <w:r w:rsidR="00E271C7">
        <w:rPr>
          <w:color w:val="000000" w:themeColor="text1"/>
          <w:lang w:val="es-ES" w:eastAsia="es-ES" w:bidi="en-US"/>
        </w:rPr>
        <w:t>paralelo de datos en memoria</w:t>
      </w:r>
      <w:r>
        <w:rPr>
          <w:color w:val="000000" w:themeColor="text1"/>
          <w:lang w:val="es-ES" w:eastAsia="es-ES" w:bidi="en-US"/>
        </w:rPr>
        <w:t xml:space="preserve">, cuyo origen se </w:t>
      </w:r>
      <w:r w:rsidR="007F00FD">
        <w:rPr>
          <w:color w:val="000000" w:themeColor="text1"/>
          <w:lang w:val="es-ES" w:eastAsia="es-ES" w:bidi="en-US"/>
        </w:rPr>
        <w:t>remonta a</w:t>
      </w:r>
      <w:r>
        <w:rPr>
          <w:color w:val="000000" w:themeColor="text1"/>
          <w:lang w:val="es-ES" w:eastAsia="es-ES" w:bidi="en-US"/>
        </w:rPr>
        <w:t xml:space="preserve"> la Universidad de California Berkeley</w:t>
      </w:r>
      <w:r w:rsidR="00CD6145">
        <w:rPr>
          <w:color w:val="000000" w:themeColor="text1"/>
          <w:lang w:val="es-ES" w:eastAsia="es-ES" w:bidi="en-US"/>
        </w:rPr>
        <w:t xml:space="preserve">, </w:t>
      </w:r>
      <w:r>
        <w:rPr>
          <w:color w:val="000000" w:themeColor="text1"/>
          <w:lang w:val="es-ES" w:eastAsia="es-ES" w:bidi="en-US"/>
        </w:rPr>
        <w:t xml:space="preserve">liberado tiempo después al </w:t>
      </w:r>
      <w:r w:rsidRPr="00A8476B">
        <w:rPr>
          <w:i/>
          <w:color w:val="000000" w:themeColor="text1"/>
          <w:lang w:val="es-ES" w:eastAsia="es-ES" w:bidi="en-US"/>
        </w:rPr>
        <w:t>Apache Software Foundation</w:t>
      </w:r>
      <w:r>
        <w:rPr>
          <w:color w:val="000000" w:themeColor="text1"/>
          <w:lang w:val="es-ES" w:eastAsia="es-ES" w:bidi="en-US"/>
        </w:rPr>
        <w:t xml:space="preserve">. </w:t>
      </w:r>
      <w:r w:rsidR="00CD6145">
        <w:rPr>
          <w:color w:val="000000" w:themeColor="text1"/>
          <w:lang w:val="es-ES" w:eastAsia="es-ES" w:bidi="en-US"/>
        </w:rPr>
        <w:t xml:space="preserve"> Spark se encuentra desarrollado en Java y Scala, proveyendo APIs para la implementación de aplicaciones también en R y Python. Para este TFM se empleó Python</w:t>
      </w:r>
      <w:r w:rsidR="001B5F01">
        <w:rPr>
          <w:color w:val="000000" w:themeColor="text1"/>
          <w:lang w:val="es-ES" w:eastAsia="es-ES" w:bidi="en-US"/>
        </w:rPr>
        <w:t xml:space="preserve"> 3.7</w:t>
      </w:r>
      <w:r w:rsidR="00CD6145">
        <w:rPr>
          <w:color w:val="000000" w:themeColor="text1"/>
          <w:lang w:val="es-ES" w:eastAsia="es-ES" w:bidi="en-US"/>
        </w:rPr>
        <w:t xml:space="preserve"> a través de la API denominada Pyspark</w:t>
      </w:r>
      <w:r w:rsidR="001B5F01">
        <w:rPr>
          <w:color w:val="000000" w:themeColor="text1"/>
          <w:lang w:val="es-ES" w:eastAsia="es-ES" w:bidi="en-US"/>
        </w:rPr>
        <w:t xml:space="preserve"> sobre Escala 11 y JDK 8.</w:t>
      </w:r>
    </w:p>
    <w:p w14:paraId="1F8DB3C8" w14:textId="5FC7BD2D" w:rsidR="00CD6145" w:rsidRDefault="00E271C7" w:rsidP="00CB509B">
      <w:pPr>
        <w:rPr>
          <w:b/>
          <w:color w:val="000000" w:themeColor="text1"/>
          <w:lang w:val="es-ES" w:eastAsia="es-ES" w:bidi="en-US"/>
        </w:rPr>
      </w:pPr>
      <w:r>
        <w:rPr>
          <w:b/>
          <w:color w:val="000000" w:themeColor="text1"/>
          <w:lang w:val="es-ES" w:eastAsia="es-ES" w:bidi="en-US"/>
        </w:rPr>
        <w:t>Arquitectura</w:t>
      </w:r>
      <w:r w:rsidR="00CD6145" w:rsidRPr="00CD6145">
        <w:rPr>
          <w:b/>
          <w:color w:val="000000" w:themeColor="text1"/>
          <w:lang w:val="es-ES" w:eastAsia="es-ES" w:bidi="en-US"/>
        </w:rPr>
        <w:t>:</w:t>
      </w:r>
    </w:p>
    <w:p w14:paraId="0CB1575E" w14:textId="3FA54D1A" w:rsidR="00E271C7" w:rsidRPr="00E271C7" w:rsidRDefault="00E271C7" w:rsidP="00CB509B">
      <w:pPr>
        <w:rPr>
          <w:color w:val="000000" w:themeColor="text1"/>
          <w:lang w:val="es-ES" w:eastAsia="es-ES" w:bidi="en-US"/>
        </w:rPr>
      </w:pPr>
      <w:r w:rsidRPr="00E271C7">
        <w:rPr>
          <w:color w:val="000000" w:themeColor="text1"/>
          <w:lang w:val="es-ES" w:eastAsia="es-ES" w:bidi="en-US"/>
        </w:rPr>
        <w:t xml:space="preserve">La </w:t>
      </w:r>
      <w:r>
        <w:rPr>
          <w:color w:val="000000" w:themeColor="text1"/>
          <w:lang w:val="es-ES" w:eastAsia="es-ES" w:bidi="en-US"/>
        </w:rPr>
        <w:t>Figura 19 grafica la arquitectura de Apache Spark, con tres elementos: el Controlador (</w:t>
      </w:r>
      <w:r w:rsidRPr="00E271C7">
        <w:rPr>
          <w:i/>
          <w:color w:val="000000" w:themeColor="text1"/>
          <w:lang w:val="es-ES" w:eastAsia="es-ES" w:bidi="en-US"/>
        </w:rPr>
        <w:t>Driver</w:t>
      </w:r>
      <w:r>
        <w:rPr>
          <w:i/>
          <w:color w:val="000000" w:themeColor="text1"/>
          <w:lang w:val="es-ES" w:eastAsia="es-ES" w:bidi="en-US"/>
        </w:rPr>
        <w:t xml:space="preserve">), </w:t>
      </w:r>
      <w:r>
        <w:rPr>
          <w:color w:val="000000" w:themeColor="text1"/>
          <w:lang w:val="es-ES" w:eastAsia="es-ES" w:bidi="en-US"/>
        </w:rPr>
        <w:t>que corresponde a la interfaz de usuario donde se crea una sesión de conexión y el programa el cual será ejecutado por los</w:t>
      </w:r>
      <w:r w:rsidRPr="00E271C7">
        <w:rPr>
          <w:i/>
          <w:color w:val="000000" w:themeColor="text1"/>
          <w:lang w:val="es-ES" w:eastAsia="es-ES" w:bidi="en-US"/>
        </w:rPr>
        <w:t xml:space="preserve"> Executors</w:t>
      </w:r>
      <w:r w:rsidR="003D60A0">
        <w:rPr>
          <w:i/>
          <w:color w:val="000000" w:themeColor="text1"/>
          <w:lang w:val="es-ES" w:eastAsia="es-ES" w:bidi="en-US"/>
        </w:rPr>
        <w:t xml:space="preserve"> (nodos)</w:t>
      </w:r>
      <w:r>
        <w:rPr>
          <w:i/>
          <w:color w:val="000000" w:themeColor="text1"/>
          <w:lang w:val="es-ES" w:eastAsia="es-ES" w:bidi="en-US"/>
        </w:rPr>
        <w:t xml:space="preserve">; y el Cluster Manager, </w:t>
      </w:r>
      <w:r>
        <w:rPr>
          <w:color w:val="000000" w:themeColor="text1"/>
          <w:lang w:val="es-ES" w:eastAsia="es-ES" w:bidi="en-US"/>
        </w:rPr>
        <w:t xml:space="preserve">responsable de la administración de recursos </w:t>
      </w:r>
      <w:r w:rsidR="003D60A0">
        <w:rPr>
          <w:color w:val="000000" w:themeColor="text1"/>
          <w:lang w:val="es-ES" w:eastAsia="es-ES" w:bidi="en-US"/>
        </w:rPr>
        <w:t>para</w:t>
      </w:r>
      <w:r>
        <w:rPr>
          <w:color w:val="000000" w:themeColor="text1"/>
          <w:lang w:val="es-ES" w:eastAsia="es-ES" w:bidi="en-US"/>
        </w:rPr>
        <w:t xml:space="preserve"> el balanceo y la distri</w:t>
      </w:r>
      <w:r w:rsidR="003D60A0">
        <w:rPr>
          <w:color w:val="000000" w:themeColor="text1"/>
          <w:lang w:val="es-ES" w:eastAsia="es-ES" w:bidi="en-US"/>
        </w:rPr>
        <w:t xml:space="preserve">bución de los programas. </w:t>
      </w:r>
    </w:p>
    <w:p w14:paraId="793C4E60" w14:textId="003C6A65" w:rsidR="00E271C7" w:rsidRPr="00FE0064" w:rsidRDefault="00E271C7" w:rsidP="00E271C7">
      <w:pPr>
        <w:pStyle w:val="Descripcin"/>
        <w:rPr>
          <w:color w:val="auto"/>
          <w:lang w:eastAsia="es-ES" w:bidi="en-US"/>
        </w:rPr>
      </w:pPr>
      <w:bookmarkStart w:id="243" w:name="_Toc106016416"/>
      <w:r w:rsidRPr="00FE0064">
        <w:rPr>
          <w:color w:val="auto"/>
        </w:rPr>
        <w:t xml:space="preserve">Figura </w:t>
      </w:r>
      <w:r w:rsidRPr="00FE0064">
        <w:rPr>
          <w:color w:val="auto"/>
        </w:rPr>
        <w:fldChar w:fldCharType="begin"/>
      </w:r>
      <w:r w:rsidRPr="00FE0064">
        <w:rPr>
          <w:color w:val="auto"/>
        </w:rPr>
        <w:instrText xml:space="preserve"> SEQ Figura \* ARABIC </w:instrText>
      </w:r>
      <w:r w:rsidRPr="00FE0064">
        <w:rPr>
          <w:color w:val="auto"/>
        </w:rPr>
        <w:fldChar w:fldCharType="separate"/>
      </w:r>
      <w:r w:rsidR="000E3D29">
        <w:rPr>
          <w:noProof/>
          <w:color w:val="auto"/>
        </w:rPr>
        <w:t>19</w:t>
      </w:r>
      <w:r w:rsidRPr="00FE0064">
        <w:rPr>
          <w:color w:val="auto"/>
        </w:rPr>
        <w:fldChar w:fldCharType="end"/>
      </w:r>
      <w:r w:rsidRPr="00FE0064">
        <w:rPr>
          <w:color w:val="auto"/>
        </w:rPr>
        <w:t xml:space="preserve"> Arquitectura Apache Spark</w:t>
      </w:r>
      <w:bookmarkEnd w:id="243"/>
    </w:p>
    <w:p w14:paraId="05AE75DF" w14:textId="540B04F5" w:rsidR="00E271C7" w:rsidRDefault="00E271C7" w:rsidP="00E271C7">
      <w:pPr>
        <w:jc w:val="center"/>
        <w:rPr>
          <w:b/>
          <w:color w:val="000000" w:themeColor="text1"/>
          <w:lang w:val="es-ES" w:eastAsia="es-ES" w:bidi="en-US"/>
        </w:rPr>
      </w:pPr>
      <w:r>
        <w:rPr>
          <w:noProof/>
          <w:lang w:eastAsia="es-EC"/>
        </w:rPr>
        <w:drawing>
          <wp:inline distT="0" distB="0" distL="0" distR="0" wp14:anchorId="46506D48" wp14:editId="36B66368">
            <wp:extent cx="4365926" cy="206692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939" b="9086"/>
                    <a:stretch/>
                  </pic:blipFill>
                  <pic:spPr bwMode="auto">
                    <a:xfrm>
                      <a:off x="0" y="0"/>
                      <a:ext cx="4406389" cy="2086081"/>
                    </a:xfrm>
                    <a:prstGeom prst="rect">
                      <a:avLst/>
                    </a:prstGeom>
                    <a:ln>
                      <a:noFill/>
                    </a:ln>
                    <a:extLst>
                      <a:ext uri="{53640926-AAD7-44D8-BBD7-CCE9431645EC}">
                        <a14:shadowObscured xmlns:a14="http://schemas.microsoft.com/office/drawing/2010/main"/>
                      </a:ext>
                    </a:extLst>
                  </pic:spPr>
                </pic:pic>
              </a:graphicData>
            </a:graphic>
          </wp:inline>
        </w:drawing>
      </w:r>
    </w:p>
    <w:p w14:paraId="45CA03CB" w14:textId="526A6579" w:rsidR="003D60A0" w:rsidRDefault="003D60A0" w:rsidP="00E271C7">
      <w:pPr>
        <w:jc w:val="center"/>
        <w:rPr>
          <w:color w:val="000000" w:themeColor="text1"/>
          <w:sz w:val="20"/>
          <w:szCs w:val="20"/>
          <w:lang w:val="es-ES" w:eastAsia="es-ES" w:bidi="en-US"/>
        </w:rPr>
      </w:pPr>
      <w:r w:rsidRPr="003D60A0">
        <w:rPr>
          <w:b/>
          <w:color w:val="000000" w:themeColor="text1"/>
          <w:sz w:val="20"/>
          <w:szCs w:val="20"/>
          <w:lang w:val="es-ES" w:eastAsia="es-ES" w:bidi="en-US"/>
        </w:rPr>
        <w:t>F</w:t>
      </w:r>
      <w:r>
        <w:rPr>
          <w:b/>
          <w:color w:val="000000" w:themeColor="text1"/>
          <w:sz w:val="20"/>
          <w:szCs w:val="20"/>
          <w:lang w:val="es-ES" w:eastAsia="es-ES" w:bidi="en-US"/>
        </w:rPr>
        <w:t>uente</w:t>
      </w:r>
      <w:r w:rsidRPr="003D60A0">
        <w:rPr>
          <w:color w:val="000000" w:themeColor="text1"/>
          <w:sz w:val="20"/>
          <w:szCs w:val="20"/>
          <w:lang w:val="es-ES" w:eastAsia="es-ES" w:bidi="en-US"/>
        </w:rPr>
        <w:t>: https://docs.microsoft.com</w:t>
      </w:r>
    </w:p>
    <w:p w14:paraId="21FE0BF2" w14:textId="54F4741C" w:rsidR="003D60A0" w:rsidRDefault="003D60A0" w:rsidP="00CB509B">
      <w:pPr>
        <w:rPr>
          <w:color w:val="000000" w:themeColor="text1"/>
          <w:lang w:val="es-ES" w:eastAsia="es-ES" w:bidi="en-US"/>
        </w:rPr>
      </w:pPr>
      <w:r w:rsidRPr="003D60A0">
        <w:rPr>
          <w:color w:val="000000" w:themeColor="text1"/>
          <w:lang w:val="es-ES" w:eastAsia="es-ES" w:bidi="en-US"/>
        </w:rPr>
        <w:lastRenderedPageBreak/>
        <w:t>De acuerdo a la ar</w:t>
      </w:r>
      <w:r>
        <w:rPr>
          <w:color w:val="000000" w:themeColor="text1"/>
          <w:lang w:val="es-ES" w:eastAsia="es-ES" w:bidi="en-US"/>
        </w:rPr>
        <w:t xml:space="preserve">quitectura detalla al inicio del capítulo, se cuenta con un solo equipo para la implementación del aplicativo en Apache Spark, siendo este sobre el que se implementará el desarrollo del programa sobre </w:t>
      </w:r>
      <w:r w:rsidR="00F60C81">
        <w:rPr>
          <w:color w:val="000000" w:themeColor="text1"/>
          <w:lang w:val="es-ES" w:eastAsia="es-ES" w:bidi="en-US"/>
        </w:rPr>
        <w:t>Spyder</w:t>
      </w:r>
      <w:r>
        <w:rPr>
          <w:color w:val="000000" w:themeColor="text1"/>
          <w:lang w:val="es-ES" w:eastAsia="es-ES" w:bidi="en-US"/>
        </w:rPr>
        <w:t>-Python (</w:t>
      </w:r>
      <w:r w:rsidRPr="003D60A0">
        <w:rPr>
          <w:i/>
          <w:color w:val="000000" w:themeColor="text1"/>
          <w:lang w:val="es-ES" w:eastAsia="es-ES" w:bidi="en-US"/>
        </w:rPr>
        <w:t>Driver</w:t>
      </w:r>
      <w:r>
        <w:rPr>
          <w:color w:val="000000" w:themeColor="text1"/>
          <w:lang w:val="es-ES" w:eastAsia="es-ES" w:bidi="en-US"/>
        </w:rPr>
        <w:t>)</w:t>
      </w:r>
      <w:r w:rsidR="00105777">
        <w:rPr>
          <w:color w:val="000000" w:themeColor="text1"/>
          <w:lang w:val="es-ES" w:eastAsia="es-ES" w:bidi="en-US"/>
        </w:rPr>
        <w:t xml:space="preserve">, </w:t>
      </w:r>
      <w:r>
        <w:rPr>
          <w:color w:val="000000" w:themeColor="text1"/>
          <w:lang w:val="es-ES" w:eastAsia="es-ES" w:bidi="en-US"/>
        </w:rPr>
        <w:t>gestionará los recursos de memoria (</w:t>
      </w:r>
      <w:r w:rsidRPr="003D60A0">
        <w:rPr>
          <w:i/>
          <w:color w:val="000000" w:themeColor="text1"/>
          <w:lang w:val="es-ES" w:eastAsia="es-ES" w:bidi="en-US"/>
        </w:rPr>
        <w:t>Cluster Manager</w:t>
      </w:r>
      <w:r>
        <w:rPr>
          <w:color w:val="000000" w:themeColor="text1"/>
          <w:lang w:val="es-ES" w:eastAsia="es-ES" w:bidi="en-US"/>
        </w:rPr>
        <w:t>) y ejecutará dicho código (</w:t>
      </w:r>
      <w:r w:rsidRPr="003D60A0">
        <w:rPr>
          <w:i/>
          <w:color w:val="000000" w:themeColor="text1"/>
          <w:lang w:val="es-ES" w:eastAsia="es-ES" w:bidi="en-US"/>
        </w:rPr>
        <w:t>Executor</w:t>
      </w:r>
      <w:r>
        <w:rPr>
          <w:color w:val="000000" w:themeColor="text1"/>
          <w:lang w:val="es-ES" w:eastAsia="es-ES" w:bidi="en-US"/>
        </w:rPr>
        <w:t>).</w:t>
      </w:r>
    </w:p>
    <w:p w14:paraId="28632BEA" w14:textId="2F0B507F" w:rsidR="00105777" w:rsidRDefault="003D60A0" w:rsidP="00CB509B">
      <w:pPr>
        <w:rPr>
          <w:b/>
          <w:color w:val="000000" w:themeColor="text1"/>
          <w:lang w:val="es-ES" w:eastAsia="es-ES" w:bidi="en-US"/>
        </w:rPr>
      </w:pPr>
      <w:r w:rsidRPr="003D60A0">
        <w:rPr>
          <w:b/>
          <w:color w:val="000000" w:themeColor="text1"/>
          <w:lang w:val="es-ES" w:eastAsia="es-ES" w:bidi="en-US"/>
        </w:rPr>
        <w:t>Componentes</w:t>
      </w:r>
    </w:p>
    <w:p w14:paraId="601BE7EF" w14:textId="0B402EEB" w:rsidR="00105777" w:rsidRPr="00B718B5" w:rsidRDefault="00105777" w:rsidP="00EF4B32">
      <w:pPr>
        <w:pStyle w:val="Prrafodelista"/>
        <w:numPr>
          <w:ilvl w:val="0"/>
          <w:numId w:val="29"/>
        </w:numPr>
        <w:spacing w:after="0" w:line="360" w:lineRule="auto"/>
        <w:jc w:val="both"/>
        <w:rPr>
          <w:b/>
          <w:color w:val="000000" w:themeColor="text1"/>
          <w:lang w:eastAsia="es-ES" w:bidi="en-US"/>
        </w:rPr>
      </w:pPr>
      <w:r>
        <w:rPr>
          <w:b/>
          <w:color w:val="000000" w:themeColor="text1"/>
          <w:lang w:eastAsia="es-ES" w:bidi="en-US"/>
        </w:rPr>
        <w:t xml:space="preserve">Spark Core: </w:t>
      </w:r>
      <w:r w:rsidR="00B718B5">
        <w:rPr>
          <w:color w:val="000000" w:themeColor="text1"/>
          <w:lang w:eastAsia="es-ES" w:bidi="en-US"/>
        </w:rPr>
        <w:t xml:space="preserve"> </w:t>
      </w:r>
      <w:r w:rsidR="00B718B5" w:rsidRPr="00B718B5">
        <w:rPr>
          <w:rFonts w:cstheme="minorBidi"/>
          <w:color w:val="000000" w:themeColor="text1"/>
          <w:lang w:eastAsia="es-ES" w:bidi="en-US"/>
        </w:rPr>
        <w:t>Contiene la estructura de datos fundamental de Spark: RDD</w:t>
      </w:r>
      <w:r w:rsidR="00B718B5">
        <w:rPr>
          <w:color w:val="000000" w:themeColor="text1"/>
          <w:lang w:eastAsia="es-ES" w:bidi="en-US"/>
        </w:rPr>
        <w:t xml:space="preserve"> </w:t>
      </w:r>
      <w:r w:rsidR="00B718B5" w:rsidRPr="00B718B5">
        <w:rPr>
          <w:i/>
          <w:color w:val="000000" w:themeColor="text1"/>
          <w:lang w:eastAsia="es-ES" w:bidi="en-US"/>
        </w:rPr>
        <w:t>(Resilient Distributed Dataset)</w:t>
      </w:r>
      <w:r w:rsidR="00B718B5">
        <w:rPr>
          <w:i/>
          <w:color w:val="000000" w:themeColor="text1"/>
          <w:lang w:eastAsia="es-ES" w:bidi="en-US"/>
        </w:rPr>
        <w:t xml:space="preserve">, </w:t>
      </w:r>
      <w:r w:rsidR="00B718B5" w:rsidRPr="00B718B5">
        <w:rPr>
          <w:color w:val="000000" w:themeColor="text1"/>
          <w:lang w:eastAsia="es-ES" w:bidi="en-US"/>
        </w:rPr>
        <w:t>que es una colección de datos en memoria, tolerante a fallos, particionada y distribuida.</w:t>
      </w:r>
      <w:r w:rsidR="00B718B5">
        <w:rPr>
          <w:i/>
          <w:color w:val="000000" w:themeColor="text1"/>
          <w:lang w:eastAsia="es-ES" w:bidi="en-US"/>
        </w:rPr>
        <w:t xml:space="preserve"> </w:t>
      </w:r>
    </w:p>
    <w:p w14:paraId="3854A438" w14:textId="2A43003C" w:rsidR="00B718B5" w:rsidRPr="00B718B5" w:rsidRDefault="00B718B5" w:rsidP="00EF4B32">
      <w:pPr>
        <w:pStyle w:val="Prrafodelista"/>
        <w:numPr>
          <w:ilvl w:val="0"/>
          <w:numId w:val="29"/>
        </w:numPr>
        <w:spacing w:after="0" w:line="360" w:lineRule="auto"/>
        <w:jc w:val="both"/>
        <w:rPr>
          <w:b/>
          <w:color w:val="000000" w:themeColor="text1"/>
          <w:lang w:eastAsia="es-ES" w:bidi="en-US"/>
        </w:rPr>
      </w:pPr>
      <w:r>
        <w:rPr>
          <w:b/>
          <w:color w:val="000000" w:themeColor="text1"/>
          <w:lang w:eastAsia="es-ES" w:bidi="en-US"/>
        </w:rPr>
        <w:t xml:space="preserve">Spark SQL y API </w:t>
      </w:r>
      <w:r w:rsidR="00F11294">
        <w:rPr>
          <w:b/>
          <w:color w:val="000000" w:themeColor="text1"/>
          <w:lang w:eastAsia="es-ES" w:bidi="en-US"/>
        </w:rPr>
        <w:t>Estructurada:</w:t>
      </w:r>
      <w:r>
        <w:rPr>
          <w:b/>
          <w:color w:val="000000" w:themeColor="text1"/>
          <w:lang w:eastAsia="es-ES" w:bidi="en-US"/>
        </w:rPr>
        <w:t xml:space="preserve"> </w:t>
      </w:r>
      <w:r>
        <w:rPr>
          <w:color w:val="000000" w:themeColor="text1"/>
          <w:lang w:eastAsia="es-ES" w:bidi="en-US"/>
        </w:rPr>
        <w:t xml:space="preserve"> Componente para el manejo de datos de forma estructurada a través de </w:t>
      </w:r>
      <w:r w:rsidRPr="00B718B5">
        <w:rPr>
          <w:i/>
          <w:color w:val="000000" w:themeColor="text1"/>
          <w:lang w:eastAsia="es-ES" w:bidi="en-US"/>
        </w:rPr>
        <w:t>Dataframes</w:t>
      </w:r>
      <w:r>
        <w:rPr>
          <w:color w:val="000000" w:themeColor="text1"/>
          <w:lang w:eastAsia="es-ES" w:bidi="en-US"/>
        </w:rPr>
        <w:t xml:space="preserve">, siendo este una interfaz sobre los RDD que permiten su manipulación de una forma más sencilla. Estos </w:t>
      </w:r>
      <w:r w:rsidRPr="00B718B5">
        <w:rPr>
          <w:i/>
          <w:color w:val="000000" w:themeColor="text1"/>
          <w:lang w:eastAsia="es-ES" w:bidi="en-US"/>
        </w:rPr>
        <w:t>Dataframes</w:t>
      </w:r>
      <w:r>
        <w:rPr>
          <w:i/>
          <w:color w:val="000000" w:themeColor="text1"/>
          <w:lang w:eastAsia="es-ES" w:bidi="en-US"/>
        </w:rPr>
        <w:t xml:space="preserve"> </w:t>
      </w:r>
      <w:r w:rsidRPr="00B718B5">
        <w:rPr>
          <w:color w:val="000000" w:themeColor="text1"/>
          <w:lang w:eastAsia="es-ES" w:bidi="en-US"/>
        </w:rPr>
        <w:t xml:space="preserve">pueden </w:t>
      </w:r>
      <w:r>
        <w:rPr>
          <w:color w:val="000000" w:themeColor="text1"/>
          <w:lang w:eastAsia="es-ES" w:bidi="en-US"/>
        </w:rPr>
        <w:t xml:space="preserve">ser procesados a través de simples consultas SQL. </w:t>
      </w:r>
    </w:p>
    <w:p w14:paraId="2E7F1402" w14:textId="7A337E77" w:rsidR="00B718B5" w:rsidRPr="00B718B5" w:rsidRDefault="00B718B5" w:rsidP="00EF4B32">
      <w:pPr>
        <w:pStyle w:val="Prrafodelista"/>
        <w:numPr>
          <w:ilvl w:val="0"/>
          <w:numId w:val="29"/>
        </w:numPr>
        <w:spacing w:after="0" w:line="360" w:lineRule="auto"/>
        <w:jc w:val="both"/>
        <w:rPr>
          <w:b/>
          <w:color w:val="000000" w:themeColor="text1"/>
          <w:lang w:eastAsia="es-ES" w:bidi="en-US"/>
        </w:rPr>
      </w:pPr>
      <w:r>
        <w:rPr>
          <w:b/>
          <w:color w:val="000000" w:themeColor="text1"/>
          <w:lang w:eastAsia="es-ES" w:bidi="en-US"/>
        </w:rPr>
        <w:t xml:space="preserve">Spark Streaming: </w:t>
      </w:r>
      <w:r>
        <w:rPr>
          <w:color w:val="000000" w:themeColor="text1"/>
          <w:lang w:eastAsia="es-ES" w:bidi="en-US"/>
        </w:rPr>
        <w:t xml:space="preserve">Componente para el procesamiento de datos </w:t>
      </w:r>
      <w:r w:rsidR="00270859">
        <w:rPr>
          <w:color w:val="000000" w:themeColor="text1"/>
          <w:lang w:eastAsia="es-ES" w:bidi="en-US"/>
        </w:rPr>
        <w:t xml:space="preserve">en formato RDD </w:t>
      </w:r>
      <w:r>
        <w:rPr>
          <w:color w:val="000000" w:themeColor="text1"/>
          <w:lang w:eastAsia="es-ES" w:bidi="en-US"/>
        </w:rPr>
        <w:t xml:space="preserve">cuyo flujo es en tiempo real.  </w:t>
      </w:r>
    </w:p>
    <w:p w14:paraId="398A7C0B" w14:textId="253BC709" w:rsidR="00B718B5" w:rsidRPr="00105777" w:rsidRDefault="00B718B5" w:rsidP="00EF4B32">
      <w:pPr>
        <w:pStyle w:val="Prrafodelista"/>
        <w:numPr>
          <w:ilvl w:val="0"/>
          <w:numId w:val="29"/>
        </w:numPr>
        <w:spacing w:after="0" w:line="360" w:lineRule="auto"/>
        <w:jc w:val="both"/>
        <w:rPr>
          <w:b/>
          <w:color w:val="000000" w:themeColor="text1"/>
          <w:lang w:eastAsia="es-ES" w:bidi="en-US"/>
        </w:rPr>
      </w:pPr>
      <w:r>
        <w:rPr>
          <w:b/>
          <w:color w:val="000000" w:themeColor="text1"/>
          <w:lang w:eastAsia="es-ES" w:bidi="en-US"/>
        </w:rPr>
        <w:t xml:space="preserve">Spark Graphs: </w:t>
      </w:r>
      <w:r w:rsidRPr="00B718B5">
        <w:rPr>
          <w:color w:val="000000" w:themeColor="text1"/>
          <w:lang w:eastAsia="es-ES" w:bidi="en-US"/>
        </w:rPr>
        <w:t>Para el procesamiento de grafos.</w:t>
      </w:r>
    </w:p>
    <w:p w14:paraId="4CAFFAEC" w14:textId="22D7FD95" w:rsidR="00270859" w:rsidRPr="00270859" w:rsidRDefault="00270859" w:rsidP="00270859">
      <w:pPr>
        <w:spacing w:after="0"/>
        <w:ind w:right="750"/>
        <w:rPr>
          <w:rFonts w:ascii="Share Tech" w:eastAsia="Times New Roman" w:hAnsi="Share Tech" w:cs="Times New Roman"/>
          <w:color w:val="0A0A0A"/>
          <w:spacing w:val="8"/>
          <w:sz w:val="24"/>
          <w:szCs w:val="24"/>
          <w:lang w:eastAsia="es-EC"/>
        </w:rPr>
      </w:pPr>
    </w:p>
    <w:p w14:paraId="7FF1A82F" w14:textId="120EFC77" w:rsidR="00B718B5" w:rsidRPr="00270859" w:rsidRDefault="00B718B5" w:rsidP="00270859">
      <w:pPr>
        <w:rPr>
          <w:rFonts w:cs="Calibri"/>
          <w:color w:val="000000" w:themeColor="text1"/>
          <w:lang w:val="es-ES" w:eastAsia="es-ES" w:bidi="en-US"/>
        </w:rPr>
      </w:pPr>
      <w:r w:rsidRPr="00270859">
        <w:rPr>
          <w:rFonts w:cs="Calibri"/>
          <w:color w:val="000000" w:themeColor="text1"/>
          <w:lang w:val="es-ES" w:eastAsia="es-ES" w:bidi="en-US"/>
        </w:rPr>
        <w:t xml:space="preserve">Dentro de la implementación de la integración de Spark con Kafka y Elastic, documentado en este TFM, se hizo uso </w:t>
      </w:r>
      <w:r w:rsidR="00270859" w:rsidRPr="00270859">
        <w:rPr>
          <w:rFonts w:cs="Calibri"/>
          <w:color w:val="000000" w:themeColor="text1"/>
          <w:lang w:val="es-ES" w:eastAsia="es-ES" w:bidi="en-US"/>
        </w:rPr>
        <w:t xml:space="preserve">explícito </w:t>
      </w:r>
      <w:r w:rsidRPr="00270859">
        <w:rPr>
          <w:rFonts w:cs="Calibri"/>
          <w:color w:val="000000" w:themeColor="text1"/>
          <w:lang w:val="es-ES" w:eastAsia="es-ES" w:bidi="en-US"/>
        </w:rPr>
        <w:t>de los componentes Spark SQ</w:t>
      </w:r>
      <w:r w:rsidR="00270859" w:rsidRPr="00270859">
        <w:rPr>
          <w:rFonts w:cs="Calibri"/>
          <w:color w:val="000000" w:themeColor="text1"/>
          <w:lang w:val="es-ES" w:eastAsia="es-ES" w:bidi="en-US"/>
        </w:rPr>
        <w:t xml:space="preserve">L y API Estructura, así como Spark Structrured Streaming, que es una variante de Spark Streaming para el </w:t>
      </w:r>
      <w:r w:rsidR="000902F5">
        <w:rPr>
          <w:rFonts w:cs="Calibri"/>
          <w:color w:val="000000" w:themeColor="text1"/>
          <w:lang w:val="es-ES" w:eastAsia="es-ES" w:bidi="en-US"/>
        </w:rPr>
        <w:t>procesamiento</w:t>
      </w:r>
      <w:r w:rsidR="00270859" w:rsidRPr="00270859">
        <w:rPr>
          <w:rFonts w:cs="Calibri"/>
          <w:color w:val="000000" w:themeColor="text1"/>
          <w:lang w:val="es-ES" w:eastAsia="es-ES" w:bidi="en-US"/>
        </w:rPr>
        <w:t xml:space="preserve"> de datos mediante </w:t>
      </w:r>
      <w:r w:rsidR="00270859" w:rsidRPr="00FE0064">
        <w:rPr>
          <w:rFonts w:cs="Calibri"/>
          <w:i/>
          <w:color w:val="000000" w:themeColor="text1"/>
          <w:lang w:val="es-ES" w:eastAsia="es-ES" w:bidi="en-US"/>
        </w:rPr>
        <w:t>Data</w:t>
      </w:r>
      <w:r w:rsidR="000902F5" w:rsidRPr="00FE0064">
        <w:rPr>
          <w:rFonts w:cs="Calibri"/>
          <w:i/>
          <w:color w:val="000000" w:themeColor="text1"/>
          <w:lang w:val="es-ES" w:eastAsia="es-ES" w:bidi="en-US"/>
        </w:rPr>
        <w:t>f</w:t>
      </w:r>
      <w:r w:rsidR="00270859" w:rsidRPr="00FE0064">
        <w:rPr>
          <w:rFonts w:cs="Calibri"/>
          <w:i/>
          <w:color w:val="000000" w:themeColor="text1"/>
          <w:lang w:val="es-ES" w:eastAsia="es-ES" w:bidi="en-US"/>
        </w:rPr>
        <w:t>rames</w:t>
      </w:r>
      <w:r w:rsidR="00270859" w:rsidRPr="00270859">
        <w:rPr>
          <w:rFonts w:cs="Calibri"/>
          <w:color w:val="000000" w:themeColor="text1"/>
          <w:lang w:val="es-ES" w:eastAsia="es-ES" w:bidi="en-US"/>
        </w:rPr>
        <w:t>.</w:t>
      </w:r>
    </w:p>
    <w:p w14:paraId="4E323FF7" w14:textId="7E8A9271" w:rsidR="000902F5" w:rsidRDefault="000902F5" w:rsidP="000902F5">
      <w:pPr>
        <w:pStyle w:val="Ttulo3"/>
        <w:spacing w:line="240" w:lineRule="auto"/>
        <w:jc w:val="left"/>
        <w:rPr>
          <w:rFonts w:eastAsia="Times New Roman" w:cs="TeXGyreTermes-Regular"/>
          <w:iCs/>
          <w:color w:val="000000" w:themeColor="text1"/>
          <w:lang w:eastAsia="es-ES" w:bidi="en-US"/>
        </w:rPr>
      </w:pPr>
      <w:bookmarkStart w:id="244" w:name="_Toc106016368"/>
      <w:r w:rsidRPr="00881F30">
        <w:rPr>
          <w:rFonts w:eastAsia="Times New Roman" w:cs="TeXGyreTermes-Regular"/>
          <w:iCs/>
          <w:color w:val="000000" w:themeColor="text1"/>
          <w:lang w:eastAsia="es-ES" w:bidi="en-US"/>
        </w:rPr>
        <w:t>4.</w:t>
      </w:r>
      <w:r>
        <w:rPr>
          <w:rFonts w:eastAsia="Times New Roman" w:cs="TeXGyreTermes-Regular"/>
          <w:iCs/>
          <w:color w:val="000000" w:themeColor="text1"/>
          <w:lang w:eastAsia="es-ES" w:bidi="en-US"/>
        </w:rPr>
        <w:t>4</w:t>
      </w:r>
      <w:r w:rsidRPr="00881F30">
        <w:rPr>
          <w:rFonts w:eastAsia="Times New Roman" w:cs="TeXGyreTermes-Regular"/>
          <w:iCs/>
          <w:color w:val="000000" w:themeColor="text1"/>
          <w:lang w:eastAsia="es-ES" w:bidi="en-US"/>
        </w:rPr>
        <w:t>.</w:t>
      </w:r>
      <w:r>
        <w:rPr>
          <w:rFonts w:eastAsia="Times New Roman" w:cs="TeXGyreTermes-Regular"/>
          <w:iCs/>
          <w:color w:val="000000" w:themeColor="text1"/>
          <w:lang w:eastAsia="es-ES" w:bidi="en-US"/>
        </w:rPr>
        <w:t>2</w:t>
      </w:r>
      <w:r w:rsidRPr="00881F30">
        <w:rPr>
          <w:rFonts w:eastAsia="Times New Roman" w:cs="TeXGyreTermes-Regular"/>
          <w:iCs/>
          <w:color w:val="000000" w:themeColor="text1"/>
          <w:lang w:eastAsia="es-ES" w:bidi="en-US"/>
        </w:rPr>
        <w:t xml:space="preserve"> </w:t>
      </w:r>
      <w:r>
        <w:rPr>
          <w:rFonts w:eastAsia="Times New Roman" w:cs="TeXGyreTermes-Regular"/>
          <w:iCs/>
          <w:color w:val="000000" w:themeColor="text1"/>
          <w:lang w:eastAsia="es-ES" w:bidi="en-US"/>
        </w:rPr>
        <w:t>Integración Kafka -  Spark - ElasticSearch</w:t>
      </w:r>
      <w:bookmarkEnd w:id="244"/>
    </w:p>
    <w:p w14:paraId="1045F98F" w14:textId="0F95CB83" w:rsidR="000902F5" w:rsidRDefault="00B54F52" w:rsidP="000902F5">
      <w:pPr>
        <w:rPr>
          <w:lang w:eastAsia="es-ES" w:bidi="en-US"/>
        </w:rPr>
      </w:pPr>
      <w:r>
        <w:rPr>
          <w:lang w:eastAsia="es-ES" w:bidi="en-US"/>
        </w:rPr>
        <w:t>El desarrollo del código que integra estos tres componentes se describe a través de las siguientes actividades:</w:t>
      </w:r>
    </w:p>
    <w:p w14:paraId="4802264D" w14:textId="08035063" w:rsidR="00B54F52" w:rsidRDefault="00B54F52" w:rsidP="00022ECD">
      <w:pPr>
        <w:rPr>
          <w:lang w:eastAsia="es-ES" w:bidi="en-US"/>
        </w:rPr>
      </w:pPr>
      <w:r w:rsidRPr="00022ECD">
        <w:rPr>
          <w:b/>
          <w:lang w:eastAsia="es-ES" w:bidi="en-US"/>
        </w:rPr>
        <w:t>Importación de Librerías</w:t>
      </w:r>
      <w:r w:rsidR="00CA3FDB" w:rsidRPr="00022ECD">
        <w:rPr>
          <w:b/>
          <w:lang w:eastAsia="es-ES" w:bidi="en-US"/>
        </w:rPr>
        <w:t xml:space="preserve"> y Creación de Sesión</w:t>
      </w:r>
      <w:r w:rsidR="0045387C" w:rsidRPr="00022ECD">
        <w:rPr>
          <w:b/>
          <w:lang w:eastAsia="es-ES" w:bidi="en-US"/>
        </w:rPr>
        <w:t>:</w:t>
      </w:r>
      <w:r w:rsidR="0045387C">
        <w:rPr>
          <w:lang w:eastAsia="es-ES" w:bidi="en-US"/>
        </w:rPr>
        <w:t xml:space="preserve"> I</w:t>
      </w:r>
      <w:r w:rsidR="00FE0064" w:rsidRPr="00022ECD">
        <w:rPr>
          <w:lang w:eastAsia="es-ES" w:bidi="en-US"/>
        </w:rPr>
        <w:t xml:space="preserve">mportación de librerías del API </w:t>
      </w:r>
      <w:r w:rsidR="00F11294" w:rsidRPr="00022ECD">
        <w:rPr>
          <w:lang w:eastAsia="es-ES" w:bidi="en-US"/>
        </w:rPr>
        <w:t xml:space="preserve">Pyspark, con funciones para la manipulación de </w:t>
      </w:r>
      <w:r w:rsidR="00F11294" w:rsidRPr="00FE4F58">
        <w:rPr>
          <w:i/>
          <w:lang w:eastAsia="es-ES" w:bidi="en-US"/>
        </w:rPr>
        <w:t>Dataframes</w:t>
      </w:r>
      <w:r w:rsidR="00F11294" w:rsidRPr="00022ECD">
        <w:rPr>
          <w:lang w:eastAsia="es-ES" w:bidi="en-US"/>
        </w:rPr>
        <w:t>.  Para la creación de la sesión de Spark que incluye parámetros como el nombre de la sesión y librerías útiles para la integración con Elastic y Kafka.</w:t>
      </w:r>
    </w:p>
    <w:p w14:paraId="3C96B947" w14:textId="741F3BAF" w:rsidR="00F11294" w:rsidRDefault="00F11294" w:rsidP="00CA3FDB">
      <w:pPr>
        <w:rPr>
          <w:lang w:eastAsia="es-ES" w:bidi="en-US"/>
        </w:rPr>
      </w:pPr>
      <w:r>
        <w:rPr>
          <w:lang w:eastAsia="es-ES" w:bidi="en-US"/>
        </w:rPr>
        <w:t xml:space="preserve">Es muy importante recordar que, para conseguir una </w:t>
      </w:r>
      <w:r w:rsidR="003828F7">
        <w:rPr>
          <w:lang w:eastAsia="es-ES" w:bidi="en-US"/>
        </w:rPr>
        <w:t xml:space="preserve">total </w:t>
      </w:r>
      <w:r>
        <w:rPr>
          <w:lang w:eastAsia="es-ES" w:bidi="en-US"/>
        </w:rPr>
        <w:t xml:space="preserve">integración entre los distintos componentes, se deberá </w:t>
      </w:r>
      <w:r w:rsidR="00345CD1">
        <w:rPr>
          <w:lang w:eastAsia="es-ES" w:bidi="en-US"/>
        </w:rPr>
        <w:t>considerar</w:t>
      </w:r>
      <w:r>
        <w:rPr>
          <w:lang w:eastAsia="es-ES" w:bidi="en-US"/>
        </w:rPr>
        <w:t xml:space="preserve"> las versiones de cada uno de ellos y los lenguajes que la soportan: JDK</w:t>
      </w:r>
      <w:r w:rsidR="00345CD1">
        <w:rPr>
          <w:lang w:eastAsia="es-ES" w:bidi="en-US"/>
        </w:rPr>
        <w:t>8</w:t>
      </w:r>
      <w:r>
        <w:rPr>
          <w:lang w:eastAsia="es-ES" w:bidi="en-US"/>
        </w:rPr>
        <w:t>, Python</w:t>
      </w:r>
      <w:r w:rsidR="00345CD1">
        <w:rPr>
          <w:lang w:eastAsia="es-ES" w:bidi="en-US"/>
        </w:rPr>
        <w:t xml:space="preserve"> 3.7</w:t>
      </w:r>
      <w:r>
        <w:rPr>
          <w:lang w:eastAsia="es-ES" w:bidi="en-US"/>
        </w:rPr>
        <w:t>, Scala</w:t>
      </w:r>
      <w:r w:rsidR="00345CD1">
        <w:rPr>
          <w:lang w:eastAsia="es-ES" w:bidi="en-US"/>
        </w:rPr>
        <w:t xml:space="preserve"> 2.11</w:t>
      </w:r>
      <w:r w:rsidR="003828F7">
        <w:rPr>
          <w:lang w:eastAsia="es-ES" w:bidi="en-US"/>
        </w:rPr>
        <w:t xml:space="preserve">; por ejemplo, en </w:t>
      </w:r>
      <w:r>
        <w:rPr>
          <w:lang w:eastAsia="es-ES" w:bidi="en-US"/>
        </w:rPr>
        <w:t>el siguiente código al incluir las librerías de integración, se resalta las vers</w:t>
      </w:r>
      <w:r w:rsidR="003828F7">
        <w:rPr>
          <w:lang w:eastAsia="es-ES" w:bidi="en-US"/>
        </w:rPr>
        <w:t xml:space="preserve">iones de los componentes, donde la librería para ElasticSearch corresponde </w:t>
      </w:r>
      <w:r w:rsidR="0045387C">
        <w:rPr>
          <w:lang w:eastAsia="es-ES" w:bidi="en-US"/>
        </w:rPr>
        <w:t>para la versión de Elastic</w:t>
      </w:r>
      <w:r w:rsidR="003828F7">
        <w:rPr>
          <w:lang w:eastAsia="es-ES" w:bidi="en-US"/>
        </w:rPr>
        <w:t xml:space="preserve"> </w:t>
      </w:r>
      <w:r w:rsidR="003828F7" w:rsidRPr="003828F7">
        <w:rPr>
          <w:b/>
          <w:lang w:eastAsia="es-ES" w:bidi="en-US"/>
        </w:rPr>
        <w:t>8.2.0</w:t>
      </w:r>
      <w:r w:rsidR="003828F7">
        <w:rPr>
          <w:lang w:eastAsia="es-ES" w:bidi="en-US"/>
        </w:rPr>
        <w:t xml:space="preserve"> y aquella para la conexión con Kafka es de la versión de Spark </w:t>
      </w:r>
      <w:r w:rsidR="003828F7" w:rsidRPr="003828F7">
        <w:rPr>
          <w:b/>
          <w:lang w:eastAsia="es-ES" w:bidi="en-US"/>
        </w:rPr>
        <w:t>2.4.</w:t>
      </w:r>
      <w:r w:rsidR="007410E3">
        <w:rPr>
          <w:b/>
          <w:lang w:eastAsia="es-ES" w:bidi="en-US"/>
        </w:rPr>
        <w:t>8</w:t>
      </w:r>
      <w:r w:rsidR="003828F7">
        <w:rPr>
          <w:lang w:eastAsia="es-ES" w:bidi="en-US"/>
        </w:rPr>
        <w:t xml:space="preserve"> sobre escala </w:t>
      </w:r>
      <w:r w:rsidR="003828F7" w:rsidRPr="003828F7">
        <w:rPr>
          <w:b/>
          <w:lang w:eastAsia="es-ES" w:bidi="en-US"/>
        </w:rPr>
        <w:t>2.11.</w:t>
      </w:r>
      <w:r>
        <w:rPr>
          <w:lang w:eastAsia="es-ES" w:bidi="en-US"/>
        </w:rPr>
        <w:t xml:space="preserve"> </w:t>
      </w:r>
    </w:p>
    <w:p w14:paraId="59E16928" w14:textId="77356B76" w:rsidR="00750D62" w:rsidRPr="002F7DB6" w:rsidRDefault="00750D62" w:rsidP="00750D62">
      <w:pPr>
        <w:spacing w:after="0"/>
        <w:rPr>
          <w:rFonts w:ascii="Consolas" w:hAnsi="Consolas"/>
          <w:sz w:val="20"/>
          <w:szCs w:val="20"/>
          <w:lang w:val="en-US" w:eastAsia="es-ES" w:bidi="en-US"/>
        </w:rPr>
      </w:pPr>
      <w:r w:rsidRPr="00750D62">
        <w:rPr>
          <w:rFonts w:ascii="Consolas" w:hAnsi="Consolas"/>
          <w:sz w:val="20"/>
          <w:szCs w:val="20"/>
          <w:lang w:eastAsia="es-ES" w:bidi="en-US"/>
        </w:rPr>
        <w:lastRenderedPageBreak/>
        <w:t xml:space="preserve">  </w:t>
      </w:r>
      <w:r>
        <w:rPr>
          <w:rFonts w:ascii="Consolas" w:hAnsi="Consolas"/>
          <w:sz w:val="20"/>
          <w:szCs w:val="20"/>
          <w:lang w:eastAsia="es-ES" w:bidi="en-US"/>
        </w:rPr>
        <w:tab/>
      </w:r>
      <w:r w:rsidRPr="002F7DB6">
        <w:rPr>
          <w:rFonts w:ascii="Consolas" w:hAnsi="Consolas"/>
          <w:sz w:val="20"/>
          <w:szCs w:val="20"/>
          <w:lang w:val="en-US" w:eastAsia="es-ES" w:bidi="en-US"/>
        </w:rPr>
        <w:t xml:space="preserve">import pyspark </w:t>
      </w:r>
    </w:p>
    <w:p w14:paraId="378C00BE" w14:textId="77777777" w:rsidR="00750D62" w:rsidRPr="002F7DB6" w:rsidRDefault="00750D62" w:rsidP="00750D62">
      <w:pPr>
        <w:spacing w:after="0"/>
        <w:rPr>
          <w:rFonts w:ascii="Consolas" w:hAnsi="Consolas"/>
          <w:sz w:val="20"/>
          <w:szCs w:val="20"/>
          <w:lang w:val="en-US" w:eastAsia="es-ES" w:bidi="en-US"/>
        </w:rPr>
      </w:pPr>
      <w:r w:rsidRPr="002F7DB6">
        <w:rPr>
          <w:rFonts w:ascii="Consolas" w:hAnsi="Consolas"/>
          <w:sz w:val="20"/>
          <w:szCs w:val="20"/>
          <w:lang w:val="en-US" w:eastAsia="es-ES" w:bidi="en-US"/>
        </w:rPr>
        <w:tab/>
        <w:t>from pyspark.sql import SparkSession</w:t>
      </w:r>
    </w:p>
    <w:p w14:paraId="11055CD5" w14:textId="77777777" w:rsidR="00750D62" w:rsidRPr="002F7DB6" w:rsidRDefault="00750D62" w:rsidP="00750D62">
      <w:pPr>
        <w:spacing w:after="0"/>
        <w:rPr>
          <w:rFonts w:ascii="Consolas" w:hAnsi="Consolas"/>
          <w:sz w:val="20"/>
          <w:szCs w:val="20"/>
          <w:lang w:val="en-US" w:eastAsia="es-ES" w:bidi="en-US"/>
        </w:rPr>
      </w:pPr>
      <w:r w:rsidRPr="002F7DB6">
        <w:rPr>
          <w:rFonts w:ascii="Consolas" w:hAnsi="Consolas"/>
          <w:sz w:val="20"/>
          <w:szCs w:val="20"/>
          <w:lang w:val="en-US" w:eastAsia="es-ES" w:bidi="en-US"/>
        </w:rPr>
        <w:tab/>
        <w:t>from pyspark.sql.types import StructType, StructField, StringType, DoubleType</w:t>
      </w:r>
    </w:p>
    <w:p w14:paraId="0FA7C8DB" w14:textId="2205DFF2" w:rsidR="00750D62" w:rsidRPr="002F7DB6" w:rsidRDefault="00750D62" w:rsidP="00750D62">
      <w:pPr>
        <w:spacing w:after="0"/>
        <w:rPr>
          <w:rFonts w:ascii="Consolas" w:hAnsi="Consolas"/>
          <w:sz w:val="20"/>
          <w:szCs w:val="20"/>
          <w:lang w:val="en-US" w:eastAsia="es-ES" w:bidi="en-US"/>
        </w:rPr>
      </w:pPr>
      <w:r w:rsidRPr="002F7DB6">
        <w:rPr>
          <w:rFonts w:ascii="Consolas" w:hAnsi="Consolas"/>
          <w:sz w:val="20"/>
          <w:szCs w:val="20"/>
          <w:lang w:val="en-US" w:eastAsia="es-ES" w:bidi="en-US"/>
        </w:rPr>
        <w:tab/>
        <w:t>from pyspark.sql import functions as F</w:t>
      </w:r>
    </w:p>
    <w:p w14:paraId="147ABA29" w14:textId="21BF4B78" w:rsidR="00750D62" w:rsidRPr="002F7DB6" w:rsidRDefault="00750D62" w:rsidP="00750D62">
      <w:pPr>
        <w:spacing w:after="0"/>
        <w:rPr>
          <w:rFonts w:ascii="Consolas" w:hAnsi="Consolas"/>
          <w:sz w:val="20"/>
          <w:szCs w:val="20"/>
          <w:lang w:val="en-US" w:eastAsia="es-ES" w:bidi="en-US"/>
        </w:rPr>
      </w:pPr>
      <w:r w:rsidRPr="002F7DB6">
        <w:rPr>
          <w:rFonts w:ascii="Consolas" w:hAnsi="Consolas"/>
          <w:sz w:val="20"/>
          <w:szCs w:val="20"/>
          <w:lang w:val="en-US" w:eastAsia="es-ES" w:bidi="en-US"/>
        </w:rPr>
        <w:tab/>
        <w:t>spark = SparkSession.builder.appName("DECLARACIONES_2022") \</w:t>
      </w:r>
    </w:p>
    <w:p w14:paraId="4344845F" w14:textId="39B53799" w:rsidR="00750D62" w:rsidRPr="002F7DB6" w:rsidRDefault="00750D62" w:rsidP="00750D62">
      <w:pPr>
        <w:spacing w:after="0"/>
        <w:ind w:left="1416"/>
        <w:rPr>
          <w:rFonts w:ascii="Consolas" w:hAnsi="Consolas"/>
          <w:sz w:val="20"/>
          <w:szCs w:val="20"/>
          <w:lang w:val="en-US" w:eastAsia="es-ES" w:bidi="en-US"/>
        </w:rPr>
      </w:pPr>
      <w:r w:rsidRPr="002F7DB6">
        <w:rPr>
          <w:rFonts w:ascii="Consolas" w:hAnsi="Consolas"/>
          <w:sz w:val="20"/>
          <w:szCs w:val="20"/>
          <w:lang w:val="en-US" w:eastAsia="es-ES" w:bidi="en-US"/>
        </w:rPr>
        <w:t>.config("spark.jars.packages", "org.apache.spark:spark-sql-kafka-0-10_</w:t>
      </w:r>
      <w:r w:rsidRPr="002F7DB6">
        <w:rPr>
          <w:rFonts w:ascii="Consolas" w:hAnsi="Consolas"/>
          <w:b/>
          <w:szCs w:val="20"/>
          <w:lang w:val="en-US" w:eastAsia="es-ES" w:bidi="en-US"/>
        </w:rPr>
        <w:t>2.11:2.4.8</w:t>
      </w:r>
      <w:r w:rsidRPr="002F7DB6">
        <w:rPr>
          <w:rFonts w:ascii="Consolas" w:hAnsi="Consolas"/>
          <w:sz w:val="20"/>
          <w:szCs w:val="20"/>
          <w:lang w:val="en-US" w:eastAsia="es-ES" w:bidi="en-US"/>
        </w:rPr>
        <w:t>,org.elasticsearch:elasticsearch-hadoop:</w:t>
      </w:r>
      <w:r w:rsidRPr="002F7DB6">
        <w:rPr>
          <w:rFonts w:ascii="Consolas" w:hAnsi="Consolas"/>
          <w:b/>
          <w:szCs w:val="20"/>
          <w:lang w:val="en-US" w:eastAsia="es-ES" w:bidi="en-US"/>
        </w:rPr>
        <w:t>8.2.0</w:t>
      </w:r>
      <w:r w:rsidRPr="002F7DB6">
        <w:rPr>
          <w:rFonts w:ascii="Consolas" w:hAnsi="Consolas"/>
          <w:sz w:val="20"/>
          <w:szCs w:val="20"/>
          <w:lang w:val="en-US" w:eastAsia="es-ES" w:bidi="en-US"/>
        </w:rPr>
        <w:t>") \</w:t>
      </w:r>
    </w:p>
    <w:p w14:paraId="3697034F" w14:textId="12B34436" w:rsidR="00750D62" w:rsidRPr="002F7DB6" w:rsidRDefault="00750D62" w:rsidP="00750D62">
      <w:pPr>
        <w:spacing w:after="0"/>
        <w:rPr>
          <w:rFonts w:ascii="Consolas" w:hAnsi="Consolas"/>
          <w:sz w:val="20"/>
          <w:szCs w:val="20"/>
          <w:lang w:val="en-US" w:eastAsia="es-ES" w:bidi="en-US"/>
        </w:rPr>
      </w:pPr>
      <w:r w:rsidRPr="002F7DB6">
        <w:rPr>
          <w:rFonts w:ascii="Consolas" w:hAnsi="Consolas"/>
          <w:sz w:val="20"/>
          <w:szCs w:val="20"/>
          <w:lang w:val="en-US" w:eastAsia="es-ES" w:bidi="en-US"/>
        </w:rPr>
        <w:tab/>
        <w:t xml:space="preserve">       .config('spark.sql.debug.maxToStringFields', 2000) \</w:t>
      </w:r>
    </w:p>
    <w:p w14:paraId="5A66BC86" w14:textId="32D98F61" w:rsidR="00750D62" w:rsidRPr="002F7DB6" w:rsidRDefault="00750D62" w:rsidP="00750D62">
      <w:pPr>
        <w:spacing w:after="0"/>
        <w:rPr>
          <w:rFonts w:ascii="Consolas" w:hAnsi="Consolas"/>
          <w:sz w:val="20"/>
          <w:szCs w:val="20"/>
          <w:lang w:val="en-US" w:eastAsia="es-ES" w:bidi="en-US"/>
        </w:rPr>
      </w:pPr>
      <w:r w:rsidRPr="002F7DB6">
        <w:rPr>
          <w:rFonts w:ascii="Consolas" w:hAnsi="Consolas"/>
          <w:sz w:val="20"/>
          <w:szCs w:val="20"/>
          <w:lang w:val="en-US" w:eastAsia="es-ES" w:bidi="en-US"/>
        </w:rPr>
        <w:tab/>
        <w:t xml:space="preserve">       .config('spark.debug.maxToStringFields', 2000) \</w:t>
      </w:r>
    </w:p>
    <w:p w14:paraId="4A253FDE" w14:textId="586C2453" w:rsidR="008E7C12" w:rsidRPr="002F7DB6" w:rsidRDefault="00750D62" w:rsidP="00750D62">
      <w:pPr>
        <w:spacing w:after="0"/>
        <w:rPr>
          <w:rFonts w:ascii="Consolas" w:hAnsi="Consolas"/>
          <w:sz w:val="20"/>
          <w:szCs w:val="20"/>
          <w:lang w:val="en-US" w:eastAsia="es-ES" w:bidi="en-US"/>
        </w:rPr>
      </w:pPr>
      <w:r w:rsidRPr="002F7DB6">
        <w:rPr>
          <w:rFonts w:ascii="Consolas" w:hAnsi="Consolas"/>
          <w:sz w:val="20"/>
          <w:szCs w:val="20"/>
          <w:lang w:val="en-US" w:eastAsia="es-ES" w:bidi="en-US"/>
        </w:rPr>
        <w:tab/>
        <w:t xml:space="preserve">       .getOrCreate()</w:t>
      </w:r>
    </w:p>
    <w:p w14:paraId="47BA620A" w14:textId="77777777" w:rsidR="00750D62" w:rsidRPr="002F7DB6" w:rsidRDefault="00750D62" w:rsidP="00750D62">
      <w:pPr>
        <w:spacing w:after="0"/>
        <w:rPr>
          <w:rFonts w:ascii="Consolas" w:hAnsi="Consolas"/>
          <w:sz w:val="20"/>
          <w:szCs w:val="20"/>
          <w:lang w:val="en-US" w:eastAsia="es-ES" w:bidi="en-US"/>
        </w:rPr>
      </w:pPr>
    </w:p>
    <w:p w14:paraId="0CA857FB" w14:textId="77BD085B" w:rsidR="008E7C12" w:rsidRPr="00022ECD" w:rsidRDefault="00FE0064" w:rsidP="00022ECD">
      <w:pPr>
        <w:rPr>
          <w:rFonts w:cs="Arial"/>
          <w:lang w:eastAsia="es-ES" w:bidi="en-US"/>
        </w:rPr>
      </w:pPr>
      <w:r w:rsidRPr="00022ECD">
        <w:rPr>
          <w:rFonts w:cs="Arial"/>
          <w:b/>
          <w:lang w:eastAsia="es-ES" w:bidi="en-US"/>
        </w:rPr>
        <w:t xml:space="preserve">Conexión a Kafka: </w:t>
      </w:r>
      <w:r w:rsidR="008E7C12" w:rsidRPr="00022ECD">
        <w:rPr>
          <w:rFonts w:cs="Arial"/>
          <w:lang w:eastAsia="es-ES" w:bidi="en-US"/>
        </w:rPr>
        <w:t xml:space="preserve">Se crea un </w:t>
      </w:r>
      <w:r w:rsidR="008E7C12" w:rsidRPr="00022ECD">
        <w:rPr>
          <w:rFonts w:cs="Arial"/>
          <w:i/>
          <w:lang w:eastAsia="es-ES" w:bidi="en-US"/>
        </w:rPr>
        <w:t>dataframe</w:t>
      </w:r>
      <w:r w:rsidR="008E7C12" w:rsidRPr="00022ECD">
        <w:rPr>
          <w:rFonts w:cs="Arial"/>
          <w:lang w:eastAsia="es-ES" w:bidi="en-US"/>
        </w:rPr>
        <w:t xml:space="preserve"> para la lectura en </w:t>
      </w:r>
      <w:r w:rsidR="008E7C12" w:rsidRPr="00022ECD">
        <w:rPr>
          <w:rFonts w:cs="Arial"/>
          <w:i/>
          <w:lang w:eastAsia="es-ES" w:bidi="en-US"/>
        </w:rPr>
        <w:t>streaming</w:t>
      </w:r>
      <w:r w:rsidR="008E7C12" w:rsidRPr="00022ECD">
        <w:rPr>
          <w:rFonts w:cs="Arial"/>
          <w:lang w:eastAsia="es-ES" w:bidi="en-US"/>
        </w:rPr>
        <w:t xml:space="preserve"> de la información proveniente de </w:t>
      </w:r>
      <w:r w:rsidRPr="00022ECD">
        <w:rPr>
          <w:rFonts w:cs="Arial"/>
          <w:lang w:eastAsia="es-ES" w:bidi="en-US"/>
        </w:rPr>
        <w:t>Kafka</w:t>
      </w:r>
      <w:r w:rsidR="008E7C12" w:rsidRPr="00022ECD">
        <w:rPr>
          <w:rFonts w:cs="Arial"/>
          <w:lang w:eastAsia="es-ES" w:bidi="en-US"/>
        </w:rPr>
        <w:t xml:space="preserve">, para ello se define parámetros como la dirección IP del </w:t>
      </w:r>
      <w:r w:rsidR="008E7C12" w:rsidRPr="00FE4F58">
        <w:rPr>
          <w:rFonts w:cs="Arial"/>
          <w:i/>
          <w:lang w:eastAsia="es-ES" w:bidi="en-US"/>
        </w:rPr>
        <w:t>br</w:t>
      </w:r>
      <w:r w:rsidR="00F60C81">
        <w:rPr>
          <w:rFonts w:cs="Arial"/>
          <w:i/>
          <w:lang w:eastAsia="es-ES" w:bidi="en-US"/>
        </w:rPr>
        <w:t>o</w:t>
      </w:r>
      <w:r w:rsidR="008E7C12" w:rsidRPr="00FE4F58">
        <w:rPr>
          <w:rFonts w:cs="Arial"/>
          <w:i/>
          <w:lang w:eastAsia="es-ES" w:bidi="en-US"/>
        </w:rPr>
        <w:t>ker</w:t>
      </w:r>
      <w:r w:rsidR="008E7C12" w:rsidRPr="00022ECD">
        <w:rPr>
          <w:rFonts w:cs="Arial"/>
          <w:lang w:eastAsia="es-ES" w:bidi="en-US"/>
        </w:rPr>
        <w:t xml:space="preserve"> de Kafka y el tópico a consumir.</w:t>
      </w:r>
    </w:p>
    <w:p w14:paraId="6AA925DA"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Declaraciones_StreamingDF =spark.readStream\</w:t>
      </w:r>
    </w:p>
    <w:p w14:paraId="761E03AB"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.format("kafka")\</w:t>
      </w:r>
    </w:p>
    <w:p w14:paraId="787FB167"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.option("kafka.bootstrap.servers", "192.168.1.43:9092")\</w:t>
      </w:r>
    </w:p>
    <w:p w14:paraId="55C5A70A"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.option("subscribe", "topic_DECLARACIONES")\</w:t>
      </w:r>
    </w:p>
    <w:p w14:paraId="2F27B8A1" w14:textId="727536B4" w:rsidR="008E7C12" w:rsidRDefault="00FE0064" w:rsidP="00FE0064">
      <w:pPr>
        <w:spacing w:after="0"/>
        <w:ind w:left="708"/>
        <w:rPr>
          <w:rFonts w:ascii="Consolas" w:hAnsi="Consolas"/>
          <w:sz w:val="20"/>
          <w:szCs w:val="20"/>
          <w:lang w:eastAsia="es-ES" w:bidi="en-US"/>
        </w:rPr>
      </w:pPr>
      <w:r w:rsidRPr="002F7DB6">
        <w:rPr>
          <w:rFonts w:ascii="Consolas" w:hAnsi="Consolas"/>
          <w:sz w:val="20"/>
          <w:szCs w:val="20"/>
          <w:lang w:val="en-US" w:eastAsia="es-ES" w:bidi="en-US"/>
        </w:rPr>
        <w:tab/>
        <w:t xml:space="preserve">  </w:t>
      </w:r>
      <w:r w:rsidRPr="00FE0064">
        <w:rPr>
          <w:rFonts w:ascii="Consolas" w:hAnsi="Consolas"/>
          <w:sz w:val="20"/>
          <w:szCs w:val="20"/>
          <w:lang w:eastAsia="es-ES" w:bidi="en-US"/>
        </w:rPr>
        <w:t>.load()</w:t>
      </w:r>
    </w:p>
    <w:p w14:paraId="15C08CE2" w14:textId="77777777" w:rsidR="00FE0064" w:rsidRDefault="00FE0064" w:rsidP="00FE0064">
      <w:pPr>
        <w:spacing w:after="0"/>
        <w:ind w:left="708"/>
        <w:rPr>
          <w:rFonts w:ascii="Consolas" w:hAnsi="Consolas"/>
          <w:sz w:val="20"/>
          <w:szCs w:val="20"/>
          <w:lang w:eastAsia="es-ES" w:bidi="en-US"/>
        </w:rPr>
      </w:pPr>
    </w:p>
    <w:p w14:paraId="662022C9" w14:textId="161D602A" w:rsidR="00C77B3F" w:rsidRPr="00022ECD" w:rsidRDefault="008C516E" w:rsidP="00022ECD">
      <w:pPr>
        <w:rPr>
          <w:rFonts w:ascii="Consolas" w:hAnsi="Consolas"/>
          <w:sz w:val="20"/>
          <w:szCs w:val="20"/>
          <w:lang w:eastAsia="es-ES" w:bidi="en-US"/>
        </w:rPr>
      </w:pPr>
      <w:r>
        <w:rPr>
          <w:rFonts w:cs="Arial"/>
          <w:b/>
          <w:lang w:eastAsia="es-ES" w:bidi="en-US"/>
        </w:rPr>
        <w:t>Transformación</w:t>
      </w:r>
      <w:r w:rsidR="00FE0064" w:rsidRPr="00022ECD">
        <w:rPr>
          <w:rFonts w:cs="Arial"/>
          <w:b/>
          <w:lang w:eastAsia="es-ES" w:bidi="en-US"/>
        </w:rPr>
        <w:t xml:space="preserve"> de los </w:t>
      </w:r>
      <w:r w:rsidR="00FE0064" w:rsidRPr="00022ECD">
        <w:rPr>
          <w:rFonts w:cs="Arial"/>
          <w:b/>
          <w:i/>
          <w:lang w:eastAsia="es-ES" w:bidi="en-US"/>
        </w:rPr>
        <w:t>dataframes</w:t>
      </w:r>
      <w:r w:rsidR="00FE0064" w:rsidRPr="00022ECD">
        <w:rPr>
          <w:rFonts w:cs="Arial"/>
          <w:b/>
          <w:lang w:eastAsia="es-ES" w:bidi="en-US"/>
        </w:rPr>
        <w:t xml:space="preserve"> entrandes</w:t>
      </w:r>
      <w:r w:rsidR="00FE0064" w:rsidRPr="00022ECD">
        <w:rPr>
          <w:rFonts w:cs="Arial"/>
          <w:lang w:eastAsia="es-ES" w:bidi="en-US"/>
        </w:rPr>
        <w:t xml:space="preserve">: </w:t>
      </w:r>
      <w:r w:rsidR="00C77B3F" w:rsidRPr="00022ECD">
        <w:rPr>
          <w:rFonts w:cs="Arial"/>
          <w:lang w:eastAsia="es-ES" w:bidi="en-US"/>
        </w:rPr>
        <w:t xml:space="preserve">El </w:t>
      </w:r>
      <w:r w:rsidR="00C77B3F" w:rsidRPr="00022ECD">
        <w:rPr>
          <w:rFonts w:cs="Arial"/>
          <w:i/>
          <w:iCs/>
          <w:lang w:eastAsia="es-ES" w:bidi="en-US"/>
        </w:rPr>
        <w:t>dataframe</w:t>
      </w:r>
      <w:r w:rsidR="00C77B3F" w:rsidRPr="00022ECD">
        <w:rPr>
          <w:rFonts w:cs="Arial"/>
          <w:lang w:eastAsia="es-ES" w:bidi="en-US"/>
        </w:rPr>
        <w:t xml:space="preserve"> que lee los datos desde </w:t>
      </w:r>
      <w:r w:rsidR="00A6752E" w:rsidRPr="00022ECD">
        <w:rPr>
          <w:rFonts w:cs="Arial"/>
          <w:lang w:eastAsia="es-ES" w:bidi="en-US"/>
        </w:rPr>
        <w:t>K</w:t>
      </w:r>
      <w:r w:rsidR="00C77B3F" w:rsidRPr="00022ECD">
        <w:rPr>
          <w:rFonts w:cs="Arial"/>
          <w:lang w:eastAsia="es-ES" w:bidi="en-US"/>
        </w:rPr>
        <w:t>afka corresponde a un conjunto de bytes de información</w:t>
      </w:r>
      <w:r w:rsidR="00A6752E" w:rsidRPr="00022ECD">
        <w:rPr>
          <w:rFonts w:cs="Arial"/>
          <w:lang w:eastAsia="es-ES" w:bidi="en-US"/>
        </w:rPr>
        <w:t xml:space="preserve">; </w:t>
      </w:r>
      <w:r w:rsidR="00C77B3F" w:rsidRPr="00022ECD">
        <w:rPr>
          <w:rFonts w:cs="Arial"/>
          <w:lang w:eastAsia="es-ES" w:bidi="en-US"/>
        </w:rPr>
        <w:t xml:space="preserve">dentro de estos se encuentra el campo </w:t>
      </w:r>
      <w:r w:rsidR="00A6752E" w:rsidRPr="00022ECD">
        <w:rPr>
          <w:rFonts w:cs="Arial"/>
          <w:lang w:eastAsia="es-ES" w:bidi="en-US"/>
        </w:rPr>
        <w:t>“</w:t>
      </w:r>
      <w:r w:rsidR="00C77B3F" w:rsidRPr="00022ECD">
        <w:rPr>
          <w:rFonts w:cs="Arial"/>
          <w:lang w:eastAsia="es-ES" w:bidi="en-US"/>
        </w:rPr>
        <w:t>value</w:t>
      </w:r>
      <w:r w:rsidR="00A6752E" w:rsidRPr="00022ECD">
        <w:rPr>
          <w:rFonts w:cs="Arial"/>
          <w:lang w:eastAsia="es-ES" w:bidi="en-US"/>
        </w:rPr>
        <w:t>”</w:t>
      </w:r>
      <w:r w:rsidR="00C77B3F" w:rsidRPr="00022ECD">
        <w:rPr>
          <w:rFonts w:cs="Arial"/>
          <w:lang w:eastAsia="es-ES" w:bidi="en-US"/>
        </w:rPr>
        <w:t xml:space="preserve">, que guarda en </w:t>
      </w:r>
      <w:r w:rsidR="00A6752E" w:rsidRPr="00022ECD">
        <w:rPr>
          <w:rFonts w:cs="Arial"/>
          <w:lang w:eastAsia="es-ES" w:bidi="en-US"/>
        </w:rPr>
        <w:t xml:space="preserve">una cadena de texto </w:t>
      </w:r>
      <w:r w:rsidR="004235A9" w:rsidRPr="00022ECD">
        <w:rPr>
          <w:rFonts w:cs="Arial"/>
          <w:lang w:eastAsia="es-ES" w:bidi="en-US"/>
        </w:rPr>
        <w:t>con</w:t>
      </w:r>
      <w:r w:rsidR="00A6752E" w:rsidRPr="00022ECD">
        <w:rPr>
          <w:rFonts w:cs="Arial"/>
          <w:lang w:eastAsia="es-ES" w:bidi="en-US"/>
        </w:rPr>
        <w:t xml:space="preserve"> f</w:t>
      </w:r>
      <w:r w:rsidR="00C77B3F" w:rsidRPr="00022ECD">
        <w:rPr>
          <w:rFonts w:cs="Arial"/>
          <w:lang w:eastAsia="es-ES" w:bidi="en-US"/>
        </w:rPr>
        <w:t>ormato json los datos generados por el productor de Kafk</w:t>
      </w:r>
      <w:r w:rsidR="00A6752E" w:rsidRPr="00022ECD">
        <w:rPr>
          <w:rFonts w:cs="Arial"/>
          <w:lang w:eastAsia="es-ES" w:bidi="en-US"/>
        </w:rPr>
        <w:t xml:space="preserve">a, para su extracción se define un objeto tipo </w:t>
      </w:r>
      <w:r w:rsidR="00A6752E" w:rsidRPr="00022ECD">
        <w:rPr>
          <w:rFonts w:cs="Arial"/>
          <w:i/>
          <w:iCs/>
          <w:lang w:eastAsia="es-ES" w:bidi="en-US"/>
        </w:rPr>
        <w:t xml:space="preserve">StructType </w:t>
      </w:r>
      <w:r w:rsidR="00A6752E" w:rsidRPr="00022ECD">
        <w:rPr>
          <w:rFonts w:cs="Arial"/>
          <w:lang w:eastAsia="es-ES" w:bidi="en-US"/>
        </w:rPr>
        <w:t xml:space="preserve"> con la estructura de campos relativos al tópico y su mapeo dentro de un nuevo</w:t>
      </w:r>
      <w:r w:rsidR="00A6752E" w:rsidRPr="00022ECD">
        <w:rPr>
          <w:rFonts w:cs="Arial"/>
          <w:i/>
          <w:iCs/>
          <w:lang w:eastAsia="es-ES" w:bidi="en-US"/>
        </w:rPr>
        <w:t xml:space="preserve"> dataframe</w:t>
      </w:r>
      <w:r w:rsidR="00A6752E" w:rsidRPr="00022ECD">
        <w:rPr>
          <w:rFonts w:cs="Arial"/>
          <w:lang w:eastAsia="es-ES" w:bidi="en-US"/>
        </w:rPr>
        <w:t>.</w:t>
      </w:r>
    </w:p>
    <w:p w14:paraId="531095ED" w14:textId="63CB621C" w:rsidR="00FE0064" w:rsidRPr="002F7DB6" w:rsidRDefault="00FE0064" w:rsidP="00FE0064">
      <w:pPr>
        <w:spacing w:after="0"/>
        <w:ind w:left="708"/>
        <w:rPr>
          <w:rFonts w:ascii="Consolas" w:hAnsi="Consolas"/>
          <w:sz w:val="20"/>
          <w:szCs w:val="20"/>
          <w:lang w:val="en-US" w:eastAsia="es-ES" w:bidi="en-US"/>
        </w:rPr>
      </w:pPr>
      <w:r>
        <w:rPr>
          <w:rFonts w:cs="Arial"/>
          <w:lang w:eastAsia="es-ES" w:bidi="en-US"/>
        </w:rPr>
        <w:t xml:space="preserve">   </w:t>
      </w:r>
      <w:r w:rsidRPr="002F7DB6">
        <w:rPr>
          <w:rFonts w:ascii="Consolas" w:hAnsi="Consolas"/>
          <w:sz w:val="20"/>
          <w:szCs w:val="20"/>
          <w:lang w:val="en-US" w:eastAsia="es-ES" w:bidi="en-US"/>
        </w:rPr>
        <w:t>esquema=StructType([\</w:t>
      </w:r>
    </w:p>
    <w:p w14:paraId="3E54884E"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StructField("ANIO", StringType()),\</w:t>
      </w:r>
    </w:p>
    <w:p w14:paraId="4BFDDEB1"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StructField("MES", StringType()),\</w:t>
      </w:r>
    </w:p>
    <w:p w14:paraId="65551BA4"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StructField("PROVINCIA", StringType()),\</w:t>
      </w:r>
    </w:p>
    <w:p w14:paraId="0D125FA3"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StructField("CANTON", StringType()),\</w:t>
      </w:r>
    </w:p>
    <w:p w14:paraId="14EBA9C3"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StructField("CODIGO_SECTOR_N1", StringType()),\</w:t>
      </w:r>
    </w:p>
    <w:p w14:paraId="2FDC6480"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StructField("VENTAS_NETAS_12", DoubleType()) ,\</w:t>
      </w:r>
    </w:p>
    <w:p w14:paraId="350840FE"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StructField("VENTAS_NETAS_0", DoubleType()) ,\</w:t>
      </w:r>
    </w:p>
    <w:p w14:paraId="18B2167C"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StructField("EXPORTACIONES", DoubleType()) ,\</w:t>
      </w:r>
    </w:p>
    <w:p w14:paraId="03154E18"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StructField("COMPRAS_NETAS_12", DoubleType()) ,\</w:t>
      </w:r>
    </w:p>
    <w:p w14:paraId="6361A74A"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StructField("COMPRAS_NETAS_0", DoubleType()) ,\</w:t>
      </w:r>
    </w:p>
    <w:p w14:paraId="345BA10C"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StructField("IMPORTACIONES", DoubleType()) ,\</w:t>
      </w:r>
    </w:p>
    <w:p w14:paraId="3A3E07B3"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StructField("COMPRAS_RISE", DoubleType()) ,\</w:t>
      </w:r>
    </w:p>
    <w:p w14:paraId="78BA3CA9"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lastRenderedPageBreak/>
        <w:tab/>
        <w:t xml:space="preserve">  StructField("TOTAL_COMPRAS", DoubleType()) ,\</w:t>
      </w:r>
    </w:p>
    <w:p w14:paraId="74898FA7" w14:textId="38B4B0DC"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StructField("TOTAL_VENTAS", DoubleType())])</w:t>
      </w:r>
    </w:p>
    <w:p w14:paraId="5C58E856"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parsedDF = Declaraciones_StreamingDF\</w:t>
      </w:r>
    </w:p>
    <w:p w14:paraId="59D61005"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.select("value")\</w:t>
      </w:r>
    </w:p>
    <w:p w14:paraId="0431756C"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.withColumn("value", F.col("value").cast(StringType()))\</w:t>
      </w:r>
    </w:p>
    <w:p w14:paraId="78726F65" w14:textId="77777777" w:rsidR="00FE0064" w:rsidRPr="00FE0064" w:rsidRDefault="00FE0064" w:rsidP="00FE0064">
      <w:pPr>
        <w:spacing w:after="0"/>
        <w:ind w:left="708"/>
        <w:rPr>
          <w:rFonts w:ascii="Consolas" w:hAnsi="Consolas"/>
          <w:sz w:val="20"/>
          <w:szCs w:val="20"/>
          <w:lang w:eastAsia="es-ES" w:bidi="en-US"/>
        </w:rPr>
      </w:pPr>
      <w:r w:rsidRPr="002F7DB6">
        <w:rPr>
          <w:rFonts w:ascii="Consolas" w:hAnsi="Consolas"/>
          <w:sz w:val="20"/>
          <w:szCs w:val="20"/>
          <w:lang w:val="en-US" w:eastAsia="es-ES" w:bidi="en-US"/>
        </w:rPr>
        <w:tab/>
        <w:t xml:space="preserve">     </w:t>
      </w:r>
      <w:r w:rsidRPr="00FE0064">
        <w:rPr>
          <w:rFonts w:ascii="Consolas" w:hAnsi="Consolas"/>
          <w:sz w:val="20"/>
          <w:szCs w:val="20"/>
          <w:lang w:eastAsia="es-ES" w:bidi="en-US"/>
        </w:rPr>
        <w:t>.withColumn("parejas", F.from_json(F.col("value"), esquema))\</w:t>
      </w:r>
    </w:p>
    <w:p w14:paraId="59287A9D"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.withColumn("ANIO", F.col("parejas.ANIO"))\</w:t>
      </w:r>
    </w:p>
    <w:p w14:paraId="00F4BBDF"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.withColumn("MES", F.col("parejas.MES"))\</w:t>
      </w:r>
    </w:p>
    <w:p w14:paraId="47D7FD87"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.withColumn("PROVINCIA", F.col("parejas.PROVINCIA"))\</w:t>
      </w:r>
    </w:p>
    <w:p w14:paraId="442601A1"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.withColumn("CANTON", F.col("parejas.CANTON"))\</w:t>
      </w:r>
    </w:p>
    <w:p w14:paraId="01195DC6" w14:textId="37463A7B" w:rsidR="00FE0064" w:rsidRPr="00FE0064" w:rsidRDefault="00FE0064" w:rsidP="00FE0064">
      <w:pPr>
        <w:spacing w:after="0"/>
        <w:ind w:left="2124"/>
        <w:rPr>
          <w:rFonts w:ascii="Consolas" w:hAnsi="Consolas"/>
          <w:sz w:val="20"/>
          <w:szCs w:val="20"/>
          <w:lang w:eastAsia="es-ES" w:bidi="en-US"/>
        </w:rPr>
      </w:pPr>
      <w:r w:rsidRPr="00FE0064">
        <w:rPr>
          <w:rFonts w:ascii="Consolas" w:hAnsi="Consolas"/>
          <w:sz w:val="20"/>
          <w:szCs w:val="20"/>
          <w:lang w:eastAsia="es-ES" w:bidi="en-US"/>
        </w:rPr>
        <w:t xml:space="preserve">.withColumn("CODIGO_SECTOR_N1", </w:t>
      </w:r>
      <w:r>
        <w:rPr>
          <w:rFonts w:ascii="Consolas" w:hAnsi="Consolas"/>
          <w:sz w:val="20"/>
          <w:szCs w:val="20"/>
          <w:lang w:eastAsia="es-ES" w:bidi="en-US"/>
        </w:rPr>
        <w:t xml:space="preserve">   </w:t>
      </w:r>
      <w:r w:rsidRPr="00FE0064">
        <w:rPr>
          <w:rFonts w:ascii="Consolas" w:hAnsi="Consolas"/>
          <w:sz w:val="20"/>
          <w:szCs w:val="20"/>
          <w:lang w:eastAsia="es-ES" w:bidi="en-US"/>
        </w:rPr>
        <w:t>F.col("parejas.CODIGO_SECTOR_N1"))\</w:t>
      </w:r>
    </w:p>
    <w:p w14:paraId="452F3811" w14:textId="244F09BE" w:rsidR="00FE0064" w:rsidRPr="00FE0064" w:rsidRDefault="00FE0064" w:rsidP="00FE0064">
      <w:pPr>
        <w:spacing w:after="0"/>
        <w:ind w:left="1953"/>
        <w:rPr>
          <w:rFonts w:ascii="Consolas" w:hAnsi="Consolas"/>
          <w:sz w:val="20"/>
          <w:szCs w:val="20"/>
          <w:lang w:eastAsia="es-ES" w:bidi="en-US"/>
        </w:rPr>
      </w:pPr>
      <w:r w:rsidRPr="00FE0064">
        <w:rPr>
          <w:rFonts w:ascii="Consolas" w:hAnsi="Consolas"/>
          <w:sz w:val="20"/>
          <w:szCs w:val="20"/>
          <w:lang w:eastAsia="es-ES" w:bidi="en-US"/>
        </w:rPr>
        <w:t>.withColumn("VENTAS_NETAS_12", F.col("parejas.VENTAS_NETAS_12"))\</w:t>
      </w:r>
    </w:p>
    <w:p w14:paraId="3F86B46D"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.withColumn("VENTAS_NETAS_0", F.col("parejas.VENTAS_NETAS_0"))\</w:t>
      </w:r>
    </w:p>
    <w:p w14:paraId="2DC48D25"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.withColumn("EXPORTACIONES", F.col("parejas.EXPORTACIONES"))\</w:t>
      </w:r>
    </w:p>
    <w:p w14:paraId="68678C38" w14:textId="0419EB07" w:rsidR="00FE0064" w:rsidRPr="00FE0064" w:rsidRDefault="00FE0064" w:rsidP="00FE0064">
      <w:pPr>
        <w:spacing w:after="0"/>
        <w:ind w:left="1953"/>
        <w:rPr>
          <w:rFonts w:ascii="Consolas" w:hAnsi="Consolas"/>
          <w:sz w:val="20"/>
          <w:szCs w:val="20"/>
          <w:lang w:eastAsia="es-ES" w:bidi="en-US"/>
        </w:rPr>
      </w:pPr>
      <w:r w:rsidRPr="00FE0064">
        <w:rPr>
          <w:rFonts w:ascii="Consolas" w:hAnsi="Consolas"/>
          <w:sz w:val="20"/>
          <w:szCs w:val="20"/>
          <w:lang w:eastAsia="es-ES" w:bidi="en-US"/>
        </w:rPr>
        <w:t xml:space="preserve">.withColumn("COMPRAS_NETAS_12", </w:t>
      </w:r>
      <w:r>
        <w:rPr>
          <w:rFonts w:ascii="Consolas" w:hAnsi="Consolas"/>
          <w:sz w:val="20"/>
          <w:szCs w:val="20"/>
          <w:lang w:eastAsia="es-ES" w:bidi="en-US"/>
        </w:rPr>
        <w:t xml:space="preserve">      </w:t>
      </w:r>
      <w:r w:rsidRPr="00FE0064">
        <w:rPr>
          <w:rFonts w:ascii="Consolas" w:hAnsi="Consolas"/>
          <w:sz w:val="20"/>
          <w:szCs w:val="20"/>
          <w:lang w:eastAsia="es-ES" w:bidi="en-US"/>
        </w:rPr>
        <w:t>F.col("parejas.COMPRAS_NETAS_12"))\</w:t>
      </w:r>
    </w:p>
    <w:p w14:paraId="677B40FE" w14:textId="3D4946C5" w:rsidR="00FE0064" w:rsidRPr="00FE0064" w:rsidRDefault="00FE0064" w:rsidP="00FE0064">
      <w:pPr>
        <w:spacing w:after="0"/>
        <w:ind w:left="1953"/>
        <w:rPr>
          <w:rFonts w:ascii="Consolas" w:hAnsi="Consolas"/>
          <w:sz w:val="20"/>
          <w:szCs w:val="20"/>
          <w:lang w:eastAsia="es-ES" w:bidi="en-US"/>
        </w:rPr>
      </w:pPr>
      <w:r w:rsidRPr="00FE0064">
        <w:rPr>
          <w:rFonts w:ascii="Consolas" w:hAnsi="Consolas"/>
          <w:sz w:val="20"/>
          <w:szCs w:val="20"/>
          <w:lang w:eastAsia="es-ES" w:bidi="en-US"/>
        </w:rPr>
        <w:t>.withColumn("COMPRAS_NETAS_0", F.col("parejas.COMPRAS_NETAS_0"))\</w:t>
      </w:r>
    </w:p>
    <w:p w14:paraId="7E794BC0"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.withColumn("IMPORTACIONES", F.col("parejas.IMPORTACIONES"))\</w:t>
      </w:r>
    </w:p>
    <w:p w14:paraId="0E5C1225"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.withColumn("COMPRAS_RISE", F.col("parejas.COMPRAS_RISE"))\</w:t>
      </w:r>
    </w:p>
    <w:p w14:paraId="7D30BF9F"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.withColumn("TOTAL_COMPRAS", F.col("parejas.TOTAL_COMPRAS"))\</w:t>
      </w:r>
    </w:p>
    <w:p w14:paraId="20241945" w14:textId="52344114" w:rsidR="008E7C12"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.withColumn("TOTAL_VENTAS", F.col("parejas.TOTAL_VENTAS"))</w:t>
      </w:r>
    </w:p>
    <w:p w14:paraId="7794532F" w14:textId="77777777" w:rsidR="00FE0064" w:rsidRDefault="00FE0064" w:rsidP="00022ECD">
      <w:pPr>
        <w:rPr>
          <w:rFonts w:cs="Arial"/>
          <w:lang w:eastAsia="es-ES" w:bidi="en-US"/>
        </w:rPr>
      </w:pPr>
    </w:p>
    <w:p w14:paraId="73476E06" w14:textId="2660DCAC" w:rsidR="00A304A6" w:rsidRPr="00022ECD" w:rsidRDefault="00022ECD" w:rsidP="00022ECD">
      <w:pPr>
        <w:rPr>
          <w:rFonts w:cs="Arial"/>
          <w:lang w:eastAsia="es-ES" w:bidi="en-US"/>
        </w:rPr>
      </w:pPr>
      <w:r w:rsidRPr="00022ECD">
        <w:rPr>
          <w:rFonts w:cs="Arial"/>
          <w:b/>
          <w:lang w:eastAsia="es-ES" w:bidi="en-US"/>
        </w:rPr>
        <w:t>Interacción con ElasticSearch:</w:t>
      </w:r>
      <w:r w:rsidRPr="00022ECD">
        <w:rPr>
          <w:rFonts w:cs="Arial"/>
          <w:lang w:eastAsia="es-ES" w:bidi="en-US"/>
        </w:rPr>
        <w:t xml:space="preserve"> </w:t>
      </w:r>
      <w:r w:rsidR="00A6752E" w:rsidRPr="00022ECD">
        <w:rPr>
          <w:rFonts w:cs="Arial"/>
          <w:lang w:eastAsia="es-ES" w:bidi="en-US"/>
        </w:rPr>
        <w:t xml:space="preserve">Con </w:t>
      </w:r>
      <w:r w:rsidR="00844615" w:rsidRPr="00022ECD">
        <w:rPr>
          <w:rFonts w:cs="Arial"/>
          <w:lang w:eastAsia="es-ES" w:bidi="en-US"/>
        </w:rPr>
        <w:t>el</w:t>
      </w:r>
      <w:r w:rsidR="00A6752E" w:rsidRPr="00022ECD">
        <w:rPr>
          <w:rFonts w:cs="Arial"/>
          <w:lang w:eastAsia="es-ES" w:bidi="en-US"/>
        </w:rPr>
        <w:t xml:space="preserve"> </w:t>
      </w:r>
      <w:r w:rsidR="00A6752E" w:rsidRPr="00022ECD">
        <w:rPr>
          <w:rFonts w:cs="Arial"/>
          <w:i/>
          <w:iCs/>
          <w:lang w:eastAsia="es-ES" w:bidi="en-US"/>
        </w:rPr>
        <w:t>dataframe</w:t>
      </w:r>
      <w:r w:rsidR="00844615" w:rsidRPr="00022ECD">
        <w:rPr>
          <w:rFonts w:cs="Arial"/>
          <w:i/>
          <w:iCs/>
          <w:lang w:eastAsia="es-ES" w:bidi="en-US"/>
        </w:rPr>
        <w:t xml:space="preserve"> </w:t>
      </w:r>
      <w:r w:rsidR="00844615" w:rsidRPr="00022ECD">
        <w:rPr>
          <w:rFonts w:cs="Arial"/>
          <w:lang w:eastAsia="es-ES" w:bidi="en-US"/>
        </w:rPr>
        <w:t xml:space="preserve"> resultante</w:t>
      </w:r>
      <w:r w:rsidR="00A304A6" w:rsidRPr="00022ECD">
        <w:rPr>
          <w:rFonts w:cs="Arial"/>
          <w:i/>
          <w:iCs/>
          <w:lang w:eastAsia="es-ES" w:bidi="en-US"/>
        </w:rPr>
        <w:t xml:space="preserve">, </w:t>
      </w:r>
      <w:r w:rsidR="00A304A6" w:rsidRPr="00022ECD">
        <w:rPr>
          <w:rFonts w:cs="Arial"/>
          <w:lang w:eastAsia="es-ES" w:bidi="en-US"/>
        </w:rPr>
        <w:t xml:space="preserve"> con una estructura definida de filas y columnas (campos), se aplica algunas operaciones de lectura y escritura sobre la base de datos de ElasticSearch, a fin de </w:t>
      </w:r>
      <w:r w:rsidR="002865E6" w:rsidRPr="00022ECD">
        <w:rPr>
          <w:rFonts w:cs="Arial"/>
          <w:lang w:eastAsia="es-ES" w:bidi="en-US"/>
        </w:rPr>
        <w:t>que los datos provenientes</w:t>
      </w:r>
      <w:r w:rsidR="00A304A6" w:rsidRPr="00022ECD">
        <w:rPr>
          <w:rFonts w:cs="Arial"/>
          <w:lang w:eastAsia="es-ES" w:bidi="en-US"/>
        </w:rPr>
        <w:t xml:space="preserve"> de Kafka sea</w:t>
      </w:r>
      <w:r w:rsidR="002865E6" w:rsidRPr="00022ECD">
        <w:rPr>
          <w:rFonts w:cs="Arial"/>
          <w:lang w:eastAsia="es-ES" w:bidi="en-US"/>
        </w:rPr>
        <w:t>n</w:t>
      </w:r>
      <w:r w:rsidR="00A304A6" w:rsidRPr="00022ECD">
        <w:rPr>
          <w:rFonts w:cs="Arial"/>
          <w:lang w:eastAsia="es-ES" w:bidi="en-US"/>
        </w:rPr>
        <w:t xml:space="preserve"> consolidado</w:t>
      </w:r>
      <w:r w:rsidR="002865E6" w:rsidRPr="00022ECD">
        <w:rPr>
          <w:rFonts w:cs="Arial"/>
          <w:lang w:eastAsia="es-ES" w:bidi="en-US"/>
        </w:rPr>
        <w:t>s</w:t>
      </w:r>
      <w:r w:rsidR="00A304A6" w:rsidRPr="00022ECD">
        <w:rPr>
          <w:rFonts w:cs="Arial"/>
          <w:lang w:eastAsia="es-ES" w:bidi="en-US"/>
        </w:rPr>
        <w:t xml:space="preserve"> con la información ya existente; para ello se define una función  llamada </w:t>
      </w:r>
      <w:r w:rsidR="00A304A6" w:rsidRPr="00022ECD">
        <w:rPr>
          <w:rFonts w:cs="Arial"/>
          <w:b/>
          <w:lang w:eastAsia="es-ES" w:bidi="en-US"/>
        </w:rPr>
        <w:t>CONEXION_ELASTIC</w:t>
      </w:r>
      <w:r w:rsidR="00A304A6" w:rsidRPr="00022ECD">
        <w:rPr>
          <w:rFonts w:cs="Arial"/>
          <w:lang w:eastAsia="es-ES" w:bidi="en-US"/>
        </w:rPr>
        <w:t xml:space="preserve"> que se invoca a través de procesos </w:t>
      </w:r>
      <w:r w:rsidR="00844615" w:rsidRPr="00022ECD">
        <w:rPr>
          <w:rFonts w:cs="Arial"/>
          <w:lang w:eastAsia="es-ES" w:bidi="en-US"/>
        </w:rPr>
        <w:t xml:space="preserve">en </w:t>
      </w:r>
      <w:r w:rsidR="00A304A6" w:rsidRPr="00022ECD">
        <w:rPr>
          <w:rFonts w:cs="Arial"/>
          <w:i/>
          <w:iCs/>
          <w:lang w:eastAsia="es-ES" w:bidi="en-US"/>
        </w:rPr>
        <w:t>microbatch</w:t>
      </w:r>
      <w:r w:rsidR="00844615" w:rsidRPr="00022ECD">
        <w:rPr>
          <w:rFonts w:cs="Arial"/>
          <w:i/>
          <w:iCs/>
          <w:lang w:eastAsia="es-ES" w:bidi="en-US"/>
        </w:rPr>
        <w:t xml:space="preserve"> </w:t>
      </w:r>
      <w:r w:rsidR="00844615" w:rsidRPr="00022ECD">
        <w:rPr>
          <w:rFonts w:cs="Arial"/>
          <w:lang w:eastAsia="es-ES" w:bidi="en-US"/>
        </w:rPr>
        <w:t xml:space="preserve">mediante la sentencia foreachbatch. Esta sentencia resulta de suma utilidad ya que permite aplicar cierta lógica sobre datos entrantes en modo </w:t>
      </w:r>
      <w:r w:rsidR="00844615" w:rsidRPr="00022ECD">
        <w:rPr>
          <w:rFonts w:cs="Arial"/>
          <w:i/>
          <w:iCs/>
          <w:lang w:eastAsia="es-ES" w:bidi="en-US"/>
        </w:rPr>
        <w:t>streaming</w:t>
      </w:r>
      <w:r w:rsidR="002865E6" w:rsidRPr="00022ECD">
        <w:rPr>
          <w:rFonts w:cs="Arial"/>
          <w:i/>
          <w:iCs/>
          <w:lang w:eastAsia="es-ES" w:bidi="en-US"/>
        </w:rPr>
        <w:t xml:space="preserve">; </w:t>
      </w:r>
      <w:r w:rsidR="002865E6" w:rsidRPr="00022ECD">
        <w:rPr>
          <w:rFonts w:cs="Arial"/>
          <w:lang w:eastAsia="es-ES" w:bidi="en-US"/>
        </w:rPr>
        <w:t xml:space="preserve">para este proyecto se </w:t>
      </w:r>
      <w:r w:rsidR="004235A9" w:rsidRPr="00022ECD">
        <w:rPr>
          <w:rFonts w:cs="Arial"/>
          <w:lang w:eastAsia="es-ES" w:bidi="en-US"/>
        </w:rPr>
        <w:t>genera</w:t>
      </w:r>
      <w:r w:rsidR="002865E6" w:rsidRPr="00022ECD">
        <w:rPr>
          <w:rFonts w:cs="Arial"/>
          <w:lang w:eastAsia="es-ES" w:bidi="en-US"/>
        </w:rPr>
        <w:t xml:space="preserve"> algunas transformaciones y operaciones dml sobre la base de datos sobre los datos entrantes en un periodo de </w:t>
      </w:r>
      <w:r w:rsidR="00C573A9">
        <w:rPr>
          <w:rFonts w:cs="Arial"/>
          <w:lang w:eastAsia="es-ES" w:bidi="en-US"/>
        </w:rPr>
        <w:t>30</w:t>
      </w:r>
      <w:r w:rsidR="002865E6" w:rsidRPr="00022ECD">
        <w:rPr>
          <w:rFonts w:cs="Arial"/>
          <w:lang w:eastAsia="es-ES" w:bidi="en-US"/>
        </w:rPr>
        <w:t xml:space="preserve"> segundos.</w:t>
      </w:r>
    </w:p>
    <w:p w14:paraId="591C0124" w14:textId="59155060" w:rsidR="00C77B3F" w:rsidRPr="00FE0064" w:rsidRDefault="00A304A6" w:rsidP="00844615">
      <w:pPr>
        <w:spacing w:after="0" w:line="300" w:lineRule="atLeast"/>
        <w:ind w:left="708"/>
        <w:jc w:val="left"/>
        <w:rPr>
          <w:rFonts w:ascii="Consolas" w:hAnsi="Consolas" w:cs="Arial"/>
          <w:lang w:val="en-US" w:eastAsia="es-ES" w:bidi="en-US"/>
        </w:rPr>
      </w:pPr>
      <w:r w:rsidRPr="002865E6">
        <w:rPr>
          <w:rFonts w:cs="Arial"/>
          <w:i/>
          <w:iCs/>
          <w:lang w:eastAsia="es-ES" w:bidi="en-US"/>
        </w:rPr>
        <w:t xml:space="preserve"> </w:t>
      </w:r>
      <w:r w:rsidR="00844615" w:rsidRPr="00FE0064">
        <w:rPr>
          <w:rFonts w:ascii="Consolas" w:eastAsia="Times New Roman" w:hAnsi="Consolas" w:cs="Segoe UI"/>
          <w:sz w:val="20"/>
          <w:szCs w:val="20"/>
          <w:lang w:val="en-US"/>
        </w:rPr>
        <w:t>escritura</w:t>
      </w:r>
      <w:r w:rsidR="00844615" w:rsidRPr="00FE0064">
        <w:rPr>
          <w:rFonts w:ascii="Consolas" w:eastAsia="Times New Roman" w:hAnsi="Consolas" w:cs="Segoe UI"/>
          <w:color w:val="24292F"/>
          <w:sz w:val="20"/>
          <w:szCs w:val="20"/>
          <w:lang w:val="en-US"/>
        </w:rPr>
        <w:t>=</w:t>
      </w:r>
      <w:r w:rsidR="00844615" w:rsidRPr="00FE0064">
        <w:rPr>
          <w:rFonts w:ascii="Consolas" w:eastAsia="Times New Roman" w:hAnsi="Consolas" w:cs="Segoe UI"/>
          <w:sz w:val="20"/>
          <w:szCs w:val="20"/>
          <w:lang w:val="en-US"/>
        </w:rPr>
        <w:t>parsedDF</w:t>
      </w:r>
      <w:r w:rsidR="00844615" w:rsidRPr="00FE0064">
        <w:rPr>
          <w:rFonts w:ascii="Consolas" w:eastAsia="Times New Roman" w:hAnsi="Consolas" w:cs="Segoe UI"/>
          <w:color w:val="24292F"/>
          <w:sz w:val="20"/>
          <w:szCs w:val="20"/>
          <w:lang w:val="en-US"/>
        </w:rPr>
        <w:t>.</w:t>
      </w:r>
      <w:r w:rsidR="00844615" w:rsidRPr="00FE0064">
        <w:rPr>
          <w:rFonts w:ascii="Consolas" w:eastAsia="Times New Roman" w:hAnsi="Consolas" w:cs="Segoe UI"/>
          <w:sz w:val="20"/>
          <w:szCs w:val="20"/>
          <w:lang w:val="en-US"/>
        </w:rPr>
        <w:t>writeStream</w:t>
      </w:r>
      <w:r w:rsidR="00844615" w:rsidRPr="00FE0064">
        <w:rPr>
          <w:rFonts w:ascii="Consolas" w:eastAsia="Times New Roman" w:hAnsi="Consolas" w:cs="Segoe UI"/>
          <w:color w:val="24292F"/>
          <w:sz w:val="20"/>
          <w:szCs w:val="20"/>
          <w:lang w:val="en-US"/>
        </w:rPr>
        <w:t>.foreachBatch(CONEXION_ELASTIC).trigger(</w:t>
      </w:r>
      <w:r w:rsidR="00844615" w:rsidRPr="00FE0064">
        <w:rPr>
          <w:rFonts w:ascii="Consolas" w:eastAsia="Times New Roman" w:hAnsi="Consolas" w:cs="Segoe UI"/>
          <w:sz w:val="20"/>
          <w:szCs w:val="20"/>
          <w:lang w:val="en-US"/>
        </w:rPr>
        <w:t>processingTime</w:t>
      </w:r>
      <w:r w:rsidR="00844615" w:rsidRPr="00FE0064">
        <w:rPr>
          <w:rFonts w:ascii="Consolas" w:eastAsia="Times New Roman" w:hAnsi="Consolas" w:cs="Segoe UI"/>
          <w:color w:val="24292F"/>
          <w:sz w:val="20"/>
          <w:szCs w:val="20"/>
          <w:lang w:val="en-US"/>
        </w:rPr>
        <w:t>='</w:t>
      </w:r>
      <w:r w:rsidR="0018782C">
        <w:rPr>
          <w:rFonts w:ascii="Consolas" w:eastAsia="Times New Roman" w:hAnsi="Consolas" w:cs="Segoe UI"/>
          <w:color w:val="24292F"/>
          <w:sz w:val="20"/>
          <w:szCs w:val="20"/>
          <w:lang w:val="en-US"/>
        </w:rPr>
        <w:t>3</w:t>
      </w:r>
      <w:r w:rsidR="00844615" w:rsidRPr="00FE0064">
        <w:rPr>
          <w:rFonts w:ascii="Consolas" w:eastAsia="Times New Roman" w:hAnsi="Consolas" w:cs="Segoe UI"/>
          <w:color w:val="24292F"/>
          <w:sz w:val="20"/>
          <w:szCs w:val="20"/>
          <w:lang w:val="en-US"/>
        </w:rPr>
        <w:t>0 seconds').start()</w:t>
      </w:r>
    </w:p>
    <w:p w14:paraId="39091B38" w14:textId="7E1D985C" w:rsidR="002865E6" w:rsidRDefault="002865E6" w:rsidP="008E7C12">
      <w:pPr>
        <w:rPr>
          <w:rFonts w:ascii="Consolas" w:hAnsi="Consolas"/>
          <w:sz w:val="20"/>
          <w:szCs w:val="20"/>
          <w:lang w:val="en-US" w:eastAsia="es-ES" w:bidi="en-US"/>
        </w:rPr>
      </w:pPr>
    </w:p>
    <w:p w14:paraId="506AEED1" w14:textId="3B57789E" w:rsidR="002865E6" w:rsidRDefault="002865E6" w:rsidP="008E7C12">
      <w:pPr>
        <w:rPr>
          <w:rFonts w:cs="Arial"/>
          <w:lang w:eastAsia="es-ES" w:bidi="en-US"/>
        </w:rPr>
      </w:pPr>
      <w:r>
        <w:rPr>
          <w:rFonts w:cs="Arial"/>
          <w:lang w:eastAsia="es-ES" w:bidi="en-US"/>
        </w:rPr>
        <w:lastRenderedPageBreak/>
        <w:t xml:space="preserve">La función </w:t>
      </w:r>
      <w:r w:rsidRPr="004235A9">
        <w:rPr>
          <w:rFonts w:cs="Arial"/>
          <w:b/>
          <w:lang w:eastAsia="es-ES" w:bidi="en-US"/>
        </w:rPr>
        <w:t>CONEXIÓN_ELASTIC</w:t>
      </w:r>
      <w:r>
        <w:rPr>
          <w:rFonts w:cs="Arial"/>
          <w:lang w:eastAsia="es-ES" w:bidi="en-US"/>
        </w:rPr>
        <w:t xml:space="preserve"> ejecuta las siguientes instrucciones:</w:t>
      </w:r>
    </w:p>
    <w:p w14:paraId="78268A26" w14:textId="6930AEC9" w:rsidR="00022ECD" w:rsidRPr="00022ECD" w:rsidRDefault="002865E6" w:rsidP="00EF4B32">
      <w:pPr>
        <w:pStyle w:val="Prrafodelista"/>
        <w:numPr>
          <w:ilvl w:val="0"/>
          <w:numId w:val="44"/>
        </w:numPr>
        <w:spacing w:line="360" w:lineRule="auto"/>
        <w:jc w:val="both"/>
        <w:rPr>
          <w:rFonts w:ascii="Consolas" w:hAnsi="Consolas"/>
          <w:sz w:val="20"/>
          <w:szCs w:val="20"/>
          <w:lang w:eastAsia="es-ES" w:bidi="en-US"/>
        </w:rPr>
      </w:pPr>
      <w:r w:rsidRPr="00877A90">
        <w:rPr>
          <w:rFonts w:cs="Arial"/>
          <w:b/>
          <w:lang w:eastAsia="es-ES" w:bidi="en-US"/>
        </w:rPr>
        <w:t xml:space="preserve">Agrupamiento del conjunto de datos </w:t>
      </w:r>
      <w:r w:rsidR="002D5D20" w:rsidRPr="00877A90">
        <w:rPr>
          <w:rFonts w:cs="Arial"/>
          <w:b/>
          <w:lang w:eastAsia="es-ES" w:bidi="en-US"/>
        </w:rPr>
        <w:t>ingestados</w:t>
      </w:r>
      <w:r w:rsidR="002D5D20" w:rsidRPr="00022ECD">
        <w:rPr>
          <w:rFonts w:cs="Arial"/>
          <w:lang w:eastAsia="es-ES" w:bidi="en-US"/>
        </w:rPr>
        <w:t xml:space="preserve"> en los últimos </w:t>
      </w:r>
      <w:r w:rsidR="00F60C81">
        <w:rPr>
          <w:rFonts w:cs="Arial"/>
          <w:lang w:eastAsia="es-ES" w:bidi="en-US"/>
        </w:rPr>
        <w:t>3</w:t>
      </w:r>
      <w:r w:rsidR="002D5D20" w:rsidRPr="00022ECD">
        <w:rPr>
          <w:rFonts w:cs="Arial"/>
          <w:lang w:eastAsia="es-ES" w:bidi="en-US"/>
        </w:rPr>
        <w:t>0 segundos por aquellas variables categóricas de los datos de declaraciones y la suma de aquellas variables cuantitativas.</w:t>
      </w:r>
    </w:p>
    <w:p w14:paraId="70344342" w14:textId="6F804F76"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datos_entrantes=df.select("ANIO","MES","PROVINCIA","CANTON",\</w:t>
      </w:r>
    </w:p>
    <w:p w14:paraId="69CC8307" w14:textId="26BF627B" w:rsidR="002D5D20" w:rsidRPr="002D5D20" w:rsidRDefault="002D5D20" w:rsidP="002D5D20">
      <w:pPr>
        <w:spacing w:after="0"/>
        <w:ind w:left="708"/>
        <w:rPr>
          <w:rFonts w:ascii="Consolas" w:hAnsi="Consolas"/>
          <w:sz w:val="20"/>
          <w:szCs w:val="20"/>
          <w:lang w:eastAsia="es-ES" w:bidi="en-US"/>
        </w:rPr>
      </w:pPr>
      <w:r>
        <w:rPr>
          <w:rFonts w:ascii="Consolas" w:hAnsi="Consolas"/>
          <w:sz w:val="20"/>
          <w:szCs w:val="20"/>
          <w:lang w:eastAsia="es-ES" w:bidi="en-US"/>
        </w:rPr>
        <w:t xml:space="preserve"> </w:t>
      </w:r>
      <w:r w:rsidRPr="002D5D20">
        <w:rPr>
          <w:rFonts w:ascii="Consolas" w:hAnsi="Consolas"/>
          <w:sz w:val="20"/>
          <w:szCs w:val="20"/>
          <w:lang w:eastAsia="es-ES" w:bidi="en-US"/>
        </w:rPr>
        <w:t xml:space="preserve">"CODIGO_SECTOR_N1",'VENTAS_NETAS_12','VENTAS_NETAS_0',\                            </w:t>
      </w:r>
      <w:r>
        <w:rPr>
          <w:rFonts w:ascii="Consolas" w:hAnsi="Consolas"/>
          <w:sz w:val="20"/>
          <w:szCs w:val="20"/>
          <w:lang w:eastAsia="es-ES" w:bidi="en-US"/>
        </w:rPr>
        <w:t xml:space="preserve">  </w:t>
      </w:r>
      <w:r w:rsidRPr="002D5D20">
        <w:rPr>
          <w:rFonts w:ascii="Consolas" w:hAnsi="Consolas"/>
          <w:sz w:val="20"/>
          <w:szCs w:val="20"/>
          <w:lang w:eastAsia="es-ES" w:bidi="en-US"/>
        </w:rPr>
        <w:t>'EXPORTACIONES','COMPRAS_NETAS_12','COMPRAS_NETAS_0',\</w:t>
      </w:r>
      <w:r>
        <w:rPr>
          <w:rFonts w:ascii="Consolas" w:hAnsi="Consolas"/>
          <w:sz w:val="20"/>
          <w:szCs w:val="20"/>
          <w:lang w:eastAsia="es-ES" w:bidi="en-US"/>
        </w:rPr>
        <w:tab/>
      </w:r>
      <w:r w:rsidRPr="002D5D20">
        <w:rPr>
          <w:rFonts w:ascii="Consolas" w:hAnsi="Consolas"/>
          <w:sz w:val="20"/>
          <w:szCs w:val="20"/>
          <w:lang w:eastAsia="es-ES" w:bidi="en-US"/>
        </w:rPr>
        <w:t xml:space="preserve">                             'IMPORTACIONES','COMPRAS_RISE','TOTAL_COMPRAS','TOTAL_VENTAS')\</w:t>
      </w:r>
    </w:p>
    <w:p w14:paraId="65CB9FFF"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.groupBy("ANIO","MES","PROVINCIA","CANTON","CODIGO_SECTOR_N1")\</w:t>
      </w:r>
    </w:p>
    <w:p w14:paraId="4FC5EE86"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.agg(F.sum("VENTAS_NETAS_12").alias("VENTAS_NETAS_12"),\</w:t>
      </w:r>
    </w:p>
    <w:p w14:paraId="775C724D"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F.sum("VENTAS_NETAS_0").alias("VENTAS_NETAS_0"),\</w:t>
      </w:r>
    </w:p>
    <w:p w14:paraId="3099FC32"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F.sum("EXPORTACIONES").alias("EXPORTACIONES"),\</w:t>
      </w:r>
    </w:p>
    <w:p w14:paraId="1E6CC655"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F.sum("COMPRAS_NETAS_12").alias("COMPRAS_NETAS_12"),\</w:t>
      </w:r>
    </w:p>
    <w:p w14:paraId="4E017F3F"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F.sum("COMPRAS_NETAS_0").alias("COMPRAS_NETAS_0"),\</w:t>
      </w:r>
    </w:p>
    <w:p w14:paraId="2A7B81F5"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F.sum("IMPORTACIONES").alias("IMPORTACIONES"),\</w:t>
      </w:r>
    </w:p>
    <w:p w14:paraId="5F356753"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F.sum("COMPRAS_RISE").alias("COMPRAS_RISE"),\</w:t>
      </w:r>
    </w:p>
    <w:p w14:paraId="1EC9B465"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F.sum("TOTAL_COMPRAS").alias("TOTAL_COMPRAS"),\</w:t>
      </w:r>
    </w:p>
    <w:p w14:paraId="4049A50E" w14:textId="3B1A46FB" w:rsid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F.sum("TOTAL_VENTAS").alias("TOTAL_VENTAS"))</w:t>
      </w:r>
    </w:p>
    <w:p w14:paraId="3D49A8D4" w14:textId="31326985" w:rsidR="002D5D20" w:rsidRPr="002D5D20" w:rsidRDefault="002D5D20" w:rsidP="0087738C">
      <w:pPr>
        <w:rPr>
          <w:rFonts w:ascii="Consolas" w:hAnsi="Consolas"/>
          <w:sz w:val="20"/>
          <w:szCs w:val="20"/>
          <w:lang w:eastAsia="es-ES" w:bidi="en-US"/>
        </w:rPr>
      </w:pPr>
    </w:p>
    <w:p w14:paraId="5CDF8ED2" w14:textId="6958C883" w:rsidR="00922C84" w:rsidRDefault="002D5D20" w:rsidP="00EF4B32">
      <w:pPr>
        <w:pStyle w:val="Prrafodelista"/>
        <w:numPr>
          <w:ilvl w:val="0"/>
          <w:numId w:val="37"/>
        </w:numPr>
        <w:spacing w:line="360" w:lineRule="auto"/>
        <w:jc w:val="both"/>
        <w:rPr>
          <w:rFonts w:cs="Arial"/>
          <w:lang w:eastAsia="es-ES" w:bidi="en-US"/>
        </w:rPr>
      </w:pPr>
      <w:r w:rsidRPr="00877A90">
        <w:rPr>
          <w:rFonts w:cs="Arial"/>
          <w:b/>
          <w:lang w:eastAsia="es-ES" w:bidi="en-US"/>
        </w:rPr>
        <w:t>Lectura de los datos almacenados en</w:t>
      </w:r>
      <w:r w:rsidR="0087738C" w:rsidRPr="00877A90">
        <w:rPr>
          <w:rFonts w:cs="Arial"/>
          <w:b/>
          <w:lang w:eastAsia="es-ES" w:bidi="en-US"/>
        </w:rPr>
        <w:t xml:space="preserve"> el índice declaraciones_2022</w:t>
      </w:r>
      <w:r w:rsidR="0087738C">
        <w:rPr>
          <w:rFonts w:cs="Arial"/>
          <w:lang w:eastAsia="es-ES" w:bidi="en-US"/>
        </w:rPr>
        <w:t xml:space="preserve"> de </w:t>
      </w:r>
      <w:r w:rsidRPr="00C47E58">
        <w:rPr>
          <w:rFonts w:cs="Arial"/>
          <w:lang w:eastAsia="es-ES" w:bidi="en-US"/>
        </w:rPr>
        <w:t xml:space="preserve"> ElasticSearch</w:t>
      </w:r>
      <w:r w:rsidR="00877A90">
        <w:rPr>
          <w:rFonts w:cs="Arial"/>
          <w:lang w:eastAsia="es-ES" w:bidi="en-US"/>
        </w:rPr>
        <w:t xml:space="preserve"> , y </w:t>
      </w:r>
      <w:r w:rsidR="0087738C">
        <w:rPr>
          <w:rFonts w:cs="Arial"/>
          <w:lang w:eastAsia="es-ES" w:bidi="en-US"/>
        </w:rPr>
        <w:t xml:space="preserve">su posterior transformación para la consolidación con la data entrante de Kafka. </w:t>
      </w:r>
    </w:p>
    <w:p w14:paraId="45534BE7" w14:textId="77777777" w:rsidR="00022ECD" w:rsidRPr="00022ECD" w:rsidRDefault="0042267F" w:rsidP="00022ECD">
      <w:pPr>
        <w:pStyle w:val="Prrafodelista"/>
        <w:ind w:left="708"/>
        <w:rPr>
          <w:rFonts w:ascii="Consolas" w:hAnsi="Consolas"/>
          <w:sz w:val="20"/>
          <w:szCs w:val="20"/>
          <w:lang w:eastAsia="es-ES" w:bidi="en-US"/>
        </w:rPr>
      </w:pPr>
      <w:r w:rsidRPr="0042267F">
        <w:rPr>
          <w:rFonts w:ascii="Consolas" w:hAnsi="Consolas"/>
          <w:sz w:val="20"/>
          <w:szCs w:val="20"/>
          <w:lang w:eastAsia="es-ES" w:bidi="en-US"/>
        </w:rPr>
        <w:t xml:space="preserve">  </w:t>
      </w:r>
      <w:r w:rsidR="00022ECD" w:rsidRPr="00022ECD">
        <w:rPr>
          <w:rFonts w:ascii="Consolas" w:hAnsi="Consolas"/>
          <w:sz w:val="20"/>
          <w:szCs w:val="20"/>
          <w:lang w:eastAsia="es-ES" w:bidi="en-US"/>
        </w:rPr>
        <w:t>es_lectura = {"es.nodes" : "192.168.1.52","es.port" : "9200","es.resource" : "declaraciones_2022","es.read.metadata": "true" }</w:t>
      </w:r>
    </w:p>
    <w:p w14:paraId="2793A779" w14:textId="77777777" w:rsidR="00022ECD" w:rsidRPr="00022ECD" w:rsidRDefault="00022ECD" w:rsidP="00022ECD">
      <w:pPr>
        <w:pStyle w:val="Prrafodelista"/>
        <w:ind w:left="708"/>
        <w:rPr>
          <w:rFonts w:ascii="Consolas" w:hAnsi="Consolas"/>
          <w:sz w:val="20"/>
          <w:szCs w:val="20"/>
          <w:lang w:eastAsia="es-ES" w:bidi="en-US"/>
        </w:rPr>
      </w:pPr>
      <w:r w:rsidRPr="00022ECD">
        <w:rPr>
          <w:rFonts w:ascii="Consolas" w:hAnsi="Consolas"/>
          <w:sz w:val="20"/>
          <w:szCs w:val="20"/>
          <w:lang w:eastAsia="es-ES" w:bidi="en-US"/>
        </w:rPr>
        <w:t xml:space="preserve">    declaraciones=    spark.read.format("org.elasticsearch.spark.sql")\.</w:t>
      </w:r>
    </w:p>
    <w:p w14:paraId="668C9C87" w14:textId="77777777"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options(**es_lectura).load()</w:t>
      </w:r>
    </w:p>
    <w:p w14:paraId="3B5DE380" w14:textId="77777777"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declaraciones=declaraciones.withColumn("ANIO1",F.col("ANIO"))\</w:t>
      </w:r>
    </w:p>
    <w:p w14:paraId="1BED7407" w14:textId="103E3533"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ab/>
      </w:r>
      <w:r w:rsidRPr="00022ECD">
        <w:rPr>
          <w:rFonts w:ascii="Consolas" w:hAnsi="Consolas"/>
          <w:sz w:val="20"/>
          <w:szCs w:val="20"/>
          <w:lang w:eastAsia="es-ES" w:bidi="en-US"/>
        </w:rPr>
        <w:t>.withColumn("MES1",F.col("MES"))\</w:t>
      </w:r>
    </w:p>
    <w:p w14:paraId="7F88F1CD" w14:textId="3FB0A37C"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ab/>
      </w:r>
      <w:r w:rsidRPr="00022ECD">
        <w:rPr>
          <w:rFonts w:ascii="Consolas" w:hAnsi="Consolas"/>
          <w:sz w:val="20"/>
          <w:szCs w:val="20"/>
          <w:lang w:eastAsia="es-ES" w:bidi="en-US"/>
        </w:rPr>
        <w:t>.withColumn("PROVINCIA1",F.col("PROVINCIA"))\</w:t>
      </w:r>
    </w:p>
    <w:p w14:paraId="43B14DB1" w14:textId="2A41594F"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ab/>
      </w:r>
      <w:r w:rsidRPr="00022ECD">
        <w:rPr>
          <w:rFonts w:ascii="Consolas" w:hAnsi="Consolas"/>
          <w:sz w:val="20"/>
          <w:szCs w:val="20"/>
          <w:lang w:eastAsia="es-ES" w:bidi="en-US"/>
        </w:rPr>
        <w:t>.withColumn("CANTON1",F.col("CANTON"))\</w:t>
      </w:r>
    </w:p>
    <w:p w14:paraId="03FE61D6" w14:textId="38AAA084"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ab/>
      </w:r>
      <w:r w:rsidRPr="00022ECD">
        <w:rPr>
          <w:rFonts w:ascii="Consolas" w:hAnsi="Consolas"/>
          <w:sz w:val="20"/>
          <w:szCs w:val="20"/>
          <w:lang w:eastAsia="es-ES" w:bidi="en-US"/>
        </w:rPr>
        <w:t>.withColumn("CODIGO_SECTOR_N11",F.col("CODIGO_SECTOR_N1"))\</w:t>
      </w:r>
    </w:p>
    <w:p w14:paraId="17ECDA5A" w14:textId="504DD9A0" w:rsidR="00022ECD" w:rsidRDefault="00022ECD" w:rsidP="00022ECD">
      <w:pPr>
        <w:spacing w:after="0"/>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ab/>
      </w:r>
      <w:r>
        <w:rPr>
          <w:rFonts w:ascii="Consolas" w:hAnsi="Consolas"/>
          <w:sz w:val="20"/>
          <w:szCs w:val="20"/>
          <w:lang w:eastAsia="es-ES" w:bidi="en-US"/>
        </w:rPr>
        <w:tab/>
      </w:r>
      <w:r w:rsidRPr="00022ECD">
        <w:rPr>
          <w:rFonts w:ascii="Consolas" w:hAnsi="Consolas"/>
          <w:sz w:val="20"/>
          <w:szCs w:val="20"/>
          <w:lang w:eastAsia="es-ES" w:bidi="en-US"/>
        </w:rPr>
        <w:t>.withColumn("VENTAS_NETAS_121",F.col("VENTAS_NETAS_12")\</w:t>
      </w:r>
    </w:p>
    <w:p w14:paraId="50FBFCBF" w14:textId="4C6D4B41" w:rsidR="00022ECD" w:rsidRPr="002F7DB6" w:rsidRDefault="00022ECD" w:rsidP="00022ECD">
      <w:pPr>
        <w:spacing w:after="0"/>
        <w:ind w:left="708" w:firstLine="708"/>
        <w:rPr>
          <w:rFonts w:ascii="Consolas" w:hAnsi="Consolas"/>
          <w:sz w:val="20"/>
          <w:szCs w:val="20"/>
          <w:lang w:val="en-US" w:eastAsia="es-ES" w:bidi="en-US"/>
        </w:rPr>
      </w:pPr>
      <w:r w:rsidRPr="002F7DB6">
        <w:rPr>
          <w:rFonts w:ascii="Consolas" w:hAnsi="Consolas"/>
          <w:sz w:val="20"/>
          <w:szCs w:val="20"/>
          <w:lang w:val="en-US" w:eastAsia="es-ES" w:bidi="en-US"/>
        </w:rPr>
        <w:t>.cast(DoubleType()))\</w:t>
      </w:r>
    </w:p>
    <w:p w14:paraId="0496548C" w14:textId="77777777" w:rsidR="00022ECD" w:rsidRPr="002F7DB6" w:rsidRDefault="00022ECD" w:rsidP="00022ECD">
      <w:pPr>
        <w:spacing w:after="0"/>
        <w:ind w:firstLine="708"/>
        <w:rPr>
          <w:rFonts w:ascii="Consolas" w:hAnsi="Consolas"/>
          <w:sz w:val="20"/>
          <w:szCs w:val="20"/>
          <w:lang w:val="en-US" w:eastAsia="es-ES" w:bidi="en-US"/>
        </w:rPr>
      </w:pPr>
      <w:r w:rsidRPr="002F7DB6">
        <w:rPr>
          <w:rFonts w:ascii="Consolas" w:hAnsi="Consolas"/>
          <w:sz w:val="20"/>
          <w:szCs w:val="20"/>
          <w:lang w:val="en-US" w:eastAsia="es-ES" w:bidi="en-US"/>
        </w:rPr>
        <w:t xml:space="preserve">      .withColumn("VENTAS_NETAS_01",F.col("VENTAS_NETAS_0")\</w:t>
      </w:r>
    </w:p>
    <w:p w14:paraId="6E1C1974" w14:textId="60FDD30C" w:rsidR="00022ECD" w:rsidRPr="002F7DB6" w:rsidRDefault="00022ECD" w:rsidP="00022ECD">
      <w:pPr>
        <w:spacing w:after="0"/>
        <w:ind w:left="708" w:firstLine="708"/>
        <w:rPr>
          <w:rFonts w:ascii="Consolas" w:hAnsi="Consolas"/>
          <w:sz w:val="20"/>
          <w:szCs w:val="20"/>
          <w:lang w:val="en-US" w:eastAsia="es-ES" w:bidi="en-US"/>
        </w:rPr>
      </w:pPr>
      <w:r w:rsidRPr="002F7DB6">
        <w:rPr>
          <w:rFonts w:ascii="Consolas" w:hAnsi="Consolas"/>
          <w:sz w:val="20"/>
          <w:szCs w:val="20"/>
          <w:lang w:val="en-US" w:eastAsia="es-ES" w:bidi="en-US"/>
        </w:rPr>
        <w:t>.cast(DoubleType()))\</w:t>
      </w:r>
    </w:p>
    <w:p w14:paraId="7EC0AB10" w14:textId="7944A607" w:rsidR="00022ECD" w:rsidRDefault="00022ECD" w:rsidP="00022ECD">
      <w:pPr>
        <w:spacing w:after="0"/>
        <w:rPr>
          <w:rFonts w:ascii="Consolas" w:hAnsi="Consolas"/>
          <w:sz w:val="20"/>
          <w:szCs w:val="20"/>
          <w:lang w:eastAsia="es-ES" w:bidi="en-US"/>
        </w:rPr>
      </w:pPr>
      <w:r w:rsidRPr="002F7DB6">
        <w:rPr>
          <w:rFonts w:ascii="Consolas" w:hAnsi="Consolas"/>
          <w:sz w:val="20"/>
          <w:szCs w:val="20"/>
          <w:lang w:val="en-US" w:eastAsia="es-ES" w:bidi="en-US"/>
        </w:rPr>
        <w:t xml:space="preserve">     </w:t>
      </w:r>
      <w:r w:rsidRPr="002F7DB6">
        <w:rPr>
          <w:rFonts w:ascii="Consolas" w:hAnsi="Consolas"/>
          <w:sz w:val="20"/>
          <w:szCs w:val="20"/>
          <w:lang w:val="en-US" w:eastAsia="es-ES" w:bidi="en-US"/>
        </w:rPr>
        <w:tab/>
      </w:r>
      <w:r w:rsidRPr="002F7DB6">
        <w:rPr>
          <w:rFonts w:ascii="Consolas" w:hAnsi="Consolas"/>
          <w:sz w:val="20"/>
          <w:szCs w:val="20"/>
          <w:lang w:val="en-US" w:eastAsia="es-ES" w:bidi="en-US"/>
        </w:rPr>
        <w:tab/>
      </w:r>
      <w:r w:rsidRPr="00022ECD">
        <w:rPr>
          <w:rFonts w:ascii="Consolas" w:hAnsi="Consolas"/>
          <w:sz w:val="20"/>
          <w:szCs w:val="20"/>
          <w:lang w:eastAsia="es-ES" w:bidi="en-US"/>
        </w:rPr>
        <w:t>.withColumn("EXPORTACIONES1",F.col("EXPORTACIONES")</w:t>
      </w:r>
      <w:r>
        <w:rPr>
          <w:rFonts w:ascii="Consolas" w:hAnsi="Consolas"/>
          <w:sz w:val="20"/>
          <w:szCs w:val="20"/>
          <w:lang w:eastAsia="es-ES" w:bidi="en-US"/>
        </w:rPr>
        <w:t>\</w:t>
      </w:r>
    </w:p>
    <w:p w14:paraId="33AA5F41" w14:textId="77777777" w:rsidR="00022ECD" w:rsidRPr="002F7DB6" w:rsidRDefault="00022ECD" w:rsidP="00022ECD">
      <w:pPr>
        <w:spacing w:after="0"/>
        <w:ind w:left="1416"/>
        <w:rPr>
          <w:rFonts w:ascii="Consolas" w:hAnsi="Consolas"/>
          <w:sz w:val="20"/>
          <w:szCs w:val="20"/>
          <w:lang w:val="en-US" w:eastAsia="es-ES" w:bidi="en-US"/>
        </w:rPr>
      </w:pPr>
      <w:r w:rsidRPr="002F7DB6">
        <w:rPr>
          <w:rFonts w:ascii="Consolas" w:hAnsi="Consolas"/>
          <w:sz w:val="20"/>
          <w:szCs w:val="20"/>
          <w:lang w:val="en-US" w:eastAsia="es-ES" w:bidi="en-US"/>
        </w:rPr>
        <w:lastRenderedPageBreak/>
        <w:t>.cast(DoubleType()))\           .withColumn("COMPRAS_NETAS_121",F.col("COMPRAS_NETAS_12")\</w:t>
      </w:r>
    </w:p>
    <w:p w14:paraId="470970D3" w14:textId="4323135B" w:rsidR="00022ECD" w:rsidRPr="002F7DB6" w:rsidRDefault="00022ECD" w:rsidP="00022ECD">
      <w:pPr>
        <w:spacing w:after="0"/>
        <w:ind w:left="708" w:firstLine="708"/>
        <w:rPr>
          <w:rFonts w:ascii="Consolas" w:hAnsi="Consolas"/>
          <w:sz w:val="20"/>
          <w:szCs w:val="20"/>
          <w:lang w:val="en-US" w:eastAsia="es-ES" w:bidi="en-US"/>
        </w:rPr>
      </w:pPr>
      <w:r w:rsidRPr="002F7DB6">
        <w:rPr>
          <w:rFonts w:ascii="Consolas" w:hAnsi="Consolas"/>
          <w:sz w:val="20"/>
          <w:szCs w:val="20"/>
          <w:lang w:val="en-US" w:eastAsia="es-ES" w:bidi="en-US"/>
        </w:rPr>
        <w:t>.cast(DoubleType()))\</w:t>
      </w:r>
    </w:p>
    <w:p w14:paraId="5F137DCB" w14:textId="609FB2E0" w:rsidR="00022ECD" w:rsidRDefault="00022ECD" w:rsidP="00022ECD">
      <w:pPr>
        <w:spacing w:after="0"/>
        <w:rPr>
          <w:rFonts w:ascii="Consolas" w:hAnsi="Consolas"/>
          <w:sz w:val="20"/>
          <w:szCs w:val="20"/>
          <w:lang w:eastAsia="es-ES" w:bidi="en-US"/>
        </w:rPr>
      </w:pPr>
      <w:r w:rsidRPr="002F7DB6">
        <w:rPr>
          <w:rFonts w:ascii="Consolas" w:hAnsi="Consolas"/>
          <w:sz w:val="20"/>
          <w:szCs w:val="20"/>
          <w:lang w:val="en-US" w:eastAsia="es-ES" w:bidi="en-US"/>
        </w:rPr>
        <w:t xml:space="preserve">     </w:t>
      </w:r>
      <w:r w:rsidRPr="002F7DB6">
        <w:rPr>
          <w:rFonts w:ascii="Consolas" w:hAnsi="Consolas"/>
          <w:sz w:val="20"/>
          <w:szCs w:val="20"/>
          <w:lang w:val="en-US" w:eastAsia="es-ES" w:bidi="en-US"/>
        </w:rPr>
        <w:tab/>
      </w:r>
      <w:r w:rsidRPr="002F7DB6">
        <w:rPr>
          <w:rFonts w:ascii="Consolas" w:hAnsi="Consolas"/>
          <w:sz w:val="20"/>
          <w:szCs w:val="20"/>
          <w:lang w:val="en-US" w:eastAsia="es-ES" w:bidi="en-US"/>
        </w:rPr>
        <w:tab/>
      </w:r>
      <w:r w:rsidRPr="00022ECD">
        <w:rPr>
          <w:rFonts w:ascii="Consolas" w:hAnsi="Consolas"/>
          <w:sz w:val="20"/>
          <w:szCs w:val="20"/>
          <w:lang w:eastAsia="es-ES" w:bidi="en-US"/>
        </w:rPr>
        <w:t>.withColumn("COMPRAS_NETAS_01",F.col("COMPRAS_NETAS_0")</w:t>
      </w:r>
      <w:r>
        <w:rPr>
          <w:rFonts w:ascii="Consolas" w:hAnsi="Consolas"/>
          <w:sz w:val="20"/>
          <w:szCs w:val="20"/>
          <w:lang w:eastAsia="es-ES" w:bidi="en-US"/>
        </w:rPr>
        <w:t>\</w:t>
      </w:r>
    </w:p>
    <w:p w14:paraId="503A27E4" w14:textId="71AB98D8" w:rsidR="00022ECD" w:rsidRPr="002F7DB6" w:rsidRDefault="00022ECD" w:rsidP="00022ECD">
      <w:pPr>
        <w:spacing w:after="0"/>
        <w:ind w:left="708" w:firstLine="708"/>
        <w:rPr>
          <w:rFonts w:ascii="Consolas" w:hAnsi="Consolas"/>
          <w:sz w:val="20"/>
          <w:szCs w:val="20"/>
          <w:lang w:val="en-US" w:eastAsia="es-ES" w:bidi="en-US"/>
        </w:rPr>
      </w:pPr>
      <w:r w:rsidRPr="002F7DB6">
        <w:rPr>
          <w:rFonts w:ascii="Consolas" w:hAnsi="Consolas"/>
          <w:sz w:val="20"/>
          <w:szCs w:val="20"/>
          <w:lang w:val="en-US" w:eastAsia="es-ES" w:bidi="en-US"/>
        </w:rPr>
        <w:t>.cast(DoubleType()))\</w:t>
      </w:r>
    </w:p>
    <w:p w14:paraId="19320F66" w14:textId="13028361" w:rsidR="00022ECD" w:rsidRPr="002F7DB6" w:rsidRDefault="00022ECD" w:rsidP="00022ECD">
      <w:pPr>
        <w:spacing w:after="0"/>
        <w:ind w:firstLine="708"/>
        <w:rPr>
          <w:rFonts w:ascii="Consolas" w:hAnsi="Consolas"/>
          <w:sz w:val="20"/>
          <w:szCs w:val="20"/>
          <w:lang w:val="en-US" w:eastAsia="es-ES" w:bidi="en-US"/>
        </w:rPr>
      </w:pPr>
      <w:r w:rsidRPr="002F7DB6">
        <w:rPr>
          <w:rFonts w:ascii="Consolas" w:hAnsi="Consolas"/>
          <w:sz w:val="20"/>
          <w:szCs w:val="20"/>
          <w:lang w:val="en-US" w:eastAsia="es-ES" w:bidi="en-US"/>
        </w:rPr>
        <w:t xml:space="preserve">      .withColumn("IMPORTACIONES1",F.col("IMPORTACIONES")\</w:t>
      </w:r>
    </w:p>
    <w:p w14:paraId="62193C7A" w14:textId="7E22D428" w:rsidR="00022ECD" w:rsidRPr="002F7DB6" w:rsidRDefault="00022ECD" w:rsidP="00022ECD">
      <w:pPr>
        <w:spacing w:after="0"/>
        <w:ind w:left="708" w:firstLine="708"/>
        <w:rPr>
          <w:rFonts w:ascii="Consolas" w:hAnsi="Consolas"/>
          <w:sz w:val="20"/>
          <w:szCs w:val="20"/>
          <w:lang w:val="en-US" w:eastAsia="es-ES" w:bidi="en-US"/>
        </w:rPr>
      </w:pPr>
      <w:r w:rsidRPr="002F7DB6">
        <w:rPr>
          <w:rFonts w:ascii="Consolas" w:hAnsi="Consolas"/>
          <w:sz w:val="20"/>
          <w:szCs w:val="20"/>
          <w:lang w:val="en-US" w:eastAsia="es-ES" w:bidi="en-US"/>
        </w:rPr>
        <w:t>.cast(DoubleType()))\</w:t>
      </w:r>
    </w:p>
    <w:p w14:paraId="7AE380C5" w14:textId="77777777" w:rsidR="00022ECD" w:rsidRPr="002F7DB6" w:rsidRDefault="00022ECD" w:rsidP="00022ECD">
      <w:pPr>
        <w:pStyle w:val="Prrafodelista"/>
        <w:spacing w:after="0" w:line="360" w:lineRule="auto"/>
        <w:ind w:left="708" w:firstLine="708"/>
        <w:rPr>
          <w:rFonts w:ascii="Consolas" w:hAnsi="Consolas"/>
          <w:sz w:val="20"/>
          <w:szCs w:val="20"/>
          <w:lang w:val="en-US" w:eastAsia="es-ES" w:bidi="en-US"/>
        </w:rPr>
      </w:pPr>
      <w:r w:rsidRPr="002F7DB6">
        <w:rPr>
          <w:rFonts w:ascii="Consolas" w:hAnsi="Consolas"/>
          <w:sz w:val="20"/>
          <w:szCs w:val="20"/>
          <w:lang w:val="en-US" w:eastAsia="es-ES" w:bidi="en-US"/>
        </w:rPr>
        <w:t>.withColumn("COMPRAS_RISE1",F.col("COMPRAS_RISE")\</w:t>
      </w:r>
    </w:p>
    <w:p w14:paraId="7D320EAD" w14:textId="0813CE71" w:rsidR="00022ECD" w:rsidRPr="002F7DB6" w:rsidRDefault="00022ECD" w:rsidP="00022ECD">
      <w:pPr>
        <w:pStyle w:val="Prrafodelista"/>
        <w:spacing w:after="0" w:line="360" w:lineRule="auto"/>
        <w:ind w:left="708" w:firstLine="708"/>
        <w:rPr>
          <w:rFonts w:ascii="Consolas" w:hAnsi="Consolas"/>
          <w:sz w:val="20"/>
          <w:szCs w:val="20"/>
          <w:lang w:val="en-US" w:eastAsia="es-ES" w:bidi="en-US"/>
        </w:rPr>
      </w:pPr>
      <w:r w:rsidRPr="002F7DB6">
        <w:rPr>
          <w:rFonts w:ascii="Consolas" w:hAnsi="Consolas"/>
          <w:sz w:val="20"/>
          <w:szCs w:val="20"/>
          <w:lang w:val="en-US" w:eastAsia="es-ES" w:bidi="en-US"/>
        </w:rPr>
        <w:t>.cast(DoubleType()))\</w:t>
      </w:r>
    </w:p>
    <w:p w14:paraId="208B9706" w14:textId="77777777" w:rsidR="00022ECD" w:rsidRDefault="00022ECD" w:rsidP="00022ECD">
      <w:pPr>
        <w:pStyle w:val="Prrafodelista"/>
        <w:spacing w:after="0" w:line="360" w:lineRule="auto"/>
        <w:ind w:left="708" w:firstLine="708"/>
        <w:rPr>
          <w:rFonts w:ascii="Consolas" w:hAnsi="Consolas"/>
          <w:sz w:val="20"/>
          <w:szCs w:val="20"/>
          <w:lang w:eastAsia="es-ES" w:bidi="en-US"/>
        </w:rPr>
      </w:pPr>
      <w:r w:rsidRPr="00022ECD">
        <w:rPr>
          <w:rFonts w:ascii="Consolas" w:hAnsi="Consolas"/>
          <w:sz w:val="20"/>
          <w:szCs w:val="20"/>
          <w:lang w:eastAsia="es-ES" w:bidi="en-US"/>
        </w:rPr>
        <w:t>.withColumn("TOTAL_COMPRAS1",F.col("TOTAL_COMPRAS")</w:t>
      </w:r>
      <w:r>
        <w:rPr>
          <w:rFonts w:ascii="Consolas" w:hAnsi="Consolas"/>
          <w:sz w:val="20"/>
          <w:szCs w:val="20"/>
          <w:lang w:eastAsia="es-ES" w:bidi="en-US"/>
        </w:rPr>
        <w:t>\</w:t>
      </w:r>
    </w:p>
    <w:p w14:paraId="0469F471" w14:textId="769A8274" w:rsidR="00022ECD" w:rsidRPr="002F7DB6" w:rsidRDefault="00022ECD" w:rsidP="00022ECD">
      <w:pPr>
        <w:pStyle w:val="Prrafodelista"/>
        <w:spacing w:after="0" w:line="360" w:lineRule="auto"/>
        <w:ind w:left="708" w:firstLine="708"/>
        <w:rPr>
          <w:rFonts w:ascii="Consolas" w:hAnsi="Consolas"/>
          <w:sz w:val="20"/>
          <w:szCs w:val="20"/>
          <w:lang w:val="en-US" w:eastAsia="es-ES" w:bidi="en-US"/>
        </w:rPr>
      </w:pPr>
      <w:r w:rsidRPr="002F7DB6">
        <w:rPr>
          <w:rFonts w:ascii="Consolas" w:hAnsi="Consolas"/>
          <w:sz w:val="20"/>
          <w:szCs w:val="20"/>
          <w:lang w:val="en-US" w:eastAsia="es-ES" w:bidi="en-US"/>
        </w:rPr>
        <w:t>.cast(DoubleType()))\</w:t>
      </w:r>
    </w:p>
    <w:p w14:paraId="2A3EE3F5" w14:textId="77777777" w:rsidR="00022ECD" w:rsidRPr="002F7DB6" w:rsidRDefault="00022ECD" w:rsidP="00022ECD">
      <w:pPr>
        <w:pStyle w:val="Prrafodelista"/>
        <w:spacing w:after="0" w:line="360" w:lineRule="auto"/>
        <w:ind w:left="708" w:firstLine="708"/>
        <w:rPr>
          <w:rFonts w:ascii="Consolas" w:hAnsi="Consolas"/>
          <w:sz w:val="20"/>
          <w:szCs w:val="20"/>
          <w:lang w:val="en-US" w:eastAsia="es-ES" w:bidi="en-US"/>
        </w:rPr>
      </w:pPr>
      <w:r w:rsidRPr="002F7DB6">
        <w:rPr>
          <w:rFonts w:ascii="Consolas" w:hAnsi="Consolas"/>
          <w:sz w:val="20"/>
          <w:szCs w:val="20"/>
          <w:lang w:val="en-US" w:eastAsia="es-ES" w:bidi="en-US"/>
        </w:rPr>
        <w:t>.withColumn("TOTAL_VENTAS1",F.col("TOTAL_VENTAS")\</w:t>
      </w:r>
    </w:p>
    <w:p w14:paraId="5B375B77" w14:textId="7A1CE91B" w:rsidR="00022ECD" w:rsidRPr="00022ECD" w:rsidRDefault="00022ECD" w:rsidP="00022ECD">
      <w:pPr>
        <w:pStyle w:val="Prrafodelista"/>
        <w:spacing w:after="0" w:line="360" w:lineRule="auto"/>
        <w:ind w:left="1416"/>
        <w:rPr>
          <w:rFonts w:ascii="Consolas" w:hAnsi="Consolas"/>
          <w:sz w:val="20"/>
          <w:szCs w:val="20"/>
          <w:lang w:eastAsia="es-ES" w:bidi="en-US"/>
        </w:rPr>
      </w:pPr>
      <w:r w:rsidRPr="00022ECD">
        <w:rPr>
          <w:rFonts w:ascii="Consolas" w:hAnsi="Consolas"/>
          <w:sz w:val="20"/>
          <w:szCs w:val="20"/>
          <w:lang w:eastAsia="es-ES" w:bidi="en-US"/>
        </w:rPr>
        <w:t>.cast(DoubleType()))\      .select("ANIO1","MES1","PROVINCIA1","CANTON1","CODIGO_SECTOR_N11","VENTAS_NETAS_121","VENTAS_NETAS_01",\                 "EXPORTACIONES1","COMPRAS_NETAS_121","COMPRAS_NETAS_01","IMPORTACIONES1","COMPRAS_RISE1",\</w:t>
      </w:r>
    </w:p>
    <w:p w14:paraId="25F5AD35" w14:textId="4275D8A0" w:rsidR="002865E6" w:rsidRDefault="00022ECD" w:rsidP="00022ECD">
      <w:pPr>
        <w:pStyle w:val="Prrafodelista"/>
        <w:spacing w:after="0" w:line="360" w:lineRule="auto"/>
        <w:ind w:left="708"/>
        <w:jc w:val="both"/>
        <w:rPr>
          <w:rFonts w:ascii="Consolas" w:hAnsi="Consolas"/>
          <w:sz w:val="20"/>
          <w:szCs w:val="20"/>
          <w:lang w:eastAsia="es-ES" w:bidi="en-US"/>
        </w:rPr>
      </w:pPr>
      <w:r>
        <w:rPr>
          <w:rFonts w:ascii="Consolas" w:hAnsi="Consolas"/>
          <w:sz w:val="20"/>
          <w:szCs w:val="20"/>
          <w:lang w:eastAsia="es-ES" w:bidi="en-US"/>
        </w:rPr>
        <w:t xml:space="preserve">      </w:t>
      </w:r>
      <w:r w:rsidRPr="00022ECD">
        <w:rPr>
          <w:rFonts w:ascii="Consolas" w:hAnsi="Consolas"/>
          <w:sz w:val="20"/>
          <w:szCs w:val="20"/>
          <w:lang w:eastAsia="es-ES" w:bidi="en-US"/>
        </w:rPr>
        <w:t>"TOTAL_COMPRAS1","TOTAL_VENTAS1","_metadata._id")</w:t>
      </w:r>
    </w:p>
    <w:p w14:paraId="281D0B1F" w14:textId="77777777" w:rsidR="00022ECD" w:rsidRDefault="00022ECD" w:rsidP="00022ECD">
      <w:pPr>
        <w:pStyle w:val="Prrafodelista"/>
        <w:spacing w:line="360" w:lineRule="auto"/>
        <w:ind w:left="708"/>
        <w:jc w:val="both"/>
        <w:rPr>
          <w:rFonts w:ascii="Consolas" w:hAnsi="Consolas"/>
          <w:sz w:val="20"/>
          <w:szCs w:val="20"/>
          <w:lang w:eastAsia="es-ES" w:bidi="en-US"/>
        </w:rPr>
      </w:pPr>
    </w:p>
    <w:p w14:paraId="41E33355" w14:textId="77777777" w:rsidR="00022ECD" w:rsidRDefault="00E327BA" w:rsidP="00022ECD">
      <w:pPr>
        <w:rPr>
          <w:rFonts w:cs="Arial"/>
          <w:lang w:eastAsia="es-ES" w:bidi="en-US"/>
        </w:rPr>
      </w:pPr>
      <w:r>
        <w:rPr>
          <w:rFonts w:cs="Arial"/>
          <w:lang w:eastAsia="es-ES" w:bidi="en-US"/>
        </w:rPr>
        <w:t>Con los datos entrantes de Kafka y la lectura del índice de declaraciones de ElasticSearch</w:t>
      </w:r>
      <w:r w:rsidR="008D26DD">
        <w:rPr>
          <w:rFonts w:cs="Arial"/>
          <w:lang w:eastAsia="es-ES" w:bidi="en-US"/>
        </w:rPr>
        <w:t xml:space="preserve"> se genera una consolidación de ambas fuentes a través de dos operaciones de escritura</w:t>
      </w:r>
      <w:r w:rsidR="0026185F">
        <w:rPr>
          <w:rFonts w:cs="Arial"/>
          <w:lang w:eastAsia="es-ES" w:bidi="en-US"/>
        </w:rPr>
        <w:t xml:space="preserve"> sobre la base de datos</w:t>
      </w:r>
      <w:r w:rsidR="008D26DD">
        <w:rPr>
          <w:rFonts w:cs="Arial"/>
          <w:lang w:eastAsia="es-ES" w:bidi="en-US"/>
        </w:rPr>
        <w:t xml:space="preserve">: </w:t>
      </w:r>
      <w:r w:rsidR="0026185F">
        <w:rPr>
          <w:rFonts w:cs="Arial"/>
          <w:lang w:eastAsia="es-ES" w:bidi="en-US"/>
        </w:rPr>
        <w:t>la</w:t>
      </w:r>
      <w:r w:rsidR="008D26DD">
        <w:rPr>
          <w:rFonts w:cs="Arial"/>
          <w:lang w:eastAsia="es-ES" w:bidi="en-US"/>
        </w:rPr>
        <w:t xml:space="preserve"> operación </w:t>
      </w:r>
      <w:r w:rsidR="008D26DD" w:rsidRPr="008D26DD">
        <w:rPr>
          <w:rFonts w:cs="Arial"/>
          <w:i/>
          <w:iCs/>
          <w:lang w:eastAsia="es-ES" w:bidi="en-US"/>
        </w:rPr>
        <w:t>append</w:t>
      </w:r>
      <w:r w:rsidR="008D26DD">
        <w:rPr>
          <w:rFonts w:cs="Arial"/>
          <w:i/>
          <w:iCs/>
          <w:lang w:eastAsia="es-ES" w:bidi="en-US"/>
        </w:rPr>
        <w:t xml:space="preserve"> </w:t>
      </w:r>
      <w:r w:rsidR="008D26DD">
        <w:rPr>
          <w:rFonts w:cs="Arial"/>
          <w:lang w:eastAsia="es-ES" w:bidi="en-US"/>
        </w:rPr>
        <w:t xml:space="preserve">para la inserción de registros cuyas variables categóricas sean nuevas en la base de datos; y la operación </w:t>
      </w:r>
      <w:r w:rsidR="008D26DD" w:rsidRPr="008D26DD">
        <w:rPr>
          <w:rFonts w:cs="Arial"/>
          <w:i/>
          <w:iCs/>
          <w:lang w:eastAsia="es-ES" w:bidi="en-US"/>
        </w:rPr>
        <w:t>update</w:t>
      </w:r>
      <w:r w:rsidR="008D26DD">
        <w:rPr>
          <w:rFonts w:cs="Arial"/>
          <w:i/>
          <w:iCs/>
          <w:lang w:eastAsia="es-ES" w:bidi="en-US"/>
        </w:rPr>
        <w:t xml:space="preserve">, </w:t>
      </w:r>
      <w:r w:rsidR="008D26DD">
        <w:rPr>
          <w:rFonts w:cs="Arial"/>
          <w:lang w:eastAsia="es-ES" w:bidi="en-US"/>
        </w:rPr>
        <w:t xml:space="preserve"> para en caso de que ya existan registros para un conjunto de variables categóricas, se proceda a sumar con los datos entrantes. </w:t>
      </w:r>
    </w:p>
    <w:p w14:paraId="64550D48" w14:textId="3F1063B1" w:rsidR="00502A71" w:rsidRPr="00C573A9" w:rsidRDefault="0026185F" w:rsidP="00EF4B32">
      <w:pPr>
        <w:pStyle w:val="Prrafodelista"/>
        <w:numPr>
          <w:ilvl w:val="0"/>
          <w:numId w:val="44"/>
        </w:numPr>
        <w:spacing w:line="360" w:lineRule="auto"/>
        <w:jc w:val="both"/>
        <w:rPr>
          <w:rFonts w:cs="Arial"/>
          <w:b/>
          <w:bCs/>
          <w:lang w:eastAsia="es-ES" w:bidi="en-US"/>
        </w:rPr>
      </w:pPr>
      <w:r w:rsidRPr="00022ECD">
        <w:rPr>
          <w:rFonts w:cs="Arial"/>
          <w:b/>
          <w:bCs/>
          <w:lang w:eastAsia="es-ES" w:bidi="en-US"/>
        </w:rPr>
        <w:t>Escritura de nuevos registros:</w:t>
      </w:r>
      <w:r w:rsidR="00502A71" w:rsidRPr="00022ECD">
        <w:rPr>
          <w:rFonts w:cs="Arial"/>
          <w:b/>
          <w:bCs/>
          <w:lang w:eastAsia="es-ES" w:bidi="en-US"/>
        </w:rPr>
        <w:t xml:space="preserve"> </w:t>
      </w:r>
      <w:r w:rsidR="00502A71" w:rsidRPr="00022ECD">
        <w:rPr>
          <w:rFonts w:cs="Arial"/>
          <w:lang w:eastAsia="es-ES" w:bidi="en-US"/>
        </w:rPr>
        <w:t xml:space="preserve">Se realiza un </w:t>
      </w:r>
      <w:r w:rsidR="00502A71" w:rsidRPr="00022ECD">
        <w:rPr>
          <w:rFonts w:cs="Arial"/>
          <w:i/>
          <w:iCs/>
          <w:lang w:eastAsia="es-ES" w:bidi="en-US"/>
        </w:rPr>
        <w:t>join</w:t>
      </w:r>
      <w:r w:rsidR="00502A71" w:rsidRPr="00022ECD">
        <w:rPr>
          <w:rFonts w:cs="Arial"/>
          <w:lang w:eastAsia="es-ES" w:bidi="en-US"/>
        </w:rPr>
        <w:t xml:space="preserve"> tipo </w:t>
      </w:r>
      <w:r w:rsidR="00502A71" w:rsidRPr="00022ECD">
        <w:rPr>
          <w:rFonts w:cs="Arial"/>
          <w:i/>
          <w:iCs/>
          <w:lang w:eastAsia="es-ES" w:bidi="en-US"/>
        </w:rPr>
        <w:t>left_anti</w:t>
      </w:r>
      <w:r w:rsidR="00502A71" w:rsidRPr="00022ECD">
        <w:rPr>
          <w:rFonts w:cs="Arial"/>
          <w:lang w:eastAsia="es-ES" w:bidi="en-US"/>
        </w:rPr>
        <w:t xml:space="preserve"> entre los datos ingestados por Kafka y la </w:t>
      </w:r>
      <w:r w:rsidR="00502A71" w:rsidRPr="00347845">
        <w:rPr>
          <w:rFonts w:cs="Arial"/>
          <w:i/>
          <w:lang w:eastAsia="es-ES" w:bidi="en-US"/>
        </w:rPr>
        <w:t>data</w:t>
      </w:r>
      <w:r w:rsidR="00502A71" w:rsidRPr="00022ECD">
        <w:rPr>
          <w:rFonts w:cs="Arial"/>
          <w:lang w:eastAsia="es-ES" w:bidi="en-US"/>
        </w:rPr>
        <w:t xml:space="preserve"> de ElasticSearch, el resultado de esa juntura se define</w:t>
      </w:r>
      <w:r w:rsidR="00877A90">
        <w:rPr>
          <w:rFonts w:cs="Arial"/>
          <w:lang w:eastAsia="es-ES" w:bidi="en-US"/>
        </w:rPr>
        <w:t xml:space="preserve"> </w:t>
      </w:r>
      <w:r w:rsidR="00502A71" w:rsidRPr="00022ECD">
        <w:rPr>
          <w:rFonts w:cs="Arial"/>
          <w:lang w:eastAsia="es-ES" w:bidi="en-US"/>
        </w:rPr>
        <w:t>como datos no existentes en la base de datos y por lo</w:t>
      </w:r>
      <w:r w:rsidR="00AD3A09" w:rsidRPr="00022ECD">
        <w:rPr>
          <w:rFonts w:cs="Arial"/>
          <w:lang w:eastAsia="es-ES" w:bidi="en-US"/>
        </w:rPr>
        <w:t xml:space="preserve"> tanto</w:t>
      </w:r>
      <w:r w:rsidR="00502A71" w:rsidRPr="00022ECD">
        <w:rPr>
          <w:rFonts w:cs="Arial"/>
          <w:lang w:eastAsia="es-ES" w:bidi="en-US"/>
        </w:rPr>
        <w:t xml:space="preserve"> se insertan. La Figura </w:t>
      </w:r>
      <w:r w:rsidR="00877A90">
        <w:rPr>
          <w:rFonts w:cs="Arial"/>
          <w:lang w:eastAsia="es-ES" w:bidi="en-US"/>
        </w:rPr>
        <w:t>20</w:t>
      </w:r>
      <w:r w:rsidR="00E15A5E" w:rsidRPr="00022ECD">
        <w:rPr>
          <w:rFonts w:cs="Arial"/>
          <w:lang w:eastAsia="es-ES" w:bidi="en-US"/>
        </w:rPr>
        <w:t xml:space="preserve"> </w:t>
      </w:r>
      <w:r w:rsidR="00502A71" w:rsidRPr="00022ECD">
        <w:rPr>
          <w:rFonts w:cs="Arial"/>
          <w:lang w:eastAsia="es-ES" w:bidi="en-US"/>
        </w:rPr>
        <w:t xml:space="preserve">representa el tipo de juntura </w:t>
      </w:r>
      <w:r w:rsidR="00502A71" w:rsidRPr="00022ECD">
        <w:rPr>
          <w:rFonts w:cs="Arial"/>
          <w:i/>
          <w:iCs/>
          <w:lang w:eastAsia="es-ES" w:bidi="en-US"/>
        </w:rPr>
        <w:t>left_anti,</w:t>
      </w:r>
      <w:r w:rsidR="00502A71" w:rsidRPr="00022ECD">
        <w:rPr>
          <w:rFonts w:cs="Arial"/>
          <w:lang w:eastAsia="es-ES" w:bidi="en-US"/>
        </w:rPr>
        <w:t xml:space="preserve"> entendiéndose como aquellos registros que provienen de Kafka que no fueron encontrados en la base de datos a través de las variables</w:t>
      </w:r>
      <w:r w:rsidR="00E15A5E" w:rsidRPr="00022ECD">
        <w:rPr>
          <w:rFonts w:cs="Arial"/>
          <w:lang w:eastAsia="es-ES" w:bidi="en-US"/>
        </w:rPr>
        <w:t xml:space="preserve"> de juntura</w:t>
      </w:r>
      <w:r w:rsidR="00AD3A09" w:rsidRPr="00022ECD">
        <w:rPr>
          <w:rFonts w:cs="Arial"/>
          <w:lang w:eastAsia="es-ES" w:bidi="en-US"/>
        </w:rPr>
        <w:t>: AÑO, MES, PROVINCIA, CANTON, CODIGO_SECTOR_N1</w:t>
      </w:r>
      <w:r w:rsidR="00502A71" w:rsidRPr="00022ECD">
        <w:rPr>
          <w:rFonts w:cs="Arial"/>
          <w:lang w:eastAsia="es-ES" w:bidi="en-US"/>
        </w:rPr>
        <w:t>.</w:t>
      </w:r>
    </w:p>
    <w:p w14:paraId="72CD5E55" w14:textId="07F3F80F" w:rsidR="00C573A9" w:rsidRDefault="00C573A9" w:rsidP="00C573A9">
      <w:pPr>
        <w:rPr>
          <w:rFonts w:cs="Arial"/>
          <w:b/>
          <w:bCs/>
          <w:lang w:eastAsia="es-ES" w:bidi="en-US"/>
        </w:rPr>
      </w:pPr>
    </w:p>
    <w:p w14:paraId="35801604" w14:textId="370AEA81" w:rsidR="00C573A9" w:rsidRDefault="00C573A9" w:rsidP="00C573A9">
      <w:pPr>
        <w:rPr>
          <w:rFonts w:cs="Arial"/>
          <w:b/>
          <w:bCs/>
          <w:lang w:eastAsia="es-ES" w:bidi="en-US"/>
        </w:rPr>
      </w:pPr>
    </w:p>
    <w:p w14:paraId="38D31AF9" w14:textId="18C8DB85" w:rsidR="00C573A9" w:rsidRDefault="00C573A9" w:rsidP="00C573A9">
      <w:pPr>
        <w:rPr>
          <w:rFonts w:cs="Arial"/>
          <w:b/>
          <w:bCs/>
          <w:lang w:eastAsia="es-ES" w:bidi="en-US"/>
        </w:rPr>
      </w:pPr>
    </w:p>
    <w:p w14:paraId="6C9A29E5" w14:textId="77777777" w:rsidR="00C573A9" w:rsidRPr="00C573A9" w:rsidRDefault="00C573A9" w:rsidP="00C573A9">
      <w:pPr>
        <w:rPr>
          <w:rFonts w:cs="Arial"/>
          <w:b/>
          <w:bCs/>
          <w:lang w:eastAsia="es-ES" w:bidi="en-US"/>
        </w:rPr>
      </w:pPr>
    </w:p>
    <w:p w14:paraId="4AAA3F45" w14:textId="5E164B2B" w:rsidR="00AD3A09" w:rsidRPr="00877A90" w:rsidRDefault="00AD3A09" w:rsidP="00877A90">
      <w:pPr>
        <w:pStyle w:val="Descripcin"/>
        <w:rPr>
          <w:rFonts w:cs="Arial"/>
          <w:b/>
          <w:bCs/>
          <w:color w:val="auto"/>
          <w:lang w:val="es-EC" w:eastAsia="es-ES" w:bidi="en-US"/>
        </w:rPr>
      </w:pPr>
      <w:bookmarkStart w:id="245" w:name="_Toc106016417"/>
      <w:r w:rsidRPr="00877A90">
        <w:rPr>
          <w:color w:val="auto"/>
          <w:lang w:val="es-EC"/>
        </w:rPr>
        <w:lastRenderedPageBreak/>
        <w:t xml:space="preserve">Figura </w:t>
      </w:r>
      <w:r w:rsidRPr="00877A90">
        <w:rPr>
          <w:color w:val="auto"/>
        </w:rPr>
        <w:fldChar w:fldCharType="begin"/>
      </w:r>
      <w:r w:rsidRPr="00877A90">
        <w:rPr>
          <w:color w:val="auto"/>
          <w:lang w:val="es-EC"/>
        </w:rPr>
        <w:instrText xml:space="preserve"> SEQ Figura \* ARABIC </w:instrText>
      </w:r>
      <w:r w:rsidRPr="00877A90">
        <w:rPr>
          <w:color w:val="auto"/>
        </w:rPr>
        <w:fldChar w:fldCharType="separate"/>
      </w:r>
      <w:r w:rsidR="000E3D29">
        <w:rPr>
          <w:noProof/>
          <w:color w:val="auto"/>
          <w:lang w:val="es-EC"/>
        </w:rPr>
        <w:t>20</w:t>
      </w:r>
      <w:r w:rsidRPr="00877A90">
        <w:rPr>
          <w:color w:val="auto"/>
        </w:rPr>
        <w:fldChar w:fldCharType="end"/>
      </w:r>
      <w:r w:rsidRPr="00877A90">
        <w:rPr>
          <w:color w:val="auto"/>
          <w:lang w:val="es-EC"/>
        </w:rPr>
        <w:t xml:space="preserve">  Operación left_anti join</w:t>
      </w:r>
      <w:bookmarkEnd w:id="245"/>
      <w:r w:rsidR="009C7CA5" w:rsidRPr="00877A90">
        <w:rPr>
          <w:color w:val="auto"/>
          <w:lang w:val="es-EC"/>
        </w:rPr>
        <w:t xml:space="preserve"> </w:t>
      </w:r>
    </w:p>
    <w:p w14:paraId="5F83440C" w14:textId="370AA346" w:rsidR="00AD3A09" w:rsidRPr="003E3162" w:rsidRDefault="00AD3A09" w:rsidP="00AD3A09">
      <w:pPr>
        <w:rPr>
          <w:rFonts w:cs="Arial"/>
          <w:b/>
          <w:bCs/>
          <w:lang w:eastAsia="es-ES" w:bidi="en-US"/>
        </w:rPr>
      </w:pPr>
      <w:r>
        <w:rPr>
          <w:rFonts w:cs="Arial"/>
          <w:b/>
          <w:bCs/>
          <w:noProof/>
          <w:lang w:eastAsia="es-EC"/>
        </w:rPr>
        <mc:AlternateContent>
          <mc:Choice Requires="wpg">
            <w:drawing>
              <wp:anchor distT="0" distB="0" distL="114300" distR="114300" simplePos="0" relativeHeight="251692032" behindDoc="0" locked="0" layoutInCell="1" allowOverlap="1" wp14:anchorId="407000D3" wp14:editId="647054EC">
                <wp:simplePos x="0" y="0"/>
                <wp:positionH relativeFrom="column">
                  <wp:posOffset>1793875</wp:posOffset>
                </wp:positionH>
                <wp:positionV relativeFrom="paragraph">
                  <wp:posOffset>156210</wp:posOffset>
                </wp:positionV>
                <wp:extent cx="2368550" cy="1257300"/>
                <wp:effectExtent l="0" t="0" r="12700" b="19050"/>
                <wp:wrapNone/>
                <wp:docPr id="80" name="Grupo 80"/>
                <wp:cNvGraphicFramePr/>
                <a:graphic xmlns:a="http://schemas.openxmlformats.org/drawingml/2006/main">
                  <a:graphicData uri="http://schemas.microsoft.com/office/word/2010/wordprocessingGroup">
                    <wpg:wgp>
                      <wpg:cNvGrpSpPr/>
                      <wpg:grpSpPr>
                        <a:xfrm>
                          <a:off x="0" y="0"/>
                          <a:ext cx="2368550" cy="1257300"/>
                          <a:chOff x="0" y="0"/>
                          <a:chExt cx="2368550" cy="1257300"/>
                        </a:xfrm>
                      </wpg:grpSpPr>
                      <wps:wsp>
                        <wps:cNvPr id="72" name="Elipse 72"/>
                        <wps:cNvSpPr/>
                        <wps:spPr>
                          <a:xfrm>
                            <a:off x="0" y="19050"/>
                            <a:ext cx="1377950" cy="1238250"/>
                          </a:xfrm>
                          <a:prstGeom prst="ellipse">
                            <a:avLst/>
                          </a:prstGeom>
                          <a:gradFill>
                            <a:gsLst>
                              <a:gs pos="0">
                                <a:schemeClr val="accent1"/>
                              </a:gs>
                              <a:gs pos="89000">
                                <a:schemeClr val="accent1">
                                  <a:lumMod val="45000"/>
                                  <a:lumOff val="55000"/>
                                </a:schemeClr>
                              </a:gs>
                              <a:gs pos="100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4FE16F1B" w14:textId="56A9F752" w:rsidR="00C12B38" w:rsidRDefault="00C12B38" w:rsidP="00AD3A09">
                              <w:pPr>
                                <w:jc w:val="center"/>
                              </w:pPr>
                              <w:r>
                                <w:t>KAFKA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Elipse 79"/>
                        <wps:cNvSpPr/>
                        <wps:spPr>
                          <a:xfrm>
                            <a:off x="990600" y="0"/>
                            <a:ext cx="1377950" cy="12382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91076" w14:textId="4CA0D342" w:rsidR="00C12B38" w:rsidRDefault="00C12B38" w:rsidP="00AD3A09">
                              <w:pPr>
                                <w:jc w:val="center"/>
                              </w:pPr>
                              <w:r>
                                <w:t>ELASTIC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7000D3" id="Grupo 80" o:spid="_x0000_s1030" style="position:absolute;left:0;text-align:left;margin-left:141.25pt;margin-top:12.3pt;width:186.5pt;height:99pt;z-index:251692032" coordsize="23685,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">
                <v:oval id="Elipse 72" o:spid="_x0000_s1031" style="position:absolute;top:190;width:13779;height:1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" fillcolor="#4f81bd [3204]" strokecolor="#243f60 [1604]" strokeweight="2pt">
                  <v:fill color2="#cad9eb [980]" colors="0 #4f81bd;58327f #b0c6e1;1 #b0c6e1;1 #cad9eb" focus="100%" type="gradient"/>
                  <v:textbox>
                    <w:txbxContent>
                      <w:p w14:paraId="4FE16F1B" w14:textId="56A9F752" w:rsidR="00C12B38" w:rsidRDefault="00C12B38" w:rsidP="00AD3A09">
                        <w:pPr>
                          <w:jc w:val="center"/>
                        </w:pPr>
                        <w:r>
                          <w:t>KAFKA</w:t>
                        </w:r>
                      </w:p>
                    </w:txbxContent>
                  </v:textbox>
                </v:oval>
                <v:oval id="Elipse 79" o:spid="_x0000_s1032" style="position:absolute;left:9906;width:13779;height:1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" fillcolor="white [3212]" strokecolor="#243f60 [1604]" strokeweight="2pt">
                  <v:textbox>
                    <w:txbxContent>
                      <w:p w14:paraId="01B91076" w14:textId="4CA0D342" w:rsidR="00C12B38" w:rsidRDefault="00C12B38" w:rsidP="00AD3A09">
                        <w:pPr>
                          <w:jc w:val="center"/>
                        </w:pPr>
                        <w:r>
                          <w:t>ELASTIC</w:t>
                        </w:r>
                      </w:p>
                    </w:txbxContent>
                  </v:textbox>
                </v:oval>
              </v:group>
            </w:pict>
          </mc:Fallback>
        </mc:AlternateContent>
      </w:r>
    </w:p>
    <w:p w14:paraId="06ADACDC" w14:textId="58CCD6D1" w:rsidR="00502A71" w:rsidRPr="003E3162" w:rsidRDefault="00502A71" w:rsidP="00502A71">
      <w:pPr>
        <w:rPr>
          <w:rFonts w:cs="Arial"/>
          <w:b/>
          <w:bCs/>
          <w:lang w:eastAsia="es-ES" w:bidi="en-US"/>
        </w:rPr>
      </w:pPr>
    </w:p>
    <w:p w14:paraId="43AEDDCD" w14:textId="7FA0E77F" w:rsidR="00502A71" w:rsidRPr="003E3162" w:rsidRDefault="00502A71" w:rsidP="00502A71">
      <w:pPr>
        <w:rPr>
          <w:rFonts w:cs="Arial"/>
          <w:b/>
          <w:bCs/>
          <w:lang w:eastAsia="es-ES" w:bidi="en-US"/>
        </w:rPr>
      </w:pPr>
    </w:p>
    <w:p w14:paraId="10D6EBB4" w14:textId="201D227F" w:rsidR="00502A71" w:rsidRPr="003E3162" w:rsidRDefault="00502A71" w:rsidP="00502A71">
      <w:pPr>
        <w:rPr>
          <w:rFonts w:cs="Arial"/>
          <w:b/>
          <w:bCs/>
          <w:lang w:eastAsia="es-ES" w:bidi="en-US"/>
        </w:rPr>
      </w:pPr>
    </w:p>
    <w:p w14:paraId="18C12E44" w14:textId="53EA29B2" w:rsidR="00502A71" w:rsidRPr="003E3162" w:rsidRDefault="00502A71" w:rsidP="00502A71">
      <w:pPr>
        <w:rPr>
          <w:rFonts w:cs="Arial"/>
          <w:b/>
          <w:bCs/>
          <w:lang w:eastAsia="es-ES" w:bidi="en-US"/>
        </w:rPr>
      </w:pPr>
    </w:p>
    <w:p w14:paraId="2705749D" w14:textId="642AFA60" w:rsidR="009C7CA5" w:rsidRPr="009C7CA5" w:rsidRDefault="009C7CA5" w:rsidP="00877A90">
      <w:pPr>
        <w:spacing w:after="0"/>
        <w:ind w:left="888" w:firstLine="2"/>
        <w:rPr>
          <w:rFonts w:ascii="Consolas" w:hAnsi="Consolas" w:cs="Arial"/>
          <w:sz w:val="20"/>
          <w:szCs w:val="20"/>
          <w:lang w:eastAsia="es-ES" w:bidi="en-US"/>
        </w:rPr>
      </w:pPr>
      <w:r w:rsidRPr="009C7CA5">
        <w:rPr>
          <w:rFonts w:ascii="Consolas" w:hAnsi="Consolas" w:cs="Arial"/>
          <w:sz w:val="20"/>
          <w:szCs w:val="20"/>
          <w:lang w:eastAsia="es-ES" w:bidi="en-US"/>
        </w:rPr>
        <w:t>datos_nuevos=datos_entrantes.join(declaraciones, (datos_entrantes.ANIO==declaraciones.ANIO1)\</w:t>
      </w:r>
    </w:p>
    <w:p w14:paraId="573C07BC" w14:textId="145985BC" w:rsidR="009C7CA5" w:rsidRPr="009C7CA5" w:rsidRDefault="009C7CA5" w:rsidP="00877A90">
      <w:pPr>
        <w:spacing w:after="0"/>
        <w:ind w:left="840"/>
        <w:rPr>
          <w:rFonts w:ascii="Consolas" w:hAnsi="Consolas" w:cs="Arial"/>
          <w:sz w:val="20"/>
          <w:szCs w:val="20"/>
          <w:lang w:eastAsia="es-ES" w:bidi="en-US"/>
        </w:rPr>
      </w:pPr>
      <w:r w:rsidRPr="009C7CA5">
        <w:rPr>
          <w:rFonts w:ascii="Consolas" w:hAnsi="Consolas" w:cs="Arial"/>
          <w:sz w:val="20"/>
          <w:szCs w:val="20"/>
          <w:lang w:eastAsia="es-ES" w:bidi="en-US"/>
        </w:rPr>
        <w:t>&amp; (datos_entrantes.MES==declaraciones.MES1)\</w:t>
      </w:r>
      <w:r>
        <w:rPr>
          <w:rFonts w:ascii="Consolas" w:hAnsi="Consolas" w:cs="Arial"/>
          <w:sz w:val="20"/>
          <w:szCs w:val="20"/>
          <w:lang w:eastAsia="es-ES" w:bidi="en-US"/>
        </w:rPr>
        <w:t xml:space="preserve">                                                                             </w:t>
      </w:r>
      <w:r w:rsidRPr="009C7CA5">
        <w:rPr>
          <w:rFonts w:ascii="Consolas" w:hAnsi="Consolas" w:cs="Arial"/>
          <w:sz w:val="20"/>
          <w:szCs w:val="20"/>
          <w:lang w:eastAsia="es-ES" w:bidi="en-US"/>
        </w:rPr>
        <w:t xml:space="preserve">                                      </w:t>
      </w:r>
      <w:r>
        <w:rPr>
          <w:rFonts w:ascii="Consolas" w:hAnsi="Consolas" w:cs="Arial"/>
          <w:sz w:val="20"/>
          <w:szCs w:val="20"/>
          <w:lang w:eastAsia="es-ES" w:bidi="en-US"/>
        </w:rPr>
        <w:t xml:space="preserve">  </w:t>
      </w:r>
      <w:r w:rsidRPr="009C7CA5">
        <w:rPr>
          <w:rFonts w:ascii="Consolas" w:hAnsi="Consolas" w:cs="Arial"/>
          <w:sz w:val="20"/>
          <w:szCs w:val="20"/>
          <w:lang w:eastAsia="es-ES" w:bidi="en-US"/>
        </w:rPr>
        <w:t>&amp;(datos_entrantes.PROVINCIA==declaraciones.PROVINCIA1)\                                   &amp;(datos_entrantes.CANTON==declaraciones.CANTON1)\                                      &amp;(datos_entrantes.CODIGO_SECTOR_N1==declaraciones.CODIGO_SECTOR_N11)\</w:t>
      </w:r>
    </w:p>
    <w:p w14:paraId="7DA0D150" w14:textId="236654DD" w:rsidR="009C7CA5" w:rsidRPr="009C7CA5" w:rsidRDefault="009C7CA5" w:rsidP="00877A90">
      <w:pPr>
        <w:spacing w:after="0"/>
        <w:ind w:left="840" w:firstLine="3740"/>
        <w:rPr>
          <w:rFonts w:ascii="Consolas" w:hAnsi="Consolas" w:cs="Arial"/>
          <w:sz w:val="20"/>
          <w:szCs w:val="20"/>
          <w:lang w:eastAsia="es-ES" w:bidi="en-US"/>
        </w:rPr>
      </w:pPr>
      <w:r w:rsidRPr="009C7CA5">
        <w:rPr>
          <w:rFonts w:ascii="Consolas" w:hAnsi="Consolas" w:cs="Arial"/>
          <w:sz w:val="20"/>
          <w:szCs w:val="20"/>
          <w:lang w:eastAsia="es-ES" w:bidi="en-US"/>
        </w:rPr>
        <w:t xml:space="preserve">, </w:t>
      </w:r>
      <w:r w:rsidRPr="00E15A5E">
        <w:rPr>
          <w:rFonts w:ascii="Consolas" w:hAnsi="Consolas" w:cs="Arial"/>
          <w:b/>
          <w:bCs/>
          <w:sz w:val="20"/>
          <w:szCs w:val="20"/>
          <w:lang w:eastAsia="es-ES" w:bidi="en-US"/>
        </w:rPr>
        <w:t>'left_anti'</w:t>
      </w:r>
      <w:r w:rsidRPr="009C7CA5">
        <w:rPr>
          <w:rFonts w:ascii="Consolas" w:hAnsi="Consolas" w:cs="Arial"/>
          <w:sz w:val="20"/>
          <w:szCs w:val="20"/>
          <w:lang w:eastAsia="es-ES" w:bidi="en-US"/>
        </w:rPr>
        <w:t>)\   .select('ANIO','MES','PROVINCIA','CANTON','CODIGO_SECTOR_N1','VENTAS_NETAS_12','VENTAS_NETAS_0','EXPORTACIONES',\            'COMPRAS_NETAS_12','COMPRAS_NETAS_0','IMPORTACIONES','COMPRAS_RISE','TOTAL_COMPRAS','TOTAL_VENTAS')</w:t>
      </w:r>
    </w:p>
    <w:p w14:paraId="1D8AE34D" w14:textId="2A3FF6B2" w:rsidR="009C7CA5" w:rsidRPr="009C7CA5" w:rsidRDefault="009C7CA5" w:rsidP="00877A90">
      <w:pPr>
        <w:spacing w:after="0"/>
        <w:ind w:left="180" w:firstLine="660"/>
        <w:rPr>
          <w:rFonts w:ascii="Consolas" w:hAnsi="Consolas" w:cs="Arial"/>
          <w:sz w:val="20"/>
          <w:szCs w:val="20"/>
          <w:lang w:eastAsia="es-ES" w:bidi="en-US"/>
        </w:rPr>
      </w:pPr>
      <w:r w:rsidRPr="009C7CA5">
        <w:rPr>
          <w:rFonts w:ascii="Consolas" w:hAnsi="Consolas" w:cs="Arial"/>
          <w:sz w:val="20"/>
          <w:szCs w:val="20"/>
          <w:lang w:eastAsia="es-ES" w:bidi="en-US"/>
        </w:rPr>
        <w:t>datos_nuevos.write.format("org.elasticsearch.spark.sql").mode('</w:t>
      </w:r>
      <w:r w:rsidRPr="00E15A5E">
        <w:rPr>
          <w:rFonts w:ascii="Consolas" w:hAnsi="Consolas" w:cs="Arial"/>
          <w:b/>
          <w:bCs/>
          <w:sz w:val="20"/>
          <w:szCs w:val="20"/>
          <w:lang w:eastAsia="es-ES" w:bidi="en-US"/>
        </w:rPr>
        <w:t>append</w:t>
      </w:r>
      <w:r w:rsidRPr="009C7CA5">
        <w:rPr>
          <w:rFonts w:ascii="Consolas" w:hAnsi="Consolas" w:cs="Arial"/>
          <w:sz w:val="20"/>
          <w:szCs w:val="20"/>
          <w:lang w:eastAsia="es-ES" w:bidi="en-US"/>
        </w:rPr>
        <w:t>') \</w:t>
      </w:r>
    </w:p>
    <w:p w14:paraId="743EB08D" w14:textId="77777777" w:rsidR="009C7CA5" w:rsidRPr="009C7CA5" w:rsidRDefault="009C7CA5" w:rsidP="00877A90">
      <w:pPr>
        <w:spacing w:after="0"/>
        <w:ind w:left="180"/>
        <w:rPr>
          <w:rFonts w:ascii="Consolas" w:hAnsi="Consolas" w:cs="Arial"/>
          <w:sz w:val="20"/>
          <w:szCs w:val="20"/>
          <w:lang w:eastAsia="es-ES" w:bidi="en-US"/>
        </w:rPr>
      </w:pPr>
      <w:r w:rsidRPr="009C7CA5">
        <w:rPr>
          <w:rFonts w:ascii="Consolas" w:hAnsi="Consolas" w:cs="Arial"/>
          <w:sz w:val="20"/>
          <w:szCs w:val="20"/>
          <w:lang w:eastAsia="es-ES" w:bidi="en-US"/>
        </w:rPr>
        <w:t xml:space="preserve">            .option("es.nodes", "http://192.168.1.52:9200") \</w:t>
      </w:r>
    </w:p>
    <w:p w14:paraId="594E7BE9" w14:textId="2407F82D" w:rsidR="00AD3A09" w:rsidRPr="009C7CA5" w:rsidRDefault="009C7CA5" w:rsidP="00877A90">
      <w:pPr>
        <w:spacing w:after="0"/>
        <w:ind w:left="180"/>
        <w:rPr>
          <w:rFonts w:ascii="Consolas" w:hAnsi="Consolas" w:cs="Arial"/>
          <w:sz w:val="20"/>
          <w:szCs w:val="20"/>
          <w:lang w:eastAsia="es-ES" w:bidi="en-US"/>
        </w:rPr>
      </w:pPr>
      <w:r w:rsidRPr="009C7CA5">
        <w:rPr>
          <w:rFonts w:ascii="Consolas" w:hAnsi="Consolas" w:cs="Arial"/>
          <w:sz w:val="20"/>
          <w:szCs w:val="20"/>
          <w:lang w:eastAsia="es-ES" w:bidi="en-US"/>
        </w:rPr>
        <w:t xml:space="preserve">            .save("declaraciones_2022")</w:t>
      </w:r>
    </w:p>
    <w:p w14:paraId="6EC47CDC" w14:textId="657882C4" w:rsidR="000E6B73" w:rsidRDefault="000E6B73" w:rsidP="000E6B73">
      <w:pPr>
        <w:rPr>
          <w:rFonts w:cs="Arial"/>
          <w:b/>
          <w:bCs/>
          <w:lang w:eastAsia="es-ES" w:bidi="en-US"/>
        </w:rPr>
      </w:pPr>
    </w:p>
    <w:p w14:paraId="5B3D961B" w14:textId="713E6791" w:rsidR="000E6B73" w:rsidRPr="00877A90" w:rsidRDefault="00E15A5E" w:rsidP="00EF4B32">
      <w:pPr>
        <w:pStyle w:val="Prrafodelista"/>
        <w:numPr>
          <w:ilvl w:val="0"/>
          <w:numId w:val="37"/>
        </w:numPr>
        <w:spacing w:line="360" w:lineRule="auto"/>
        <w:jc w:val="both"/>
        <w:rPr>
          <w:rFonts w:cs="Arial"/>
          <w:b/>
          <w:bCs/>
          <w:lang w:eastAsia="es-ES" w:bidi="en-US"/>
        </w:rPr>
      </w:pPr>
      <w:r w:rsidRPr="000E6B73">
        <w:rPr>
          <w:rFonts w:cs="Arial"/>
          <w:b/>
          <w:bCs/>
          <w:lang w:eastAsia="es-ES" w:bidi="en-US"/>
        </w:rPr>
        <w:t>Escritura de registros</w:t>
      </w:r>
      <w:r>
        <w:rPr>
          <w:rFonts w:cs="Arial"/>
          <w:b/>
          <w:bCs/>
          <w:lang w:eastAsia="es-ES" w:bidi="en-US"/>
        </w:rPr>
        <w:t xml:space="preserve"> existentes</w:t>
      </w:r>
      <w:r w:rsidRPr="000E6B73">
        <w:rPr>
          <w:rFonts w:cs="Arial"/>
          <w:b/>
          <w:bCs/>
          <w:lang w:eastAsia="es-ES" w:bidi="en-US"/>
        </w:rPr>
        <w:t>:</w:t>
      </w:r>
      <w:r>
        <w:rPr>
          <w:rFonts w:cs="Arial"/>
          <w:b/>
          <w:bCs/>
          <w:lang w:eastAsia="es-ES" w:bidi="en-US"/>
        </w:rPr>
        <w:t xml:space="preserve"> </w:t>
      </w:r>
      <w:r>
        <w:rPr>
          <w:rFonts w:cs="Arial"/>
          <w:lang w:eastAsia="es-ES" w:bidi="en-US"/>
        </w:rPr>
        <w:t xml:space="preserve"> Para ello se realiza un </w:t>
      </w:r>
      <w:r w:rsidRPr="00E15A5E">
        <w:rPr>
          <w:rFonts w:cs="Arial"/>
          <w:i/>
          <w:iCs/>
          <w:lang w:eastAsia="es-ES" w:bidi="en-US"/>
        </w:rPr>
        <w:t xml:space="preserve">inner </w:t>
      </w:r>
      <w:r w:rsidR="004235A9" w:rsidRPr="00E15A5E">
        <w:rPr>
          <w:rFonts w:cs="Arial"/>
          <w:i/>
          <w:iCs/>
          <w:lang w:eastAsia="es-ES" w:bidi="en-US"/>
        </w:rPr>
        <w:t>join</w:t>
      </w:r>
      <w:r w:rsidR="004235A9">
        <w:rPr>
          <w:rFonts w:cs="Arial"/>
          <w:i/>
          <w:iCs/>
          <w:lang w:eastAsia="es-ES" w:bidi="en-US"/>
        </w:rPr>
        <w:t xml:space="preserve"> </w:t>
      </w:r>
      <w:r w:rsidR="004235A9">
        <w:rPr>
          <w:rFonts w:cs="Arial"/>
          <w:lang w:eastAsia="es-ES" w:bidi="en-US"/>
        </w:rPr>
        <w:t>entre</w:t>
      </w:r>
      <w:r>
        <w:rPr>
          <w:rFonts w:cs="Arial"/>
          <w:lang w:eastAsia="es-ES" w:bidi="en-US"/>
        </w:rPr>
        <w:t xml:space="preserve"> los datos provenientes de Kafka y Elastic. La Figura </w:t>
      </w:r>
      <w:r w:rsidR="00877A90">
        <w:rPr>
          <w:rFonts w:cs="Arial"/>
          <w:lang w:eastAsia="es-ES" w:bidi="en-US"/>
        </w:rPr>
        <w:t xml:space="preserve">21 </w:t>
      </w:r>
      <w:r>
        <w:rPr>
          <w:rFonts w:cs="Arial"/>
          <w:lang w:eastAsia="es-ES" w:bidi="en-US"/>
        </w:rPr>
        <w:t xml:space="preserve">bosqueja una operación </w:t>
      </w:r>
      <w:r w:rsidRPr="00E15A5E">
        <w:rPr>
          <w:rFonts w:cs="Arial"/>
          <w:i/>
          <w:iCs/>
          <w:lang w:eastAsia="es-ES" w:bidi="en-US"/>
        </w:rPr>
        <w:t>inner</w:t>
      </w:r>
      <w:r>
        <w:rPr>
          <w:rFonts w:cs="Arial"/>
          <w:i/>
          <w:iCs/>
          <w:lang w:eastAsia="es-ES" w:bidi="en-US"/>
        </w:rPr>
        <w:t xml:space="preserve">, </w:t>
      </w:r>
      <w:r>
        <w:rPr>
          <w:rFonts w:cs="Arial"/>
          <w:lang w:eastAsia="es-ES" w:bidi="en-US"/>
        </w:rPr>
        <w:t xml:space="preserve">siendo la </w:t>
      </w:r>
      <w:r w:rsidR="00347845">
        <w:rPr>
          <w:rFonts w:cs="Arial"/>
          <w:lang w:eastAsia="es-ES" w:bidi="en-US"/>
        </w:rPr>
        <w:t>intersección</w:t>
      </w:r>
      <w:r>
        <w:rPr>
          <w:rFonts w:cs="Arial"/>
          <w:lang w:eastAsia="es-ES" w:bidi="en-US"/>
        </w:rPr>
        <w:t xml:space="preserve"> entre las dos fuentes de datos o aquellos datos cuyas variables de juntura (variables categóricas) coindicen. Si se encuentran </w:t>
      </w:r>
      <w:r w:rsidR="004235A9">
        <w:rPr>
          <w:rFonts w:cs="Arial"/>
          <w:lang w:eastAsia="es-ES" w:bidi="en-US"/>
        </w:rPr>
        <w:t>coincidencias</w:t>
      </w:r>
      <w:r>
        <w:rPr>
          <w:rFonts w:cs="Arial"/>
          <w:lang w:eastAsia="es-ES" w:bidi="en-US"/>
        </w:rPr>
        <w:t xml:space="preserve">, se suman los valores numéricos de ambos </w:t>
      </w:r>
      <w:r w:rsidRPr="00E15A5E">
        <w:rPr>
          <w:rFonts w:cs="Arial"/>
          <w:i/>
          <w:iCs/>
          <w:lang w:eastAsia="es-ES" w:bidi="en-US"/>
        </w:rPr>
        <w:t>dataframes</w:t>
      </w:r>
      <w:r w:rsidRPr="004235A9">
        <w:rPr>
          <w:rFonts w:cs="Arial"/>
          <w:iCs/>
          <w:lang w:eastAsia="es-ES" w:bidi="en-US"/>
        </w:rPr>
        <w:t xml:space="preserve"> y se actualiza a través de campo _id</w:t>
      </w:r>
      <w:r w:rsidR="004235A9" w:rsidRPr="004235A9">
        <w:rPr>
          <w:rFonts w:cs="Arial"/>
          <w:iCs/>
          <w:lang w:eastAsia="es-ES" w:bidi="en-US"/>
        </w:rPr>
        <w:t xml:space="preserve"> </w:t>
      </w:r>
      <w:r w:rsidRPr="004235A9">
        <w:rPr>
          <w:rFonts w:cs="Arial"/>
          <w:iCs/>
          <w:lang w:eastAsia="es-ES" w:bidi="en-US"/>
        </w:rPr>
        <w:t>(clave primaria</w:t>
      </w:r>
      <w:r w:rsidR="004235A9" w:rsidRPr="004235A9">
        <w:rPr>
          <w:rFonts w:cs="Arial"/>
          <w:iCs/>
          <w:lang w:eastAsia="es-ES" w:bidi="en-US"/>
        </w:rPr>
        <w:t xml:space="preserve"> o registro único</w:t>
      </w:r>
      <w:r w:rsidRPr="004235A9">
        <w:rPr>
          <w:rFonts w:cs="Arial"/>
          <w:iCs/>
          <w:lang w:eastAsia="es-ES" w:bidi="en-US"/>
        </w:rPr>
        <w:t>) del índice.</w:t>
      </w:r>
    </w:p>
    <w:p w14:paraId="61F4C23E" w14:textId="1953C1C1" w:rsidR="00877A90" w:rsidRDefault="00877A90" w:rsidP="00877A90">
      <w:pPr>
        <w:rPr>
          <w:rFonts w:cs="Arial"/>
          <w:b/>
          <w:bCs/>
          <w:lang w:eastAsia="es-ES" w:bidi="en-US"/>
        </w:rPr>
      </w:pPr>
    </w:p>
    <w:p w14:paraId="3D3CD41E" w14:textId="48DDCF09" w:rsidR="00750D62" w:rsidRDefault="00750D62" w:rsidP="00877A90">
      <w:pPr>
        <w:rPr>
          <w:rFonts w:cs="Arial"/>
          <w:b/>
          <w:bCs/>
          <w:lang w:eastAsia="es-ES" w:bidi="en-US"/>
        </w:rPr>
      </w:pPr>
    </w:p>
    <w:p w14:paraId="005C7699" w14:textId="7018B9D8" w:rsidR="00750D62" w:rsidRDefault="00750D62" w:rsidP="00877A90">
      <w:pPr>
        <w:rPr>
          <w:rFonts w:cs="Arial"/>
          <w:b/>
          <w:bCs/>
          <w:lang w:eastAsia="es-ES" w:bidi="en-US"/>
        </w:rPr>
      </w:pPr>
    </w:p>
    <w:p w14:paraId="7F9E831C" w14:textId="77777777" w:rsidR="00750D62" w:rsidRDefault="00750D62" w:rsidP="00877A90">
      <w:pPr>
        <w:rPr>
          <w:rFonts w:cs="Arial"/>
          <w:b/>
          <w:bCs/>
          <w:lang w:eastAsia="es-ES" w:bidi="en-US"/>
        </w:rPr>
      </w:pPr>
    </w:p>
    <w:p w14:paraId="546D5B48" w14:textId="77777777" w:rsidR="00877A90" w:rsidRPr="00877A90" w:rsidRDefault="00877A90" w:rsidP="00877A90">
      <w:pPr>
        <w:rPr>
          <w:rFonts w:cs="Arial"/>
          <w:b/>
          <w:bCs/>
          <w:lang w:eastAsia="es-ES" w:bidi="en-US"/>
        </w:rPr>
      </w:pPr>
    </w:p>
    <w:p w14:paraId="6B01047F" w14:textId="1EFF5492" w:rsidR="003E3162" w:rsidRPr="00877A90" w:rsidRDefault="003E3162" w:rsidP="003E3162">
      <w:pPr>
        <w:pStyle w:val="Descripcin"/>
        <w:ind w:firstLine="708"/>
        <w:rPr>
          <w:rFonts w:cs="Arial"/>
          <w:b/>
          <w:bCs/>
          <w:i w:val="0"/>
          <w:iCs w:val="0"/>
          <w:color w:val="auto"/>
          <w:lang w:eastAsia="es-ES" w:bidi="en-US"/>
        </w:rPr>
      </w:pPr>
      <w:bookmarkStart w:id="246" w:name="_Toc106016418"/>
      <w:r w:rsidRPr="00877A90">
        <w:rPr>
          <w:color w:val="auto"/>
        </w:rPr>
        <w:lastRenderedPageBreak/>
        <w:t xml:space="preserve">Figura </w:t>
      </w:r>
      <w:r w:rsidRPr="00877A90">
        <w:rPr>
          <w:color w:val="auto"/>
        </w:rPr>
        <w:fldChar w:fldCharType="begin"/>
      </w:r>
      <w:r w:rsidRPr="00877A90">
        <w:rPr>
          <w:color w:val="auto"/>
        </w:rPr>
        <w:instrText xml:space="preserve"> SEQ Figura \* ARABIC </w:instrText>
      </w:r>
      <w:r w:rsidRPr="00877A90">
        <w:rPr>
          <w:color w:val="auto"/>
        </w:rPr>
        <w:fldChar w:fldCharType="separate"/>
      </w:r>
      <w:r w:rsidR="000E3D29">
        <w:rPr>
          <w:noProof/>
          <w:color w:val="auto"/>
        </w:rPr>
        <w:t>21</w:t>
      </w:r>
      <w:r w:rsidRPr="00877A90">
        <w:rPr>
          <w:color w:val="auto"/>
        </w:rPr>
        <w:fldChar w:fldCharType="end"/>
      </w:r>
      <w:r w:rsidRPr="00877A90">
        <w:rPr>
          <w:color w:val="auto"/>
        </w:rPr>
        <w:t xml:space="preserve"> Operación Inner Join</w:t>
      </w:r>
      <w:bookmarkEnd w:id="246"/>
    </w:p>
    <w:p w14:paraId="131FE778" w14:textId="6A43CF03" w:rsidR="00E15A5E" w:rsidRDefault="00B37769" w:rsidP="00E15A5E">
      <w:pPr>
        <w:jc w:val="center"/>
        <w:rPr>
          <w:rFonts w:cs="Arial"/>
          <w:b/>
          <w:bCs/>
          <w:lang w:eastAsia="es-ES" w:bidi="en-US"/>
        </w:rPr>
      </w:pPr>
      <w:r>
        <w:rPr>
          <w:rFonts w:cs="Arial"/>
          <w:b/>
          <w:bCs/>
          <w:noProof/>
          <w:lang w:eastAsia="es-EC"/>
        </w:rPr>
        <w:drawing>
          <wp:inline distT="0" distB="0" distL="0" distR="0" wp14:anchorId="3211DA5F" wp14:editId="1A995D6F">
            <wp:extent cx="3038168" cy="16002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805" cy="1605803"/>
                    </a:xfrm>
                    <a:prstGeom prst="rect">
                      <a:avLst/>
                    </a:prstGeom>
                    <a:noFill/>
                    <a:ln>
                      <a:noFill/>
                    </a:ln>
                  </pic:spPr>
                </pic:pic>
              </a:graphicData>
            </a:graphic>
          </wp:inline>
        </w:drawing>
      </w:r>
    </w:p>
    <w:p w14:paraId="52CB9EDF" w14:textId="5E6539AF" w:rsidR="00B37769" w:rsidRDefault="00B37769" w:rsidP="00B37769">
      <w:pPr>
        <w:spacing w:after="0"/>
        <w:rPr>
          <w:rFonts w:ascii="Consolas" w:hAnsi="Consolas" w:cs="Arial"/>
          <w:sz w:val="20"/>
          <w:szCs w:val="20"/>
          <w:lang w:eastAsia="es-ES" w:bidi="en-US"/>
        </w:rPr>
      </w:pPr>
    </w:p>
    <w:p w14:paraId="096AEB5C" w14:textId="77777777" w:rsidR="00B37769" w:rsidRPr="00B37769" w:rsidRDefault="00B37769" w:rsidP="00877A90">
      <w:pPr>
        <w:spacing w:after="0"/>
        <w:ind w:firstLine="708"/>
        <w:rPr>
          <w:rFonts w:ascii="Consolas" w:hAnsi="Consolas" w:cs="Arial"/>
          <w:sz w:val="20"/>
          <w:szCs w:val="20"/>
          <w:lang w:eastAsia="es-ES" w:bidi="en-US"/>
        </w:rPr>
      </w:pPr>
      <w:r w:rsidRPr="00B37769">
        <w:rPr>
          <w:rFonts w:ascii="Consolas" w:hAnsi="Consolas" w:cs="Arial"/>
          <w:sz w:val="20"/>
          <w:szCs w:val="20"/>
          <w:lang w:eastAsia="es-ES" w:bidi="en-US"/>
        </w:rPr>
        <w:t>es_modificacion = {"es.mapping.id": "_id","es.mapping.exclude": "</w:t>
      </w:r>
      <w:r w:rsidRPr="00D6574D">
        <w:rPr>
          <w:rFonts w:ascii="Consolas" w:hAnsi="Consolas" w:cs="Arial"/>
          <w:b/>
          <w:bCs/>
          <w:sz w:val="20"/>
          <w:szCs w:val="20"/>
          <w:lang w:eastAsia="es-ES" w:bidi="en-US"/>
        </w:rPr>
        <w:t>_id</w:t>
      </w:r>
      <w:r w:rsidRPr="00B37769">
        <w:rPr>
          <w:rFonts w:ascii="Consolas" w:hAnsi="Consolas" w:cs="Arial"/>
          <w:sz w:val="20"/>
          <w:szCs w:val="20"/>
          <w:lang w:eastAsia="es-ES" w:bidi="en-US"/>
        </w:rPr>
        <w:t xml:space="preserve">", </w:t>
      </w:r>
    </w:p>
    <w:p w14:paraId="6C62D406" w14:textId="4FBF8545" w:rsidR="00B37769" w:rsidRPr="00B37769" w:rsidRDefault="00B37769" w:rsidP="00877A90">
      <w:pPr>
        <w:spacing w:after="0"/>
        <w:rPr>
          <w:rFonts w:ascii="Consolas" w:hAnsi="Consolas" w:cs="Arial"/>
          <w:sz w:val="20"/>
          <w:szCs w:val="20"/>
          <w:lang w:eastAsia="es-ES" w:bidi="en-US"/>
        </w:rPr>
      </w:pPr>
      <w:r w:rsidRPr="00B37769">
        <w:rPr>
          <w:rFonts w:ascii="Consolas" w:hAnsi="Consolas" w:cs="Arial"/>
          <w:sz w:val="20"/>
          <w:szCs w:val="20"/>
          <w:lang w:eastAsia="es-ES" w:bidi="en-US"/>
        </w:rPr>
        <w:t xml:space="preserve">            </w:t>
      </w:r>
      <w:r>
        <w:rPr>
          <w:rFonts w:ascii="Consolas" w:hAnsi="Consolas" w:cs="Arial"/>
          <w:sz w:val="20"/>
          <w:szCs w:val="20"/>
          <w:lang w:eastAsia="es-ES" w:bidi="en-US"/>
        </w:rPr>
        <w:tab/>
      </w:r>
      <w:r w:rsidRPr="00B37769">
        <w:rPr>
          <w:rFonts w:ascii="Consolas" w:hAnsi="Consolas" w:cs="Arial"/>
          <w:sz w:val="20"/>
          <w:szCs w:val="20"/>
          <w:lang w:eastAsia="es-ES" w:bidi="en-US"/>
        </w:rPr>
        <w:t xml:space="preserve">          "es.write.operation": "</w:t>
      </w:r>
      <w:r w:rsidRPr="00D6574D">
        <w:rPr>
          <w:rFonts w:ascii="Consolas" w:hAnsi="Consolas" w:cs="Arial"/>
          <w:b/>
          <w:bCs/>
          <w:sz w:val="20"/>
          <w:szCs w:val="20"/>
          <w:lang w:eastAsia="es-ES" w:bidi="en-US"/>
        </w:rPr>
        <w:t>update</w:t>
      </w:r>
      <w:r w:rsidRPr="00B37769">
        <w:rPr>
          <w:rFonts w:ascii="Consolas" w:hAnsi="Consolas" w:cs="Arial"/>
          <w:sz w:val="20"/>
          <w:szCs w:val="20"/>
          <w:lang w:eastAsia="es-ES" w:bidi="en-US"/>
        </w:rPr>
        <w:t>","es.resource" :</w:t>
      </w:r>
      <w:r>
        <w:rPr>
          <w:rFonts w:ascii="Consolas" w:hAnsi="Consolas" w:cs="Arial"/>
          <w:sz w:val="20"/>
          <w:szCs w:val="20"/>
          <w:lang w:eastAsia="es-ES" w:bidi="en-US"/>
        </w:rPr>
        <w:tab/>
      </w:r>
      <w:r>
        <w:rPr>
          <w:rFonts w:ascii="Consolas" w:hAnsi="Consolas" w:cs="Arial"/>
          <w:sz w:val="20"/>
          <w:szCs w:val="20"/>
          <w:lang w:eastAsia="es-ES" w:bidi="en-US"/>
        </w:rPr>
        <w:tab/>
      </w:r>
      <w:r w:rsidR="00D6574D">
        <w:rPr>
          <w:rFonts w:ascii="Consolas" w:hAnsi="Consolas" w:cs="Arial"/>
          <w:sz w:val="20"/>
          <w:szCs w:val="20"/>
          <w:lang w:eastAsia="es-ES" w:bidi="en-US"/>
        </w:rPr>
        <w:tab/>
      </w:r>
      <w:r w:rsidR="00D6574D">
        <w:rPr>
          <w:rFonts w:ascii="Consolas" w:hAnsi="Consolas" w:cs="Arial"/>
          <w:sz w:val="20"/>
          <w:szCs w:val="20"/>
          <w:lang w:eastAsia="es-ES" w:bidi="en-US"/>
        </w:rPr>
        <w:tab/>
      </w:r>
      <w:r w:rsidRPr="00B37769">
        <w:rPr>
          <w:rFonts w:ascii="Consolas" w:hAnsi="Consolas" w:cs="Arial"/>
          <w:sz w:val="20"/>
          <w:szCs w:val="20"/>
          <w:lang w:eastAsia="es-ES" w:bidi="en-US"/>
        </w:rPr>
        <w:t>"declaraciones_2022"}</w:t>
      </w:r>
      <w:r>
        <w:rPr>
          <w:rFonts w:ascii="Consolas" w:hAnsi="Consolas" w:cs="Arial"/>
          <w:sz w:val="20"/>
          <w:szCs w:val="20"/>
          <w:lang w:eastAsia="es-ES" w:bidi="en-US"/>
        </w:rPr>
        <w:tab/>
      </w:r>
    </w:p>
    <w:p w14:paraId="3692324F" w14:textId="3CC19A28" w:rsidR="00B37769" w:rsidRPr="00B37769" w:rsidRDefault="00B37769" w:rsidP="00877A90">
      <w:pPr>
        <w:spacing w:after="0"/>
        <w:ind w:left="708"/>
        <w:rPr>
          <w:rFonts w:ascii="Consolas" w:hAnsi="Consolas" w:cs="Arial"/>
          <w:sz w:val="20"/>
          <w:szCs w:val="20"/>
          <w:lang w:eastAsia="es-ES" w:bidi="en-US"/>
        </w:rPr>
      </w:pPr>
      <w:r>
        <w:rPr>
          <w:rFonts w:ascii="Consolas" w:hAnsi="Consolas" w:cs="Arial"/>
          <w:sz w:val="20"/>
          <w:szCs w:val="20"/>
          <w:lang w:eastAsia="es-ES" w:bidi="en-US"/>
        </w:rPr>
        <w:t xml:space="preserve"> </w:t>
      </w:r>
      <w:r w:rsidRPr="00B37769">
        <w:rPr>
          <w:rFonts w:ascii="Consolas" w:hAnsi="Consolas" w:cs="Arial"/>
          <w:sz w:val="20"/>
          <w:szCs w:val="20"/>
          <w:lang w:eastAsia="es-ES" w:bidi="en-US"/>
        </w:rPr>
        <w:t>datos_modificables=datos_entrantes.join(declaraciones, (datos_entrantes.ANIO==declaraciones.ANIO1)\</w:t>
      </w:r>
    </w:p>
    <w:p w14:paraId="21A0E3D5" w14:textId="60543746"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 xml:space="preserve"> &amp; (datos_entrantes.MES==declaraciones.MES1)\</w:t>
      </w:r>
    </w:p>
    <w:p w14:paraId="345121C5" w14:textId="416F7027" w:rsidR="00B37769" w:rsidRPr="00B37769" w:rsidRDefault="00B37769" w:rsidP="00877A90">
      <w:pPr>
        <w:spacing w:after="0"/>
        <w:ind w:left="708"/>
        <w:rPr>
          <w:rFonts w:ascii="Consolas" w:hAnsi="Consolas" w:cs="Arial"/>
          <w:sz w:val="20"/>
          <w:szCs w:val="20"/>
          <w:lang w:eastAsia="es-ES" w:bidi="en-US"/>
        </w:rPr>
      </w:pPr>
      <w:r>
        <w:rPr>
          <w:rFonts w:ascii="Consolas" w:hAnsi="Consolas" w:cs="Arial"/>
          <w:sz w:val="20"/>
          <w:szCs w:val="20"/>
          <w:lang w:eastAsia="es-ES" w:bidi="en-US"/>
        </w:rPr>
        <w:t xml:space="preserve"> </w:t>
      </w:r>
      <w:r w:rsidRPr="00B37769">
        <w:rPr>
          <w:rFonts w:ascii="Consolas" w:hAnsi="Consolas" w:cs="Arial"/>
          <w:sz w:val="20"/>
          <w:szCs w:val="20"/>
          <w:lang w:eastAsia="es-ES" w:bidi="en-US"/>
        </w:rPr>
        <w:t>&amp; (datos_entrantes.PROVINCIA==declaraciones.PROVINCIA1)\</w:t>
      </w:r>
    </w:p>
    <w:p w14:paraId="27894FAB" w14:textId="6C870300" w:rsidR="00B37769" w:rsidRPr="00B37769" w:rsidRDefault="00B37769" w:rsidP="00877A90">
      <w:pPr>
        <w:spacing w:after="0"/>
        <w:ind w:left="708"/>
        <w:rPr>
          <w:rFonts w:ascii="Consolas" w:hAnsi="Consolas" w:cs="Arial"/>
          <w:sz w:val="20"/>
          <w:szCs w:val="20"/>
          <w:lang w:eastAsia="es-ES" w:bidi="en-US"/>
        </w:rPr>
      </w:pPr>
      <w:r>
        <w:rPr>
          <w:rFonts w:ascii="Consolas" w:hAnsi="Consolas" w:cs="Arial"/>
          <w:sz w:val="20"/>
          <w:szCs w:val="20"/>
          <w:lang w:eastAsia="es-ES" w:bidi="en-US"/>
        </w:rPr>
        <w:t xml:space="preserve"> </w:t>
      </w:r>
      <w:r w:rsidRPr="00B37769">
        <w:rPr>
          <w:rFonts w:ascii="Consolas" w:hAnsi="Consolas" w:cs="Arial"/>
          <w:sz w:val="20"/>
          <w:szCs w:val="20"/>
          <w:lang w:eastAsia="es-ES" w:bidi="en-US"/>
        </w:rPr>
        <w:t>&amp; (datos_entrantes.CANTON==declaraciones.CANTON1)\</w:t>
      </w:r>
    </w:p>
    <w:p w14:paraId="59C22970" w14:textId="7BDB0515" w:rsidR="00B37769" w:rsidRPr="00B37769" w:rsidRDefault="00B37769" w:rsidP="00877A90">
      <w:pPr>
        <w:spacing w:after="0"/>
        <w:ind w:left="708"/>
        <w:rPr>
          <w:rFonts w:ascii="Consolas" w:hAnsi="Consolas" w:cs="Arial"/>
          <w:sz w:val="20"/>
          <w:szCs w:val="20"/>
          <w:lang w:eastAsia="es-ES" w:bidi="en-US"/>
        </w:rPr>
      </w:pPr>
      <w:r>
        <w:rPr>
          <w:rFonts w:ascii="Consolas" w:hAnsi="Consolas" w:cs="Arial"/>
          <w:sz w:val="20"/>
          <w:szCs w:val="20"/>
          <w:lang w:eastAsia="es-ES" w:bidi="en-US"/>
        </w:rPr>
        <w:t xml:space="preserve"> </w:t>
      </w:r>
      <w:r w:rsidRPr="00B37769">
        <w:rPr>
          <w:rFonts w:ascii="Consolas" w:hAnsi="Consolas" w:cs="Arial"/>
          <w:sz w:val="20"/>
          <w:szCs w:val="20"/>
          <w:lang w:eastAsia="es-ES" w:bidi="en-US"/>
        </w:rPr>
        <w:t>&amp; (datos_entrantes.CODIGO_SECTOR_N1==declaraciones.CODIGO_SECTOR_N11)\</w:t>
      </w:r>
    </w:p>
    <w:p w14:paraId="08BC911F" w14:textId="77777777"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 xml:space="preserve">                                        , '</w:t>
      </w:r>
      <w:r w:rsidRPr="00B37769">
        <w:rPr>
          <w:rFonts w:ascii="Consolas" w:hAnsi="Consolas" w:cs="Arial"/>
          <w:b/>
          <w:bCs/>
          <w:sz w:val="20"/>
          <w:szCs w:val="20"/>
          <w:lang w:eastAsia="es-ES" w:bidi="en-US"/>
        </w:rPr>
        <w:t>inner</w:t>
      </w:r>
      <w:r w:rsidRPr="00B37769">
        <w:rPr>
          <w:rFonts w:ascii="Consolas" w:hAnsi="Consolas" w:cs="Arial"/>
          <w:sz w:val="20"/>
          <w:szCs w:val="20"/>
          <w:lang w:eastAsia="es-ES" w:bidi="en-US"/>
        </w:rPr>
        <w:t xml:space="preserve">') </w:t>
      </w:r>
    </w:p>
    <w:p w14:paraId="45D792E0" w14:textId="1C5F03F2"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datos_modificables=datos_modificables.withColumn('VENTAS_NETAS_12',F.col('VENTAS_NETAS_12')+F.col('VENTAS_NETAS_121'))\</w:t>
      </w:r>
    </w:p>
    <w:p w14:paraId="7A2A7330" w14:textId="4AD75FA6"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.withColumn('VENTAS_NETAS_0',F.col('VENTAS_NETAS_0')+F.col('VENTAS_NETAS_01'))\</w:t>
      </w:r>
    </w:p>
    <w:p w14:paraId="4991F425" w14:textId="45560037"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.withColumn('EXPORTACIONES',F.col('EXPORTACIONES')+F.col('EXPORTACIONES1'))\</w:t>
      </w:r>
    </w:p>
    <w:p w14:paraId="3BDFE812" w14:textId="274EDDE4"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.withColumn('COMPRAS_NETAS_12',F.col('COMPRAS_NETAS_12')+F.col('COMPRAS_NETAS_121'))\  .withColumn('COMPRAS_NETAS_0',F.col('COMPRAS_NETAS_0')+F.col('COMPRAS_NETAS_01'))\</w:t>
      </w:r>
    </w:p>
    <w:p w14:paraId="17D6D4AE" w14:textId="1F583C67"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.withColumn('IMPORTACIONES',F.col('IMPORTACIONES')+F.col('IMPORTACIONES1'))\</w:t>
      </w:r>
    </w:p>
    <w:p w14:paraId="3AC59199" w14:textId="514A622D"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.withColumn('COMPRAS_RISE',F.col('COMPRAS_RISE')+F.col('COMPRAS_RISE1'))\  .withColumn('TOTAL_COMPRAS',F.col('TOTAL_COMPRAS')+F.col('TOTAL_COMPRAS1'))\</w:t>
      </w:r>
    </w:p>
    <w:p w14:paraId="7B614618" w14:textId="5DCAFE74" w:rsidR="00B37769" w:rsidRDefault="00B37769" w:rsidP="00877A90">
      <w:pPr>
        <w:spacing w:after="0"/>
        <w:rPr>
          <w:rFonts w:ascii="Consolas" w:hAnsi="Consolas" w:cs="Arial"/>
          <w:sz w:val="20"/>
          <w:szCs w:val="20"/>
          <w:lang w:eastAsia="es-ES" w:bidi="en-US"/>
        </w:rPr>
      </w:pPr>
      <w:r>
        <w:rPr>
          <w:rFonts w:ascii="Consolas" w:hAnsi="Consolas" w:cs="Arial"/>
          <w:sz w:val="20"/>
          <w:szCs w:val="20"/>
          <w:lang w:eastAsia="es-ES" w:bidi="en-US"/>
        </w:rPr>
        <w:t xml:space="preserve">  </w:t>
      </w:r>
      <w:r w:rsidRPr="00B37769">
        <w:rPr>
          <w:rFonts w:ascii="Consolas" w:hAnsi="Consolas" w:cs="Arial"/>
          <w:sz w:val="20"/>
          <w:szCs w:val="20"/>
          <w:lang w:eastAsia="es-ES" w:bidi="en-US"/>
        </w:rPr>
        <w:t xml:space="preserve"> </w:t>
      </w:r>
      <w:r>
        <w:rPr>
          <w:rFonts w:ascii="Consolas" w:hAnsi="Consolas" w:cs="Arial"/>
          <w:sz w:val="20"/>
          <w:szCs w:val="20"/>
          <w:lang w:eastAsia="es-ES" w:bidi="en-US"/>
        </w:rPr>
        <w:tab/>
      </w:r>
      <w:r w:rsidRPr="00B37769">
        <w:rPr>
          <w:rFonts w:ascii="Consolas" w:hAnsi="Consolas" w:cs="Arial"/>
          <w:sz w:val="20"/>
          <w:szCs w:val="20"/>
          <w:lang w:eastAsia="es-ES" w:bidi="en-US"/>
        </w:rPr>
        <w:t xml:space="preserve">.withColumn('TOTAL_VENTAS',F.col('TOTAL_VENTAS')+F.col\ </w:t>
      </w:r>
    </w:p>
    <w:p w14:paraId="486F6A4E" w14:textId="119AD16F" w:rsidR="00B37769" w:rsidRPr="00B37769" w:rsidRDefault="00B37769" w:rsidP="00877A90">
      <w:pPr>
        <w:spacing w:after="0"/>
        <w:ind w:firstLine="708"/>
        <w:rPr>
          <w:rFonts w:ascii="Consolas" w:hAnsi="Consolas" w:cs="Arial"/>
          <w:sz w:val="20"/>
          <w:szCs w:val="20"/>
          <w:lang w:eastAsia="es-ES" w:bidi="en-US"/>
        </w:rPr>
      </w:pPr>
      <w:r w:rsidRPr="00B37769">
        <w:rPr>
          <w:rFonts w:ascii="Consolas" w:hAnsi="Consolas" w:cs="Arial"/>
          <w:sz w:val="20"/>
          <w:szCs w:val="20"/>
          <w:lang w:eastAsia="es-ES" w:bidi="en-US"/>
        </w:rPr>
        <w:t>('TOTAL_VENTAS1'))\</w:t>
      </w:r>
    </w:p>
    <w:p w14:paraId="754E165D" w14:textId="6FF77927"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.select('ANIO','MES','PROVINCIA','CANTON','CODIGO_SECTOR_N1'\</w:t>
      </w:r>
    </w:p>
    <w:p w14:paraId="7FDDFBCB" w14:textId="20C44F53"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 xml:space="preserve">            ,'_id','VENTAS_NETAS_12','VENTAS_NETAS_0','EXPORTACIONES','COMPRAS_NETAS_12','COMPRAS_NETAS_0',\            'IMPORTACIONES','COMPRAS_RISE','TOTAL_COMPRAS','TOTAL_VENTAS')</w:t>
      </w:r>
    </w:p>
    <w:p w14:paraId="02119868" w14:textId="218FBFAC" w:rsidR="00B37769" w:rsidRPr="00B37769" w:rsidRDefault="00B37769" w:rsidP="00B37769">
      <w:pPr>
        <w:spacing w:after="0"/>
        <w:ind w:left="708" w:firstLine="708"/>
        <w:rPr>
          <w:rFonts w:ascii="Consolas" w:hAnsi="Consolas" w:cs="Arial"/>
          <w:sz w:val="20"/>
          <w:szCs w:val="20"/>
          <w:lang w:eastAsia="es-ES" w:bidi="en-US"/>
        </w:rPr>
      </w:pPr>
      <w:r w:rsidRPr="00B37769">
        <w:rPr>
          <w:rFonts w:ascii="Consolas" w:hAnsi="Consolas" w:cs="Arial"/>
          <w:sz w:val="20"/>
          <w:szCs w:val="20"/>
          <w:lang w:eastAsia="es-ES" w:bidi="en-US"/>
        </w:rPr>
        <w:lastRenderedPageBreak/>
        <w:t xml:space="preserve"> datos_modificables.write.format("org.elasticsearch.spark.sql") \</w:t>
      </w:r>
    </w:p>
    <w:p w14:paraId="7810726B" w14:textId="77777777" w:rsidR="00B37769" w:rsidRPr="00B37769" w:rsidRDefault="00B37769" w:rsidP="00B37769">
      <w:pPr>
        <w:spacing w:after="0"/>
        <w:ind w:left="1416"/>
        <w:rPr>
          <w:rFonts w:ascii="Consolas" w:hAnsi="Consolas" w:cs="Arial"/>
          <w:sz w:val="20"/>
          <w:szCs w:val="20"/>
          <w:lang w:eastAsia="es-ES" w:bidi="en-US"/>
        </w:rPr>
      </w:pPr>
      <w:r w:rsidRPr="00B37769">
        <w:rPr>
          <w:rFonts w:ascii="Consolas" w:hAnsi="Consolas" w:cs="Arial"/>
          <w:sz w:val="20"/>
          <w:szCs w:val="20"/>
          <w:lang w:eastAsia="es-ES" w:bidi="en-US"/>
        </w:rPr>
        <w:t xml:space="preserve">            .options(**es_modificacion) \</w:t>
      </w:r>
    </w:p>
    <w:p w14:paraId="2A026C42" w14:textId="77777777" w:rsidR="00B37769" w:rsidRPr="00B37769" w:rsidRDefault="00B37769" w:rsidP="00B37769">
      <w:pPr>
        <w:spacing w:after="0"/>
        <w:ind w:left="1416"/>
        <w:rPr>
          <w:rFonts w:ascii="Consolas" w:hAnsi="Consolas" w:cs="Arial"/>
          <w:sz w:val="20"/>
          <w:szCs w:val="20"/>
          <w:lang w:eastAsia="es-ES" w:bidi="en-US"/>
        </w:rPr>
      </w:pPr>
      <w:r w:rsidRPr="00B37769">
        <w:rPr>
          <w:rFonts w:ascii="Consolas" w:hAnsi="Consolas" w:cs="Arial"/>
          <w:sz w:val="20"/>
          <w:szCs w:val="20"/>
          <w:lang w:eastAsia="es-ES" w:bidi="en-US"/>
        </w:rPr>
        <w:t xml:space="preserve">            .mode('append') \</w:t>
      </w:r>
    </w:p>
    <w:p w14:paraId="010F43B4" w14:textId="606001F8" w:rsidR="008D26DD" w:rsidRPr="00D6574D" w:rsidRDefault="00B37769" w:rsidP="00D6574D">
      <w:pPr>
        <w:spacing w:after="0"/>
        <w:ind w:left="1416"/>
        <w:rPr>
          <w:rFonts w:ascii="Consolas" w:hAnsi="Consolas" w:cs="Arial"/>
          <w:sz w:val="20"/>
          <w:szCs w:val="20"/>
          <w:lang w:eastAsia="es-ES" w:bidi="en-US"/>
        </w:rPr>
      </w:pPr>
      <w:r w:rsidRPr="00B37769">
        <w:rPr>
          <w:rFonts w:ascii="Consolas" w:hAnsi="Consolas" w:cs="Arial"/>
          <w:sz w:val="20"/>
          <w:szCs w:val="20"/>
          <w:lang w:eastAsia="es-ES" w:bidi="en-US"/>
        </w:rPr>
        <w:t xml:space="preserve">            .save()</w:t>
      </w:r>
    </w:p>
    <w:p w14:paraId="5B3CDC17" w14:textId="0909E58B" w:rsidR="001D1B51" w:rsidRDefault="001D1B51" w:rsidP="008E7C12">
      <w:pPr>
        <w:rPr>
          <w:rFonts w:ascii="Consolas" w:hAnsi="Consolas"/>
          <w:sz w:val="20"/>
          <w:szCs w:val="20"/>
          <w:lang w:eastAsia="es-ES" w:bidi="en-US"/>
        </w:rPr>
      </w:pPr>
    </w:p>
    <w:p w14:paraId="3FA11E90" w14:textId="6504FCE4" w:rsidR="00905C86" w:rsidRDefault="00B17DB9" w:rsidP="008E7C12">
      <w:pPr>
        <w:rPr>
          <w:rFonts w:cs="Arial"/>
          <w:b/>
          <w:lang w:eastAsia="es-ES" w:bidi="en-US"/>
        </w:rPr>
      </w:pPr>
      <w:r w:rsidRPr="00B17DB9">
        <w:rPr>
          <w:rFonts w:cs="Arial"/>
          <w:b/>
          <w:lang w:eastAsia="es-ES" w:bidi="en-US"/>
        </w:rPr>
        <w:t>Ejecución</w:t>
      </w:r>
      <w:r w:rsidR="00905C86">
        <w:rPr>
          <w:rFonts w:cs="Arial"/>
          <w:b/>
          <w:lang w:eastAsia="es-ES" w:bidi="en-US"/>
        </w:rPr>
        <w:t xml:space="preserve"> y pruebas</w:t>
      </w:r>
    </w:p>
    <w:p w14:paraId="5BB7C9FB" w14:textId="21D02890" w:rsidR="00B17DB9" w:rsidRDefault="00905C86" w:rsidP="0018782C">
      <w:pPr>
        <w:rPr>
          <w:rFonts w:cs="Arial"/>
          <w:lang w:eastAsia="es-ES" w:bidi="en-US"/>
        </w:rPr>
      </w:pPr>
      <w:r>
        <w:rPr>
          <w:rFonts w:cs="Arial"/>
          <w:lang w:eastAsia="es-ES" w:bidi="en-US"/>
        </w:rPr>
        <w:t xml:space="preserve">Durante la ejecución del desarrollo para integrar los </w:t>
      </w:r>
      <w:r w:rsidR="0018782C">
        <w:rPr>
          <w:rFonts w:cs="Arial"/>
          <w:lang w:eastAsia="es-ES" w:bidi="en-US"/>
        </w:rPr>
        <w:t>componentes se</w:t>
      </w:r>
      <w:r>
        <w:rPr>
          <w:rFonts w:cs="Arial"/>
          <w:lang w:eastAsia="es-ES" w:bidi="en-US"/>
        </w:rPr>
        <w:t xml:space="preserve"> </w:t>
      </w:r>
      <w:r w:rsidR="0018782C">
        <w:rPr>
          <w:rFonts w:cs="Arial"/>
          <w:lang w:eastAsia="es-ES" w:bidi="en-US"/>
        </w:rPr>
        <w:t>presentaron algunos errores al momento de integrar Kafka, Spark y Elastic</w:t>
      </w:r>
      <w:r w:rsidR="00D32C92">
        <w:rPr>
          <w:rFonts w:cs="Arial"/>
          <w:lang w:eastAsia="es-ES" w:bidi="en-US"/>
        </w:rPr>
        <w:t>Seach</w:t>
      </w:r>
      <w:r w:rsidR="0018782C">
        <w:rPr>
          <w:rFonts w:cs="Arial"/>
          <w:lang w:eastAsia="es-ES" w:bidi="en-US"/>
        </w:rPr>
        <w:t xml:space="preserve"> al realizar un procesamiento continuo de los datos capturados desde la primera e interactuar con la base de datos. El código </w:t>
      </w:r>
      <w:r w:rsidR="00A02867">
        <w:rPr>
          <w:rFonts w:cs="Arial"/>
          <w:lang w:eastAsia="es-ES" w:bidi="en-US"/>
        </w:rPr>
        <w:t>inicial se</w:t>
      </w:r>
      <w:r w:rsidR="0018782C">
        <w:rPr>
          <w:rFonts w:cs="Arial"/>
          <w:lang w:eastAsia="es-ES" w:bidi="en-US"/>
        </w:rPr>
        <w:t xml:space="preserve"> describe de la siguiente manera:</w:t>
      </w:r>
    </w:p>
    <w:p w14:paraId="694D8937" w14:textId="760AA1F4" w:rsidR="0018782C" w:rsidRPr="002F7DB6" w:rsidRDefault="0018782C" w:rsidP="0018782C">
      <w:pPr>
        <w:spacing w:after="0" w:line="300" w:lineRule="atLeast"/>
        <w:ind w:left="708"/>
        <w:jc w:val="left"/>
        <w:rPr>
          <w:rFonts w:ascii="Consolas" w:hAnsi="Consolas" w:cs="Arial"/>
          <w:lang w:eastAsia="es-ES" w:bidi="en-US"/>
        </w:rPr>
      </w:pPr>
      <w:r w:rsidRPr="002F7DB6">
        <w:rPr>
          <w:rFonts w:ascii="Consolas" w:eastAsia="Times New Roman" w:hAnsi="Consolas" w:cs="Segoe UI"/>
          <w:sz w:val="20"/>
          <w:szCs w:val="20"/>
        </w:rPr>
        <w:t>escritura</w:t>
      </w:r>
      <w:r w:rsidRPr="002F7DB6">
        <w:rPr>
          <w:rFonts w:ascii="Consolas" w:eastAsia="Times New Roman" w:hAnsi="Consolas" w:cs="Segoe UI"/>
          <w:color w:val="24292F"/>
          <w:sz w:val="20"/>
          <w:szCs w:val="20"/>
        </w:rPr>
        <w:t>=</w:t>
      </w:r>
      <w:r w:rsidRPr="002F7DB6">
        <w:rPr>
          <w:rFonts w:ascii="Consolas" w:eastAsia="Times New Roman" w:hAnsi="Consolas" w:cs="Segoe UI"/>
          <w:sz w:val="20"/>
          <w:szCs w:val="20"/>
        </w:rPr>
        <w:t>parsedDF</w:t>
      </w:r>
      <w:r w:rsidRPr="002F7DB6">
        <w:rPr>
          <w:rFonts w:ascii="Consolas" w:eastAsia="Times New Roman" w:hAnsi="Consolas" w:cs="Segoe UI"/>
          <w:color w:val="24292F"/>
          <w:sz w:val="20"/>
          <w:szCs w:val="20"/>
        </w:rPr>
        <w:t>.</w:t>
      </w:r>
      <w:r w:rsidRPr="002F7DB6">
        <w:rPr>
          <w:rFonts w:ascii="Consolas" w:eastAsia="Times New Roman" w:hAnsi="Consolas" w:cs="Segoe UI"/>
          <w:sz w:val="20"/>
          <w:szCs w:val="20"/>
        </w:rPr>
        <w:t>writeStream</w:t>
      </w:r>
      <w:r w:rsidRPr="002F7DB6">
        <w:rPr>
          <w:rFonts w:ascii="Consolas" w:eastAsia="Times New Roman" w:hAnsi="Consolas" w:cs="Segoe UI"/>
          <w:color w:val="24292F"/>
          <w:sz w:val="20"/>
          <w:szCs w:val="20"/>
        </w:rPr>
        <w:t>.foreachBatch(CONEXION_ELASTIC).start()</w:t>
      </w:r>
    </w:p>
    <w:p w14:paraId="3C93CF1D" w14:textId="2BD66F4A" w:rsidR="00B17DB9" w:rsidRDefault="00B17DB9" w:rsidP="001D1B51">
      <w:pPr>
        <w:rPr>
          <w:rFonts w:cs="Arial"/>
          <w:lang w:eastAsia="es-ES" w:bidi="en-US"/>
        </w:rPr>
      </w:pPr>
    </w:p>
    <w:p w14:paraId="5C782BBE" w14:textId="6E0B8782" w:rsidR="0018782C" w:rsidRDefault="00D32C92" w:rsidP="001D1B51">
      <w:pPr>
        <w:rPr>
          <w:rFonts w:cs="Arial"/>
          <w:lang w:eastAsia="es-ES" w:bidi="en-US"/>
        </w:rPr>
      </w:pPr>
      <w:r>
        <w:rPr>
          <w:rFonts w:cs="Arial"/>
          <w:lang w:eastAsia="es-ES" w:bidi="en-US"/>
        </w:rPr>
        <w:t>Este, a</w:t>
      </w:r>
      <w:r w:rsidR="0018782C">
        <w:rPr>
          <w:rFonts w:cs="Arial"/>
          <w:lang w:eastAsia="es-ES" w:bidi="en-US"/>
        </w:rPr>
        <w:t xml:space="preserve"> diferencia del código definitivo</w:t>
      </w:r>
      <w:r w:rsidR="00A02867">
        <w:rPr>
          <w:rFonts w:cs="Arial"/>
          <w:lang w:eastAsia="es-ES" w:bidi="en-US"/>
        </w:rPr>
        <w:t xml:space="preserve"> descrito anteriormente</w:t>
      </w:r>
      <w:r w:rsidR="0018782C">
        <w:rPr>
          <w:rFonts w:cs="Arial"/>
          <w:lang w:eastAsia="es-ES" w:bidi="en-US"/>
        </w:rPr>
        <w:t xml:space="preserve">, no contiene la sentencia </w:t>
      </w:r>
      <w:r w:rsidR="0018782C" w:rsidRPr="002F7DB6">
        <w:rPr>
          <w:rFonts w:ascii="Consolas" w:eastAsia="Times New Roman" w:hAnsi="Consolas" w:cs="Segoe UI"/>
          <w:color w:val="24292F"/>
          <w:sz w:val="20"/>
          <w:szCs w:val="20"/>
        </w:rPr>
        <w:t>trigger(</w:t>
      </w:r>
      <w:r w:rsidR="0018782C" w:rsidRPr="002F7DB6">
        <w:rPr>
          <w:rFonts w:ascii="Consolas" w:eastAsia="Times New Roman" w:hAnsi="Consolas" w:cs="Segoe UI"/>
          <w:sz w:val="20"/>
          <w:szCs w:val="20"/>
        </w:rPr>
        <w:t>processingTime</w:t>
      </w:r>
      <w:r w:rsidR="0018782C" w:rsidRPr="002F7DB6">
        <w:rPr>
          <w:rFonts w:ascii="Consolas" w:eastAsia="Times New Roman" w:hAnsi="Consolas" w:cs="Segoe UI"/>
          <w:color w:val="24292F"/>
          <w:sz w:val="20"/>
          <w:szCs w:val="20"/>
        </w:rPr>
        <w:t xml:space="preserve">='30 seconds') </w:t>
      </w:r>
      <w:r w:rsidR="0018782C">
        <w:rPr>
          <w:rFonts w:cs="Arial"/>
          <w:lang w:eastAsia="es-ES" w:bidi="en-US"/>
        </w:rPr>
        <w:t>por lo que el procesamiento será continuo y la conexión a la base de datos es ininterrumpida</w:t>
      </w:r>
      <w:r w:rsidR="00A02867">
        <w:rPr>
          <w:rFonts w:cs="Arial"/>
          <w:lang w:eastAsia="es-ES" w:bidi="en-US"/>
        </w:rPr>
        <w:t xml:space="preserve"> por cada registro que proviene desde Kafka</w:t>
      </w:r>
      <w:r w:rsidR="0018782C">
        <w:rPr>
          <w:rFonts w:cs="Arial"/>
          <w:lang w:eastAsia="es-ES" w:bidi="en-US"/>
        </w:rPr>
        <w:t>. La Figura 22, despliega los errores desde la consola de Spyder/Python (a) y la interfaz web de Spark (b), donde</w:t>
      </w:r>
      <w:r w:rsidR="00050E79">
        <w:rPr>
          <w:rFonts w:cs="Arial"/>
          <w:lang w:eastAsia="es-ES" w:bidi="en-US"/>
        </w:rPr>
        <w:t xml:space="preserve"> se detalla que el nodo que corresponde al servidor de ElasticSearch (192.168.1.52:9200) se ha caído, provocando que la tarea ejecutada desde Spark falle. </w:t>
      </w:r>
      <w:r w:rsidR="0018782C">
        <w:rPr>
          <w:rFonts w:cs="Arial"/>
          <w:lang w:eastAsia="es-ES" w:bidi="en-US"/>
        </w:rPr>
        <w:t xml:space="preserve"> </w:t>
      </w:r>
    </w:p>
    <w:p w14:paraId="72D185F4" w14:textId="77D0CC84" w:rsidR="0018782C" w:rsidRPr="0018782C" w:rsidRDefault="0018782C" w:rsidP="0018782C">
      <w:pPr>
        <w:pStyle w:val="Descripcin"/>
        <w:rPr>
          <w:rFonts w:cs="Arial"/>
          <w:color w:val="auto"/>
          <w:lang w:eastAsia="es-ES" w:bidi="en-US"/>
        </w:rPr>
      </w:pPr>
      <w:bookmarkStart w:id="247" w:name="_Toc106016419"/>
      <w:r w:rsidRPr="0018782C">
        <w:rPr>
          <w:color w:val="auto"/>
        </w:rPr>
        <w:t xml:space="preserve">Figura </w:t>
      </w:r>
      <w:r w:rsidRPr="0018782C">
        <w:rPr>
          <w:color w:val="auto"/>
        </w:rPr>
        <w:fldChar w:fldCharType="begin"/>
      </w:r>
      <w:r w:rsidRPr="0018782C">
        <w:rPr>
          <w:color w:val="auto"/>
        </w:rPr>
        <w:instrText xml:space="preserve"> SEQ Figura \* ARABIC </w:instrText>
      </w:r>
      <w:r w:rsidRPr="0018782C">
        <w:rPr>
          <w:color w:val="auto"/>
        </w:rPr>
        <w:fldChar w:fldCharType="separate"/>
      </w:r>
      <w:r w:rsidR="000E3D29">
        <w:rPr>
          <w:noProof/>
          <w:color w:val="auto"/>
        </w:rPr>
        <w:t>22</w:t>
      </w:r>
      <w:r w:rsidRPr="0018782C">
        <w:rPr>
          <w:color w:val="auto"/>
        </w:rPr>
        <w:fldChar w:fldCharType="end"/>
      </w:r>
      <w:r w:rsidRPr="0018782C">
        <w:rPr>
          <w:color w:val="auto"/>
        </w:rPr>
        <w:t xml:space="preserve"> Errores en ejecución continua de datos</w:t>
      </w:r>
      <w:bookmarkEnd w:id="247"/>
    </w:p>
    <w:p w14:paraId="09B813EC" w14:textId="4E2EF84D" w:rsidR="0018782C" w:rsidRDefault="0018782C" w:rsidP="001D1B51">
      <w:pPr>
        <w:rPr>
          <w:rFonts w:cs="Arial"/>
          <w:lang w:eastAsia="es-ES" w:bidi="en-US"/>
        </w:rPr>
      </w:pPr>
      <w:r>
        <w:rPr>
          <w:rFonts w:cs="Arial"/>
          <w:lang w:eastAsia="es-ES" w:bidi="en-US"/>
        </w:rPr>
        <w:t>(a)</w:t>
      </w:r>
    </w:p>
    <w:p w14:paraId="44FF383A" w14:textId="272B0DC1" w:rsidR="00B17DB9" w:rsidRDefault="00905C86" w:rsidP="001D1B51">
      <w:pPr>
        <w:rPr>
          <w:rFonts w:cs="Arial"/>
          <w:lang w:eastAsia="es-ES" w:bidi="en-US"/>
        </w:rPr>
      </w:pPr>
      <w:r w:rsidRPr="00905C86">
        <w:rPr>
          <w:rFonts w:cs="Arial"/>
          <w:noProof/>
          <w:lang w:eastAsia="es-EC"/>
        </w:rPr>
        <w:drawing>
          <wp:inline distT="0" distB="0" distL="0" distR="0" wp14:anchorId="1CD6F02F" wp14:editId="77336EBF">
            <wp:extent cx="5648323" cy="826618"/>
            <wp:effectExtent l="0" t="0" r="0" b="0"/>
            <wp:docPr id="68" name="Imagen 68" descr="C:\Users\bodg010715\Documents\UNIR\TFM\TFM\imagenes\error_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dg010715\Documents\UNIR\TFM\TFM\imagenes\error_pool.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 t="3304" r="369" b="65589"/>
                    <a:stretch/>
                  </pic:blipFill>
                  <pic:spPr bwMode="auto">
                    <a:xfrm>
                      <a:off x="0" y="0"/>
                      <a:ext cx="5656952" cy="827881"/>
                    </a:xfrm>
                    <a:prstGeom prst="rect">
                      <a:avLst/>
                    </a:prstGeom>
                    <a:noFill/>
                    <a:ln>
                      <a:noFill/>
                    </a:ln>
                    <a:extLst>
                      <a:ext uri="{53640926-AAD7-44D8-BBD7-CCE9431645EC}">
                        <a14:shadowObscured xmlns:a14="http://schemas.microsoft.com/office/drawing/2010/main"/>
                      </a:ext>
                    </a:extLst>
                  </pic:spPr>
                </pic:pic>
              </a:graphicData>
            </a:graphic>
          </wp:inline>
        </w:drawing>
      </w:r>
    </w:p>
    <w:p w14:paraId="39BB6E65" w14:textId="08B391CB" w:rsidR="0018782C" w:rsidRDefault="0018782C" w:rsidP="001D1B51">
      <w:pPr>
        <w:rPr>
          <w:rFonts w:cs="Arial"/>
          <w:lang w:eastAsia="es-ES" w:bidi="en-US"/>
        </w:rPr>
      </w:pPr>
      <w:r>
        <w:rPr>
          <w:rFonts w:cs="Arial"/>
          <w:lang w:eastAsia="es-ES" w:bidi="en-US"/>
        </w:rPr>
        <w:t>(b)</w:t>
      </w:r>
    </w:p>
    <w:p w14:paraId="1117AA49" w14:textId="454C12F3" w:rsidR="00905C86" w:rsidRDefault="00905C86" w:rsidP="00050E79">
      <w:pPr>
        <w:jc w:val="center"/>
        <w:rPr>
          <w:rFonts w:cs="Arial"/>
          <w:lang w:eastAsia="es-ES" w:bidi="en-US"/>
        </w:rPr>
      </w:pPr>
      <w:r w:rsidRPr="00905C86">
        <w:rPr>
          <w:rFonts w:cs="Arial"/>
          <w:noProof/>
          <w:lang w:eastAsia="es-EC"/>
        </w:rPr>
        <w:drawing>
          <wp:inline distT="0" distB="0" distL="0" distR="0" wp14:anchorId="4B26CDD4" wp14:editId="0D559474">
            <wp:extent cx="5354727" cy="1920442"/>
            <wp:effectExtent l="0" t="0" r="0" b="3810"/>
            <wp:docPr id="83" name="Imagen 83" descr="C:\Users\bodg010715\Documents\UNIR\TFM\TFM\imagenes\errorl_pool_s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dg010715\Documents\UNIR\TFM\TFM\imagenes\errorl_pool_spark.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939" b="2502"/>
                    <a:stretch/>
                  </pic:blipFill>
                  <pic:spPr bwMode="auto">
                    <a:xfrm>
                      <a:off x="0" y="0"/>
                      <a:ext cx="5375287" cy="1927816"/>
                    </a:xfrm>
                    <a:prstGeom prst="rect">
                      <a:avLst/>
                    </a:prstGeom>
                    <a:noFill/>
                    <a:ln>
                      <a:noFill/>
                    </a:ln>
                    <a:extLst>
                      <a:ext uri="{53640926-AAD7-44D8-BBD7-CCE9431645EC}">
                        <a14:shadowObscured xmlns:a14="http://schemas.microsoft.com/office/drawing/2010/main"/>
                      </a:ext>
                    </a:extLst>
                  </pic:spPr>
                </pic:pic>
              </a:graphicData>
            </a:graphic>
          </wp:inline>
        </w:drawing>
      </w:r>
    </w:p>
    <w:p w14:paraId="7672DE0C" w14:textId="77C406B0" w:rsidR="00B17DB9" w:rsidRDefault="00050E79" w:rsidP="001D1B51">
      <w:pPr>
        <w:rPr>
          <w:rFonts w:cs="Arial"/>
          <w:lang w:eastAsia="es-ES" w:bidi="en-US"/>
        </w:rPr>
      </w:pPr>
      <w:r>
        <w:rPr>
          <w:rFonts w:cs="Arial"/>
          <w:lang w:eastAsia="es-ES" w:bidi="en-US"/>
        </w:rPr>
        <w:lastRenderedPageBreak/>
        <w:t xml:space="preserve">Este tipo de errores se producen debido a las limitaciones de red del nodo que aloja la base de datos; al tratarse de un computador, el número de sockets de conexión para dar respuesta a las solicitudes de lectura y escritura a la base de datos desde Spark es bajo, provocando la caída del </w:t>
      </w:r>
      <w:r w:rsidRPr="00050E79">
        <w:rPr>
          <w:rFonts w:cs="Arial"/>
          <w:i/>
          <w:lang w:eastAsia="es-ES" w:bidi="en-US"/>
        </w:rPr>
        <w:t>host</w:t>
      </w:r>
      <w:r>
        <w:rPr>
          <w:rFonts w:cs="Arial"/>
          <w:i/>
          <w:lang w:eastAsia="es-ES" w:bidi="en-US"/>
        </w:rPr>
        <w:t xml:space="preserve"> </w:t>
      </w:r>
      <w:r>
        <w:rPr>
          <w:rFonts w:cs="Arial"/>
          <w:lang w:eastAsia="es-ES" w:bidi="en-US"/>
        </w:rPr>
        <w:t xml:space="preserve"> por </w:t>
      </w:r>
      <w:r w:rsidRPr="00022ECD">
        <w:rPr>
          <w:rFonts w:cs="Arial"/>
          <w:lang w:eastAsia="es-ES" w:bidi="en-US"/>
        </w:rPr>
        <w:t>agotamiento TCP</w:t>
      </w:r>
      <w:r>
        <w:rPr>
          <w:rFonts w:cs="Arial"/>
          <w:lang w:eastAsia="es-ES" w:bidi="en-US"/>
        </w:rPr>
        <w:t>, lo que se traduce a la incapacidad de dar respuestas continuas a Spark por cada registro generado de declaraciones.</w:t>
      </w:r>
    </w:p>
    <w:p w14:paraId="7CB0AE2B" w14:textId="2B6AA35F" w:rsidR="00050E79" w:rsidRDefault="00050E79" w:rsidP="001D1B51">
      <w:pPr>
        <w:rPr>
          <w:rFonts w:cs="Arial"/>
          <w:lang w:eastAsia="es-ES" w:bidi="en-US"/>
        </w:rPr>
      </w:pPr>
      <w:r>
        <w:rPr>
          <w:rFonts w:cs="Arial"/>
          <w:lang w:eastAsia="es-ES" w:bidi="en-US"/>
        </w:rPr>
        <w:t xml:space="preserve">Es por ello, que para paliar las limitaciones de red de equipo con ElasticSearch, y el tiempo en que cada socket permanece ocupado </w:t>
      </w:r>
      <w:r w:rsidR="00746142">
        <w:rPr>
          <w:rFonts w:cs="Arial"/>
          <w:lang w:eastAsia="es-ES" w:bidi="en-US"/>
        </w:rPr>
        <w:t xml:space="preserve">aún después de finalizar </w:t>
      </w:r>
      <w:r>
        <w:rPr>
          <w:rFonts w:cs="Arial"/>
          <w:lang w:eastAsia="es-ES" w:bidi="en-US"/>
        </w:rPr>
        <w:t xml:space="preserve">cada operación de lectura y escritura sobre Elastic, se empleó la sentencia </w:t>
      </w:r>
      <w:r w:rsidRPr="002F7DB6">
        <w:rPr>
          <w:rFonts w:ascii="Consolas" w:eastAsia="Times New Roman" w:hAnsi="Consolas" w:cs="Segoe UI"/>
          <w:color w:val="24292F"/>
          <w:sz w:val="20"/>
          <w:szCs w:val="20"/>
        </w:rPr>
        <w:t>trigger(</w:t>
      </w:r>
      <w:r w:rsidRPr="002F7DB6">
        <w:rPr>
          <w:rFonts w:ascii="Consolas" w:eastAsia="Times New Roman" w:hAnsi="Consolas" w:cs="Segoe UI"/>
          <w:sz w:val="20"/>
          <w:szCs w:val="20"/>
        </w:rPr>
        <w:t>processingTime</w:t>
      </w:r>
      <w:r w:rsidRPr="002F7DB6">
        <w:rPr>
          <w:rFonts w:ascii="Consolas" w:eastAsia="Times New Roman" w:hAnsi="Consolas" w:cs="Segoe UI"/>
          <w:color w:val="24292F"/>
          <w:sz w:val="20"/>
          <w:szCs w:val="20"/>
        </w:rPr>
        <w:t xml:space="preserve">='30 seconds'), </w:t>
      </w:r>
      <w:r>
        <w:rPr>
          <w:rFonts w:cs="Arial"/>
          <w:lang w:eastAsia="es-ES" w:bidi="en-US"/>
        </w:rPr>
        <w:t xml:space="preserve">que implica el procesamiento </w:t>
      </w:r>
      <w:r w:rsidR="00746142">
        <w:rPr>
          <w:rFonts w:cs="Arial"/>
          <w:lang w:eastAsia="es-ES" w:bidi="en-US"/>
        </w:rPr>
        <w:t xml:space="preserve">en </w:t>
      </w:r>
      <w:r w:rsidR="00746142">
        <w:rPr>
          <w:rFonts w:cs="Arial"/>
          <w:i/>
          <w:lang w:eastAsia="es-ES" w:bidi="en-US"/>
        </w:rPr>
        <w:t xml:space="preserve">micro </w:t>
      </w:r>
      <w:r w:rsidR="00746142" w:rsidRPr="00746142">
        <w:rPr>
          <w:rFonts w:cs="Arial"/>
          <w:i/>
          <w:lang w:eastAsia="es-ES" w:bidi="en-US"/>
        </w:rPr>
        <w:t>batchs</w:t>
      </w:r>
      <w:r w:rsidR="00746142">
        <w:rPr>
          <w:rFonts w:cs="Arial"/>
          <w:lang w:eastAsia="es-ES" w:bidi="en-US"/>
        </w:rPr>
        <w:t xml:space="preserve"> </w:t>
      </w:r>
      <w:r>
        <w:rPr>
          <w:rFonts w:cs="Arial"/>
          <w:lang w:eastAsia="es-ES" w:bidi="en-US"/>
        </w:rPr>
        <w:t>de todos los registros de declaraciones que se generen en un periodo de 30 segundos, y su posterior interacción con Elastic.</w:t>
      </w:r>
      <w:r w:rsidR="00746142">
        <w:rPr>
          <w:rFonts w:cs="Arial"/>
          <w:lang w:eastAsia="es-ES" w:bidi="en-US"/>
        </w:rPr>
        <w:t xml:space="preserve"> Aquí es importante </w:t>
      </w:r>
      <w:r w:rsidR="00D32C92">
        <w:rPr>
          <w:rFonts w:cs="Arial"/>
          <w:lang w:eastAsia="es-ES" w:bidi="en-US"/>
        </w:rPr>
        <w:t>resaltar</w:t>
      </w:r>
      <w:r w:rsidR="00746142">
        <w:rPr>
          <w:rFonts w:cs="Arial"/>
          <w:lang w:eastAsia="es-ES" w:bidi="en-US"/>
        </w:rPr>
        <w:t xml:space="preserve"> que un tiempo mucho menor o incluso un procesamiento </w:t>
      </w:r>
      <w:r w:rsidR="00F35811">
        <w:rPr>
          <w:rFonts w:cs="Arial"/>
          <w:lang w:eastAsia="es-ES" w:bidi="en-US"/>
        </w:rPr>
        <w:t>continuo</w:t>
      </w:r>
      <w:r w:rsidR="00746142">
        <w:rPr>
          <w:rFonts w:cs="Arial"/>
          <w:lang w:eastAsia="es-ES" w:bidi="en-US"/>
        </w:rPr>
        <w:t xml:space="preserve"> provocará un agotamiento TCP.</w:t>
      </w:r>
      <w:r w:rsidR="00F35811">
        <w:rPr>
          <w:rFonts w:cs="Arial"/>
          <w:lang w:eastAsia="es-ES" w:bidi="en-US"/>
        </w:rPr>
        <w:t xml:space="preserve"> </w:t>
      </w:r>
    </w:p>
    <w:p w14:paraId="0588CAD1" w14:textId="4BAA8BEB" w:rsidR="00F35811" w:rsidRPr="00F35811" w:rsidRDefault="00F35811" w:rsidP="001D1B51">
      <w:pPr>
        <w:rPr>
          <w:rFonts w:cs="Arial"/>
          <w:lang w:eastAsia="es-ES" w:bidi="en-US"/>
        </w:rPr>
      </w:pPr>
      <w:r>
        <w:rPr>
          <w:rFonts w:cs="Arial"/>
          <w:lang w:eastAsia="es-ES" w:bidi="en-US"/>
        </w:rPr>
        <w:t xml:space="preserve">En la Figura </w:t>
      </w:r>
      <w:r w:rsidR="00D32C92">
        <w:rPr>
          <w:rFonts w:cs="Arial"/>
          <w:lang w:eastAsia="es-ES" w:bidi="en-US"/>
        </w:rPr>
        <w:t>23, se</w:t>
      </w:r>
      <w:r>
        <w:rPr>
          <w:rFonts w:cs="Arial"/>
          <w:lang w:eastAsia="es-ES" w:bidi="en-US"/>
        </w:rPr>
        <w:t xml:space="preserve"> visualiza la ejecución de los </w:t>
      </w:r>
      <w:r w:rsidRPr="00F35811">
        <w:rPr>
          <w:rFonts w:cs="Arial"/>
          <w:i/>
          <w:lang w:eastAsia="es-ES" w:bidi="en-US"/>
        </w:rPr>
        <w:t xml:space="preserve">jobs </w:t>
      </w:r>
      <w:r>
        <w:rPr>
          <w:rFonts w:cs="Arial"/>
          <w:i/>
          <w:lang w:eastAsia="es-ES" w:bidi="en-US"/>
        </w:rPr>
        <w:t xml:space="preserve"> </w:t>
      </w:r>
      <w:r>
        <w:rPr>
          <w:rFonts w:cs="Arial"/>
          <w:lang w:eastAsia="es-ES" w:bidi="en-US"/>
        </w:rPr>
        <w:t xml:space="preserve"> lanzados desde Spark en distintos intervalos de tiempo con resultado exitoso. </w:t>
      </w:r>
    </w:p>
    <w:p w14:paraId="0A7B9A8E" w14:textId="49BE5D84" w:rsidR="00F35811" w:rsidRPr="002F7DB6" w:rsidRDefault="00F35811" w:rsidP="00F35811">
      <w:pPr>
        <w:pStyle w:val="Descripcin"/>
        <w:rPr>
          <w:rFonts w:cs="Arial"/>
          <w:color w:val="auto"/>
          <w:lang w:val="en-US" w:eastAsia="es-ES" w:bidi="en-US"/>
        </w:rPr>
      </w:pPr>
      <w:bookmarkStart w:id="248" w:name="_Toc106016420"/>
      <w:r w:rsidRPr="002F7DB6">
        <w:rPr>
          <w:color w:val="auto"/>
          <w:lang w:val="en-US"/>
        </w:rPr>
        <w:t xml:space="preserve">Figura </w:t>
      </w:r>
      <w:r w:rsidRPr="00632F02">
        <w:rPr>
          <w:color w:val="auto"/>
        </w:rPr>
        <w:fldChar w:fldCharType="begin"/>
      </w:r>
      <w:r w:rsidRPr="002F7DB6">
        <w:rPr>
          <w:color w:val="auto"/>
          <w:lang w:val="en-US"/>
        </w:rPr>
        <w:instrText xml:space="preserve"> SEQ Figura \* ARABIC </w:instrText>
      </w:r>
      <w:r w:rsidRPr="00632F02">
        <w:rPr>
          <w:color w:val="auto"/>
        </w:rPr>
        <w:fldChar w:fldCharType="separate"/>
      </w:r>
      <w:r w:rsidR="000E3D29" w:rsidRPr="002F7DB6">
        <w:rPr>
          <w:noProof/>
          <w:color w:val="auto"/>
          <w:lang w:val="en-US"/>
        </w:rPr>
        <w:t>23</w:t>
      </w:r>
      <w:r w:rsidRPr="00632F02">
        <w:rPr>
          <w:color w:val="auto"/>
        </w:rPr>
        <w:fldChar w:fldCharType="end"/>
      </w:r>
      <w:r w:rsidRPr="002F7DB6">
        <w:rPr>
          <w:color w:val="auto"/>
          <w:lang w:val="en-US"/>
        </w:rPr>
        <w:t xml:space="preserve"> Interfaz Spark - </w:t>
      </w:r>
      <w:r w:rsidR="00632F02" w:rsidRPr="002F7DB6">
        <w:rPr>
          <w:color w:val="auto"/>
          <w:lang w:val="en-US"/>
        </w:rPr>
        <w:t>Jobs</w:t>
      </w:r>
      <w:r w:rsidRPr="002F7DB6">
        <w:rPr>
          <w:color w:val="auto"/>
          <w:lang w:val="en-US"/>
        </w:rPr>
        <w:t xml:space="preserve"> en  Microbatch</w:t>
      </w:r>
      <w:bookmarkEnd w:id="248"/>
    </w:p>
    <w:p w14:paraId="22A72B50" w14:textId="6F1D1A28" w:rsidR="00746142" w:rsidRPr="0002492C" w:rsidRDefault="00841379" w:rsidP="008E7C12">
      <w:pPr>
        <w:rPr>
          <w:rFonts w:cs="Arial"/>
          <w:lang w:eastAsia="es-ES" w:bidi="en-US"/>
        </w:rPr>
      </w:pPr>
      <w:r w:rsidRPr="00841379">
        <w:rPr>
          <w:rFonts w:cs="Arial"/>
          <w:noProof/>
          <w:lang w:eastAsia="es-EC"/>
        </w:rPr>
        <w:drawing>
          <wp:inline distT="0" distB="0" distL="0" distR="0" wp14:anchorId="46E1D0DD" wp14:editId="731216D9">
            <wp:extent cx="5883239" cy="2422716"/>
            <wp:effectExtent l="0" t="0" r="3810" b="0"/>
            <wp:docPr id="84" name="Imagen 84" descr="C:\Users\bodg010715\Documents\UNIR\TFM\TFM\imagenes\microb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dg010715\Documents\UNIR\TFM\TFM\imagenes\microbatch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87836" cy="2424609"/>
                    </a:xfrm>
                    <a:prstGeom prst="rect">
                      <a:avLst/>
                    </a:prstGeom>
                    <a:noFill/>
                    <a:ln>
                      <a:noFill/>
                    </a:ln>
                  </pic:spPr>
                </pic:pic>
              </a:graphicData>
            </a:graphic>
          </wp:inline>
        </w:drawing>
      </w:r>
    </w:p>
    <w:p w14:paraId="61C6D69D" w14:textId="6E6B29D8" w:rsidR="009E31B2" w:rsidRPr="00C52476" w:rsidRDefault="009E31B2" w:rsidP="009E31B2">
      <w:pPr>
        <w:pStyle w:val="Ttulo1"/>
        <w:rPr>
          <w:color w:val="000000" w:themeColor="text1"/>
          <w:lang w:eastAsia="es-ES"/>
        </w:rPr>
      </w:pPr>
      <w:bookmarkStart w:id="249" w:name="_Toc106016369"/>
      <w:r w:rsidRPr="00C52476">
        <w:rPr>
          <w:color w:val="000000" w:themeColor="text1"/>
          <w:lang w:eastAsia="es-ES"/>
        </w:rPr>
        <w:t>4.5. Reportería en tiempo real</w:t>
      </w:r>
      <w:bookmarkEnd w:id="249"/>
    </w:p>
    <w:p w14:paraId="19101CE1" w14:textId="503DB3AB" w:rsidR="00632F02" w:rsidRDefault="0002492C" w:rsidP="003B7219">
      <w:pPr>
        <w:rPr>
          <w:color w:val="000000" w:themeColor="text1"/>
          <w:lang w:val="es-ES" w:eastAsia="es-ES" w:bidi="en-US"/>
        </w:rPr>
      </w:pPr>
      <w:r>
        <w:rPr>
          <w:color w:val="000000" w:themeColor="text1"/>
          <w:lang w:val="es-ES" w:eastAsia="es-ES" w:bidi="en-US"/>
        </w:rPr>
        <w:t>Para la construcción de reportes y cuadros de mandos se utilizó la herramienta Kibana, que se integra con la base de datos de ElasticS</w:t>
      </w:r>
      <w:r w:rsidR="00BC6B0F">
        <w:rPr>
          <w:color w:val="000000" w:themeColor="text1"/>
          <w:lang w:val="es-ES" w:eastAsia="es-ES" w:bidi="en-US"/>
        </w:rPr>
        <w:t>earch</w:t>
      </w:r>
      <w:r w:rsidR="00F709CA">
        <w:rPr>
          <w:color w:val="000000" w:themeColor="text1"/>
          <w:lang w:val="es-ES" w:eastAsia="es-ES" w:bidi="en-US"/>
        </w:rPr>
        <w:t xml:space="preserve">, la cual contiene funcionalidades para la creación y edición  de </w:t>
      </w:r>
      <w:r w:rsidR="00F709CA" w:rsidRPr="00F709CA">
        <w:rPr>
          <w:i/>
          <w:color w:val="000000" w:themeColor="text1"/>
          <w:lang w:val="es-ES" w:eastAsia="es-ES" w:bidi="en-US"/>
        </w:rPr>
        <w:t>dashboards</w:t>
      </w:r>
      <w:r w:rsidR="00F709CA">
        <w:rPr>
          <w:i/>
          <w:color w:val="000000" w:themeColor="text1"/>
          <w:lang w:val="es-ES" w:eastAsia="es-ES" w:bidi="en-US"/>
        </w:rPr>
        <w:t xml:space="preserve"> ,</w:t>
      </w:r>
      <w:r w:rsidR="00F709CA">
        <w:rPr>
          <w:color w:val="000000" w:themeColor="text1"/>
          <w:lang w:val="es-ES" w:eastAsia="es-ES" w:bidi="en-US"/>
        </w:rPr>
        <w:t xml:space="preserve"> manejo de filtros y navegación</w:t>
      </w:r>
      <w:r w:rsidR="00BC6B0F">
        <w:rPr>
          <w:color w:val="000000" w:themeColor="text1"/>
          <w:lang w:val="es-ES" w:eastAsia="es-ES" w:bidi="en-US"/>
        </w:rPr>
        <w:t xml:space="preserve">. Al igual que en la sección </w:t>
      </w:r>
      <w:r w:rsidR="00632F02">
        <w:rPr>
          <w:color w:val="000000" w:themeColor="text1"/>
          <w:lang w:val="es-ES" w:eastAsia="es-ES" w:bidi="en-US"/>
        </w:rPr>
        <w:t xml:space="preserve">para la carga de la información histórica de declaraciones del periodo 2020-2021, se creó un índice (tabla) llamado declaraciones_2022, que almacenará la </w:t>
      </w:r>
      <w:r w:rsidR="00632F02" w:rsidRPr="00632F02">
        <w:rPr>
          <w:i/>
          <w:color w:val="000000" w:themeColor="text1"/>
          <w:lang w:val="es-ES" w:eastAsia="es-ES" w:bidi="en-US"/>
        </w:rPr>
        <w:t>data</w:t>
      </w:r>
      <w:r w:rsidR="00632F02">
        <w:rPr>
          <w:i/>
          <w:color w:val="000000" w:themeColor="text1"/>
          <w:lang w:val="es-ES" w:eastAsia="es-ES" w:bidi="en-US"/>
        </w:rPr>
        <w:t xml:space="preserve"> </w:t>
      </w:r>
      <w:r w:rsidR="00632F02">
        <w:rPr>
          <w:color w:val="000000" w:themeColor="text1"/>
          <w:lang w:val="es-ES" w:eastAsia="es-ES" w:bidi="en-US"/>
        </w:rPr>
        <w:t>autogenerada del año 2022; este índice tiene la misma estructura a nivel de campos del índice declaraciones.</w:t>
      </w:r>
      <w:r w:rsidR="00F709CA">
        <w:rPr>
          <w:color w:val="000000" w:themeColor="text1"/>
          <w:lang w:val="es-ES" w:eastAsia="es-ES" w:bidi="en-US"/>
        </w:rPr>
        <w:t xml:space="preserve"> </w:t>
      </w:r>
    </w:p>
    <w:p w14:paraId="76FC4A37" w14:textId="6F019E22" w:rsidR="00632F02" w:rsidRDefault="00632F02" w:rsidP="003B7219">
      <w:pPr>
        <w:rPr>
          <w:color w:val="000000" w:themeColor="text1"/>
          <w:lang w:val="es-ES" w:eastAsia="es-ES" w:bidi="en-US"/>
        </w:rPr>
      </w:pPr>
      <w:r>
        <w:rPr>
          <w:color w:val="000000" w:themeColor="text1"/>
          <w:lang w:val="es-ES" w:eastAsia="es-ES" w:bidi="en-US"/>
        </w:rPr>
        <w:lastRenderedPageBreak/>
        <w:t>Para la construcción de los reportes, se definen las siguientes actividades:</w:t>
      </w:r>
    </w:p>
    <w:p w14:paraId="2C1C6814" w14:textId="5B7D068B" w:rsidR="005F26C9" w:rsidRPr="00744922" w:rsidRDefault="005F26C9" w:rsidP="005F26C9">
      <w:pPr>
        <w:pStyle w:val="Prrafodelista"/>
        <w:numPr>
          <w:ilvl w:val="0"/>
          <w:numId w:val="44"/>
        </w:numPr>
        <w:spacing w:line="360" w:lineRule="auto"/>
        <w:jc w:val="both"/>
        <w:rPr>
          <w:b/>
          <w:color w:val="000000" w:themeColor="text1"/>
          <w:lang w:eastAsia="es-ES" w:bidi="en-US"/>
        </w:rPr>
      </w:pPr>
      <w:r w:rsidRPr="005F26C9">
        <w:rPr>
          <w:b/>
          <w:color w:val="000000" w:themeColor="text1"/>
          <w:lang w:eastAsia="es-ES" w:bidi="en-US"/>
        </w:rPr>
        <w:t xml:space="preserve">Creación de </w:t>
      </w:r>
      <w:r w:rsidRPr="00B77988">
        <w:rPr>
          <w:b/>
          <w:i/>
          <w:color w:val="000000" w:themeColor="text1"/>
          <w:lang w:eastAsia="es-ES" w:bidi="en-US"/>
        </w:rPr>
        <w:t>View</w:t>
      </w:r>
      <w:r w:rsidRPr="005F26C9">
        <w:rPr>
          <w:b/>
          <w:color w:val="000000" w:themeColor="text1"/>
          <w:lang w:eastAsia="es-ES" w:bidi="en-US"/>
        </w:rPr>
        <w:t>:</w:t>
      </w:r>
      <w:r>
        <w:rPr>
          <w:b/>
          <w:color w:val="000000" w:themeColor="text1"/>
          <w:lang w:eastAsia="es-ES" w:bidi="en-US"/>
        </w:rPr>
        <w:t xml:space="preserve"> </w:t>
      </w:r>
      <w:r>
        <w:rPr>
          <w:color w:val="000000" w:themeColor="text1"/>
          <w:lang w:eastAsia="es-ES" w:bidi="en-US"/>
        </w:rPr>
        <w:t xml:space="preserve"> El </w:t>
      </w:r>
      <w:r w:rsidRPr="00B77988">
        <w:rPr>
          <w:i/>
          <w:color w:val="000000" w:themeColor="text1"/>
          <w:lang w:eastAsia="es-ES" w:bidi="en-US"/>
        </w:rPr>
        <w:t>View</w:t>
      </w:r>
      <w:r>
        <w:rPr>
          <w:color w:val="000000" w:themeColor="text1"/>
          <w:lang w:eastAsia="es-ES" w:bidi="en-US"/>
        </w:rPr>
        <w:t xml:space="preserve"> corresponde a una capa semántica con la definición a nivel de usuario de los campos constituyentes del índice, transformaciones y campos calculados. La Figura </w:t>
      </w:r>
      <w:r w:rsidR="00B77988">
        <w:rPr>
          <w:color w:val="000000" w:themeColor="text1"/>
          <w:lang w:eastAsia="es-ES" w:bidi="en-US"/>
        </w:rPr>
        <w:t>24</w:t>
      </w:r>
      <w:r>
        <w:rPr>
          <w:color w:val="000000" w:themeColor="text1"/>
          <w:lang w:eastAsia="es-ES" w:bidi="en-US"/>
        </w:rPr>
        <w:t xml:space="preserve"> </w:t>
      </w:r>
      <w:r w:rsidR="00B77988">
        <w:rPr>
          <w:color w:val="000000" w:themeColor="text1"/>
          <w:lang w:eastAsia="es-ES" w:bidi="en-US"/>
        </w:rPr>
        <w:t xml:space="preserve">muestra la vista declaraciones_2022, con los campos proveniente del índice y campos calculados. En esta se creó la etiqueta CANTÓN para el campo CANTON. </w:t>
      </w:r>
    </w:p>
    <w:p w14:paraId="120A45B8" w14:textId="4F311BD0" w:rsidR="00744922" w:rsidRPr="00744922" w:rsidRDefault="00744922" w:rsidP="00744922">
      <w:pPr>
        <w:pStyle w:val="Descripcin"/>
        <w:rPr>
          <w:b/>
          <w:color w:val="000000" w:themeColor="text1"/>
          <w:lang w:eastAsia="es-ES" w:bidi="en-US"/>
        </w:rPr>
      </w:pPr>
      <w:bookmarkStart w:id="250" w:name="_Toc106016421"/>
      <w:r>
        <w:t xml:space="preserve">Figura </w:t>
      </w:r>
      <w:r>
        <w:fldChar w:fldCharType="begin"/>
      </w:r>
      <w:r>
        <w:instrText xml:space="preserve"> SEQ Figura \* ARABIC </w:instrText>
      </w:r>
      <w:r>
        <w:fldChar w:fldCharType="separate"/>
      </w:r>
      <w:r w:rsidR="000E3D29">
        <w:rPr>
          <w:noProof/>
        </w:rPr>
        <w:t>24</w:t>
      </w:r>
      <w:r>
        <w:fldChar w:fldCharType="end"/>
      </w:r>
      <w:r>
        <w:t xml:space="preserve"> Vista declaraciones_2022</w:t>
      </w:r>
      <w:bookmarkEnd w:id="250"/>
    </w:p>
    <w:p w14:paraId="077B87FD" w14:textId="449ACA6D" w:rsidR="005F26C9" w:rsidRPr="005F26C9" w:rsidRDefault="00744922" w:rsidP="00744922">
      <w:pPr>
        <w:jc w:val="center"/>
        <w:rPr>
          <w:b/>
          <w:color w:val="000000" w:themeColor="text1"/>
          <w:lang w:eastAsia="es-ES" w:bidi="en-US"/>
        </w:rPr>
      </w:pPr>
      <w:r>
        <w:rPr>
          <w:noProof/>
          <w:lang w:eastAsia="es-EC"/>
        </w:rPr>
        <w:drawing>
          <wp:inline distT="0" distB="0" distL="0" distR="0" wp14:anchorId="01548CDF" wp14:editId="0C690069">
            <wp:extent cx="5201107" cy="1916583"/>
            <wp:effectExtent l="0" t="0" r="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685" b="30957"/>
                    <a:stretch/>
                  </pic:blipFill>
                  <pic:spPr bwMode="auto">
                    <a:xfrm>
                      <a:off x="0" y="0"/>
                      <a:ext cx="5210255" cy="1919954"/>
                    </a:xfrm>
                    <a:prstGeom prst="rect">
                      <a:avLst/>
                    </a:prstGeom>
                    <a:ln>
                      <a:noFill/>
                    </a:ln>
                    <a:extLst>
                      <a:ext uri="{53640926-AAD7-44D8-BBD7-CCE9431645EC}">
                        <a14:shadowObscured xmlns:a14="http://schemas.microsoft.com/office/drawing/2010/main"/>
                      </a:ext>
                    </a:extLst>
                  </pic:spPr>
                </pic:pic>
              </a:graphicData>
            </a:graphic>
          </wp:inline>
        </w:drawing>
      </w:r>
    </w:p>
    <w:p w14:paraId="14A31210" w14:textId="6DC4638B" w:rsidR="00BC6B0F" w:rsidRDefault="00B77988" w:rsidP="003B7219">
      <w:pPr>
        <w:rPr>
          <w:color w:val="000000" w:themeColor="text1"/>
          <w:lang w:val="es-ES" w:eastAsia="es-ES" w:bidi="en-US"/>
        </w:rPr>
      </w:pPr>
      <w:r>
        <w:rPr>
          <w:color w:val="000000" w:themeColor="text1"/>
          <w:lang w:val="es-ES" w:eastAsia="es-ES" w:bidi="en-US"/>
        </w:rPr>
        <w:t xml:space="preserve">Adicional, se creó un campo calculado denominado MES_AÑO, de tipo </w:t>
      </w:r>
      <w:r w:rsidR="00F60C81">
        <w:rPr>
          <w:i/>
          <w:color w:val="000000" w:themeColor="text1"/>
          <w:lang w:val="es-ES" w:eastAsia="es-ES" w:bidi="en-US"/>
        </w:rPr>
        <w:t>double</w:t>
      </w:r>
      <w:r>
        <w:rPr>
          <w:i/>
          <w:color w:val="000000" w:themeColor="text1"/>
          <w:lang w:val="es-ES" w:eastAsia="es-ES" w:bidi="en-US"/>
        </w:rPr>
        <w:t xml:space="preserve">, </w:t>
      </w:r>
      <w:r>
        <w:rPr>
          <w:color w:val="000000" w:themeColor="text1"/>
          <w:lang w:val="es-ES" w:eastAsia="es-ES" w:bidi="en-US"/>
        </w:rPr>
        <w:t xml:space="preserve"> que corresponde a la transformación a formato numérico del campo  tipo </w:t>
      </w:r>
      <w:r w:rsidRPr="00B77988">
        <w:rPr>
          <w:i/>
          <w:color w:val="000000" w:themeColor="text1"/>
          <w:lang w:val="es-ES" w:eastAsia="es-ES" w:bidi="en-US"/>
        </w:rPr>
        <w:t>keyword</w:t>
      </w:r>
      <w:r>
        <w:rPr>
          <w:color w:val="000000" w:themeColor="text1"/>
          <w:lang w:val="es-ES" w:eastAsia="es-ES" w:bidi="en-US"/>
        </w:rPr>
        <w:t xml:space="preserve"> “MES”. Este nuevo campo permitirá el ordenamiento de los meses de forma numérica (1,2,3,…..12) y no en de tipo alfanumérica (1,11,12,2,3,4….) , de esta forma se podrá crear visualizaciones como gráfica de líneas para ver la evolución en el tiempo de determinadas métricas. La Figura 25 contiene la definición del campo calculado MES_AÑO y el código Java para su creación.</w:t>
      </w:r>
    </w:p>
    <w:p w14:paraId="5674348D" w14:textId="4C57008B" w:rsidR="00B77988" w:rsidRPr="00B77988" w:rsidRDefault="00B77988" w:rsidP="00B77988">
      <w:pPr>
        <w:pStyle w:val="Descripcin"/>
        <w:rPr>
          <w:color w:val="auto"/>
          <w:lang w:eastAsia="es-ES" w:bidi="en-US"/>
        </w:rPr>
      </w:pPr>
      <w:bookmarkStart w:id="251" w:name="_Toc106016422"/>
      <w:r w:rsidRPr="00B77988">
        <w:rPr>
          <w:color w:val="auto"/>
        </w:rPr>
        <w:t xml:space="preserve">Figura </w:t>
      </w:r>
      <w:r w:rsidRPr="00B77988">
        <w:rPr>
          <w:color w:val="auto"/>
        </w:rPr>
        <w:fldChar w:fldCharType="begin"/>
      </w:r>
      <w:r w:rsidRPr="00B77988">
        <w:rPr>
          <w:color w:val="auto"/>
        </w:rPr>
        <w:instrText xml:space="preserve"> SEQ Figura \* ARABIC </w:instrText>
      </w:r>
      <w:r w:rsidRPr="00B77988">
        <w:rPr>
          <w:color w:val="auto"/>
        </w:rPr>
        <w:fldChar w:fldCharType="separate"/>
      </w:r>
      <w:r w:rsidR="000E3D29">
        <w:rPr>
          <w:noProof/>
          <w:color w:val="auto"/>
        </w:rPr>
        <w:t>25</w:t>
      </w:r>
      <w:r w:rsidRPr="00B77988">
        <w:rPr>
          <w:color w:val="auto"/>
        </w:rPr>
        <w:fldChar w:fldCharType="end"/>
      </w:r>
      <w:r w:rsidRPr="00B77988">
        <w:rPr>
          <w:color w:val="auto"/>
        </w:rPr>
        <w:t xml:space="preserve"> Campo calculado MES_AÑO</w:t>
      </w:r>
      <w:bookmarkEnd w:id="251"/>
    </w:p>
    <w:p w14:paraId="589EFE69" w14:textId="55396A33" w:rsidR="00B77988" w:rsidRDefault="00B77988" w:rsidP="00E2591F">
      <w:pPr>
        <w:jc w:val="center"/>
        <w:rPr>
          <w:color w:val="000000" w:themeColor="text1"/>
          <w:lang w:val="es-ES" w:eastAsia="es-ES" w:bidi="en-US"/>
        </w:rPr>
      </w:pPr>
      <w:r w:rsidRPr="00B77988">
        <w:rPr>
          <w:noProof/>
          <w:color w:val="000000" w:themeColor="text1"/>
          <w:lang w:eastAsia="es-EC"/>
        </w:rPr>
        <w:drawing>
          <wp:inline distT="0" distB="0" distL="0" distR="0" wp14:anchorId="6F8E5F64" wp14:editId="1B964D6D">
            <wp:extent cx="2867559" cy="2851952"/>
            <wp:effectExtent l="0" t="0" r="9525" b="5715"/>
            <wp:docPr id="86" name="Imagen 86" descr="C:\Users\bodg010715\Documents\UNIR\TFM\TFM\imagenes\mes_añ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dg010715\Documents\UNIR\TFM\TFM\imagenes\mes_añ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0492" cy="2894651"/>
                    </a:xfrm>
                    <a:prstGeom prst="rect">
                      <a:avLst/>
                    </a:prstGeom>
                    <a:noFill/>
                    <a:ln>
                      <a:noFill/>
                    </a:ln>
                  </pic:spPr>
                </pic:pic>
              </a:graphicData>
            </a:graphic>
          </wp:inline>
        </w:drawing>
      </w:r>
    </w:p>
    <w:p w14:paraId="1203D84E" w14:textId="6AC7CE6B" w:rsidR="00BC6B0F" w:rsidRDefault="00B77988" w:rsidP="00E2591F">
      <w:pPr>
        <w:pStyle w:val="Prrafodelista"/>
        <w:numPr>
          <w:ilvl w:val="0"/>
          <w:numId w:val="44"/>
        </w:numPr>
        <w:spacing w:line="360" w:lineRule="auto"/>
        <w:jc w:val="both"/>
        <w:rPr>
          <w:color w:val="000000" w:themeColor="text1"/>
          <w:lang w:eastAsia="es-ES" w:bidi="en-US"/>
        </w:rPr>
      </w:pPr>
      <w:r w:rsidRPr="00B77988">
        <w:rPr>
          <w:b/>
          <w:color w:val="000000" w:themeColor="text1"/>
          <w:lang w:eastAsia="es-ES" w:bidi="en-US"/>
        </w:rPr>
        <w:lastRenderedPageBreak/>
        <w:t xml:space="preserve">Creación de Visualizaciones: </w:t>
      </w:r>
      <w:r w:rsidRPr="00B77988">
        <w:rPr>
          <w:color w:val="000000" w:themeColor="text1"/>
          <w:lang w:eastAsia="es-ES" w:bidi="en-US"/>
        </w:rPr>
        <w:t xml:space="preserve"> </w:t>
      </w:r>
      <w:r w:rsidR="007D75E7">
        <w:rPr>
          <w:color w:val="000000" w:themeColor="text1"/>
          <w:lang w:eastAsia="es-ES" w:bidi="en-US"/>
        </w:rPr>
        <w:t>Kibana pone a disposición varios tipos de visualizaciones como gráficos de barras, pasteles (</w:t>
      </w:r>
      <w:r w:rsidR="00E2591F">
        <w:rPr>
          <w:i/>
          <w:color w:val="000000" w:themeColor="text1"/>
          <w:lang w:eastAsia="es-ES" w:bidi="en-US"/>
        </w:rPr>
        <w:t>donuts</w:t>
      </w:r>
      <w:r w:rsidR="007D75E7">
        <w:rPr>
          <w:color w:val="000000" w:themeColor="text1"/>
          <w:lang w:eastAsia="es-ES" w:bidi="en-US"/>
        </w:rPr>
        <w:t xml:space="preserve">), </w:t>
      </w:r>
      <w:r w:rsidR="00E2591F">
        <w:rPr>
          <w:color w:val="000000" w:themeColor="text1"/>
          <w:lang w:eastAsia="es-ES" w:bidi="en-US"/>
        </w:rPr>
        <w:t xml:space="preserve">líneas, tablas o incluso mapas geográficos. Para el </w:t>
      </w:r>
      <w:r w:rsidR="00E2591F" w:rsidRPr="00E2591F">
        <w:rPr>
          <w:i/>
          <w:color w:val="000000" w:themeColor="text1"/>
          <w:lang w:eastAsia="es-ES" w:bidi="en-US"/>
        </w:rPr>
        <w:t>dashboard</w:t>
      </w:r>
      <w:r w:rsidR="00E2591F">
        <w:rPr>
          <w:i/>
          <w:color w:val="000000" w:themeColor="text1"/>
          <w:lang w:eastAsia="es-ES" w:bidi="en-US"/>
        </w:rPr>
        <w:t xml:space="preserve"> </w:t>
      </w:r>
      <w:r w:rsidR="00E2591F">
        <w:rPr>
          <w:color w:val="000000" w:themeColor="text1"/>
          <w:lang w:eastAsia="es-ES" w:bidi="en-US"/>
        </w:rPr>
        <w:t xml:space="preserve"> en tiempo real, se crearon varias visualizaciones, cuya creación es similar. Para todos los gráficos, a excepción de los mapas, bastará con escoger el tipo de gráfico y los atributos (campos) que serán representados. La Figura 26, representa un gráfico de barras horizontales hecho en Kibana para la sumatoria de los campos TOTAL_COMPRAS y TOTAL_VENTAS por PROVINCIA.</w:t>
      </w:r>
    </w:p>
    <w:p w14:paraId="64C19A3E" w14:textId="48231417" w:rsidR="00E2591F" w:rsidRDefault="00E2591F" w:rsidP="00E2591F">
      <w:pPr>
        <w:pStyle w:val="Descripcin"/>
      </w:pPr>
      <w:r>
        <w:rPr>
          <w:b/>
          <w:color w:val="000000" w:themeColor="text1"/>
          <w:lang w:eastAsia="es-ES" w:bidi="en-US"/>
        </w:rPr>
        <w:t xml:space="preserve"> </w:t>
      </w:r>
      <w:bookmarkStart w:id="252" w:name="_Toc106016423"/>
      <w:r w:rsidRPr="00C430AA">
        <w:rPr>
          <w:color w:val="auto"/>
        </w:rPr>
        <w:t xml:space="preserve">Figura </w:t>
      </w:r>
      <w:r w:rsidRPr="00C430AA">
        <w:rPr>
          <w:color w:val="auto"/>
        </w:rPr>
        <w:fldChar w:fldCharType="begin"/>
      </w:r>
      <w:r w:rsidRPr="00C430AA">
        <w:rPr>
          <w:color w:val="auto"/>
        </w:rPr>
        <w:instrText xml:space="preserve"> SEQ Figura \* ARABIC </w:instrText>
      </w:r>
      <w:r w:rsidRPr="00C430AA">
        <w:rPr>
          <w:color w:val="auto"/>
        </w:rPr>
        <w:fldChar w:fldCharType="separate"/>
      </w:r>
      <w:r w:rsidR="000E3D29">
        <w:rPr>
          <w:noProof/>
          <w:color w:val="auto"/>
        </w:rPr>
        <w:t>26</w:t>
      </w:r>
      <w:r w:rsidRPr="00C430AA">
        <w:rPr>
          <w:color w:val="auto"/>
        </w:rPr>
        <w:fldChar w:fldCharType="end"/>
      </w:r>
      <w:r w:rsidRPr="00C430AA">
        <w:rPr>
          <w:color w:val="auto"/>
        </w:rPr>
        <w:t xml:space="preserve"> Gráfico de barras en Kibana</w:t>
      </w:r>
      <w:bookmarkEnd w:id="252"/>
    </w:p>
    <w:p w14:paraId="74335ED8" w14:textId="4595F1AB" w:rsidR="003B7219" w:rsidRDefault="00E2591F" w:rsidP="00F60C81">
      <w:pPr>
        <w:pStyle w:val="Descripcin"/>
        <w:jc w:val="center"/>
        <w:rPr>
          <w:color w:val="000000" w:themeColor="text1"/>
          <w:lang w:eastAsia="es-ES" w:bidi="en-US"/>
        </w:rPr>
      </w:pPr>
      <w:r>
        <w:rPr>
          <w:noProof/>
          <w:lang w:val="es-EC" w:eastAsia="es-EC"/>
        </w:rPr>
        <w:drawing>
          <wp:inline distT="0" distB="0" distL="0" distR="0" wp14:anchorId="68927911" wp14:editId="0BC10377">
            <wp:extent cx="5420563" cy="2106593"/>
            <wp:effectExtent l="0" t="0" r="8890" b="825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211" b="2742"/>
                    <a:stretch/>
                  </pic:blipFill>
                  <pic:spPr bwMode="auto">
                    <a:xfrm>
                      <a:off x="0" y="0"/>
                      <a:ext cx="5474805" cy="2127673"/>
                    </a:xfrm>
                    <a:prstGeom prst="rect">
                      <a:avLst/>
                    </a:prstGeom>
                    <a:ln>
                      <a:noFill/>
                    </a:ln>
                    <a:extLst>
                      <a:ext uri="{53640926-AAD7-44D8-BBD7-CCE9431645EC}">
                        <a14:shadowObscured xmlns:a14="http://schemas.microsoft.com/office/drawing/2010/main"/>
                      </a:ext>
                    </a:extLst>
                  </pic:spPr>
                </pic:pic>
              </a:graphicData>
            </a:graphic>
          </wp:inline>
        </w:drawing>
      </w:r>
    </w:p>
    <w:p w14:paraId="246507DC" w14:textId="77777777" w:rsidR="00F60C81" w:rsidRPr="00F60C81" w:rsidRDefault="00F60C81" w:rsidP="00F60C81">
      <w:pPr>
        <w:rPr>
          <w:lang w:val="es-ES" w:eastAsia="es-ES" w:bidi="en-US"/>
        </w:rPr>
      </w:pPr>
    </w:p>
    <w:p w14:paraId="69BC56C0" w14:textId="0ED4D9A7" w:rsidR="009C540D" w:rsidRPr="00C430AA" w:rsidRDefault="009C540D" w:rsidP="002536BE">
      <w:pPr>
        <w:tabs>
          <w:tab w:val="left" w:pos="1160"/>
        </w:tabs>
        <w:rPr>
          <w:color w:val="000000" w:themeColor="text1"/>
          <w:lang w:val="es-ES" w:eastAsia="es-ES" w:bidi="en-US"/>
        </w:rPr>
      </w:pPr>
      <w:r>
        <w:rPr>
          <w:color w:val="000000" w:themeColor="text1"/>
          <w:lang w:val="es-ES" w:eastAsia="es-ES" w:bidi="en-US"/>
        </w:rPr>
        <w:t>En el caso de los mapas, cuya ventaja radica en facilitar al usuario una mejor comprensión cognitiva de los datos a través de atributos geográficos; esto a partir de un fichero .geoson con la información de las localidades a visualizar. Este .geo</w:t>
      </w:r>
      <w:r w:rsidR="00C430AA">
        <w:rPr>
          <w:color w:val="000000" w:themeColor="text1"/>
          <w:lang w:val="es-ES" w:eastAsia="es-ES" w:bidi="en-US"/>
        </w:rPr>
        <w:t>j</w:t>
      </w:r>
      <w:r>
        <w:rPr>
          <w:color w:val="000000" w:themeColor="text1"/>
          <w:lang w:val="es-ES" w:eastAsia="es-ES" w:bidi="en-US"/>
        </w:rPr>
        <w:t xml:space="preserve">son se importará en Elastic y generará un nuevo </w:t>
      </w:r>
      <w:r w:rsidR="00C430AA">
        <w:rPr>
          <w:color w:val="000000" w:themeColor="text1"/>
          <w:lang w:val="es-ES" w:eastAsia="es-ES" w:bidi="en-US"/>
        </w:rPr>
        <w:t xml:space="preserve">índice que permitirá a través de un </w:t>
      </w:r>
      <w:r w:rsidR="00C430AA" w:rsidRPr="00C430AA">
        <w:rPr>
          <w:i/>
          <w:color w:val="000000" w:themeColor="text1"/>
          <w:lang w:val="es-ES" w:eastAsia="es-ES" w:bidi="en-US"/>
        </w:rPr>
        <w:t>join</w:t>
      </w:r>
      <w:r w:rsidR="00C430AA">
        <w:rPr>
          <w:i/>
          <w:color w:val="000000" w:themeColor="text1"/>
          <w:lang w:val="es-ES" w:eastAsia="es-ES" w:bidi="en-US"/>
        </w:rPr>
        <w:t xml:space="preserve">, </w:t>
      </w:r>
      <w:r w:rsidR="00C430AA">
        <w:rPr>
          <w:color w:val="000000" w:themeColor="text1"/>
          <w:lang w:val="es-ES" w:eastAsia="es-ES" w:bidi="en-US"/>
        </w:rPr>
        <w:t xml:space="preserve">cruzarse con la información del índice de declaraciones. La Figura 27 representa el </w:t>
      </w:r>
      <w:r w:rsidR="00C430AA" w:rsidRPr="00C430AA">
        <w:rPr>
          <w:i/>
          <w:color w:val="000000" w:themeColor="text1"/>
          <w:lang w:val="es-ES" w:eastAsia="es-ES" w:bidi="en-US"/>
        </w:rPr>
        <w:t>join</w:t>
      </w:r>
      <w:r w:rsidR="00C430AA">
        <w:rPr>
          <w:i/>
          <w:color w:val="000000" w:themeColor="text1"/>
          <w:lang w:val="es-ES" w:eastAsia="es-ES" w:bidi="en-US"/>
        </w:rPr>
        <w:t xml:space="preserve"> </w:t>
      </w:r>
      <w:r w:rsidR="00C430AA">
        <w:rPr>
          <w:color w:val="000000" w:themeColor="text1"/>
          <w:lang w:val="es-ES" w:eastAsia="es-ES" w:bidi="en-US"/>
        </w:rPr>
        <w:t xml:space="preserve"> entre los índices provincias_mapa y declaraciones_2022. </w:t>
      </w:r>
    </w:p>
    <w:p w14:paraId="5A039921" w14:textId="0075B828" w:rsidR="00C430AA" w:rsidRPr="00C430AA" w:rsidRDefault="00C430AA" w:rsidP="00C430AA">
      <w:pPr>
        <w:pStyle w:val="Descripcin"/>
        <w:rPr>
          <w:color w:val="auto"/>
          <w:lang w:eastAsia="es-ES" w:bidi="en-US"/>
        </w:rPr>
      </w:pPr>
      <w:bookmarkStart w:id="253" w:name="_Toc106016424"/>
      <w:r w:rsidRPr="00C430AA">
        <w:rPr>
          <w:color w:val="auto"/>
        </w:rPr>
        <w:t xml:space="preserve">Figura </w:t>
      </w:r>
      <w:r w:rsidRPr="00C430AA">
        <w:rPr>
          <w:color w:val="auto"/>
        </w:rPr>
        <w:fldChar w:fldCharType="begin"/>
      </w:r>
      <w:r w:rsidRPr="00C430AA">
        <w:rPr>
          <w:color w:val="auto"/>
        </w:rPr>
        <w:instrText xml:space="preserve"> SEQ Figura \* ARABIC </w:instrText>
      </w:r>
      <w:r w:rsidRPr="00C430AA">
        <w:rPr>
          <w:color w:val="auto"/>
        </w:rPr>
        <w:fldChar w:fldCharType="separate"/>
      </w:r>
      <w:r w:rsidR="000E3D29">
        <w:rPr>
          <w:noProof/>
          <w:color w:val="auto"/>
        </w:rPr>
        <w:t>27</w:t>
      </w:r>
      <w:r w:rsidRPr="00C430AA">
        <w:rPr>
          <w:color w:val="auto"/>
        </w:rPr>
        <w:fldChar w:fldCharType="end"/>
      </w:r>
      <w:r w:rsidRPr="00C430AA">
        <w:rPr>
          <w:color w:val="auto"/>
        </w:rPr>
        <w:t xml:space="preserve"> Join entre índice geográfico y declaraciones</w:t>
      </w:r>
      <w:bookmarkEnd w:id="253"/>
    </w:p>
    <w:p w14:paraId="1301E015" w14:textId="6241C18A" w:rsidR="00C430AA" w:rsidRDefault="009C540D" w:rsidP="00956E88">
      <w:pPr>
        <w:tabs>
          <w:tab w:val="left" w:pos="1160"/>
        </w:tabs>
        <w:jc w:val="center"/>
        <w:rPr>
          <w:color w:val="000000" w:themeColor="text1"/>
          <w:lang w:val="es-ES" w:eastAsia="es-ES" w:bidi="en-US"/>
        </w:rPr>
      </w:pPr>
      <w:r w:rsidRPr="009C540D">
        <w:rPr>
          <w:noProof/>
          <w:color w:val="000000" w:themeColor="text1"/>
          <w:lang w:eastAsia="es-EC"/>
        </w:rPr>
        <w:drawing>
          <wp:inline distT="0" distB="0" distL="0" distR="0" wp14:anchorId="1F88691B" wp14:editId="43C8A2BF">
            <wp:extent cx="1994706" cy="2275027"/>
            <wp:effectExtent l="0" t="0" r="5715" b="0"/>
            <wp:docPr id="89" name="Imagen 89" descr="C:\Users\bodg010715\Documents\UNIR\TFM\TFM\imagenes\j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odg010715\Documents\UNIR\TFM\TFM\imagenes\join.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5584"/>
                    <a:stretch/>
                  </pic:blipFill>
                  <pic:spPr bwMode="auto">
                    <a:xfrm>
                      <a:off x="0" y="0"/>
                      <a:ext cx="2059647" cy="2349094"/>
                    </a:xfrm>
                    <a:prstGeom prst="rect">
                      <a:avLst/>
                    </a:prstGeom>
                    <a:noFill/>
                    <a:ln>
                      <a:noFill/>
                    </a:ln>
                    <a:extLst>
                      <a:ext uri="{53640926-AAD7-44D8-BBD7-CCE9431645EC}">
                        <a14:shadowObscured xmlns:a14="http://schemas.microsoft.com/office/drawing/2010/main"/>
                      </a:ext>
                    </a:extLst>
                  </pic:spPr>
                </pic:pic>
              </a:graphicData>
            </a:graphic>
          </wp:inline>
        </w:drawing>
      </w:r>
    </w:p>
    <w:p w14:paraId="2D244663" w14:textId="1FFD2D28" w:rsidR="00C430AA" w:rsidRPr="00956E88" w:rsidRDefault="00C430AA" w:rsidP="00956E88">
      <w:pPr>
        <w:pStyle w:val="Prrafodelista"/>
        <w:numPr>
          <w:ilvl w:val="0"/>
          <w:numId w:val="44"/>
        </w:numPr>
        <w:tabs>
          <w:tab w:val="left" w:pos="1160"/>
        </w:tabs>
        <w:spacing w:line="360" w:lineRule="auto"/>
        <w:jc w:val="both"/>
        <w:rPr>
          <w:b/>
          <w:color w:val="000000" w:themeColor="text1"/>
          <w:lang w:eastAsia="es-ES" w:bidi="en-US"/>
        </w:rPr>
      </w:pPr>
      <w:r w:rsidRPr="00C430AA">
        <w:rPr>
          <w:b/>
          <w:color w:val="000000" w:themeColor="text1"/>
          <w:lang w:eastAsia="es-ES" w:bidi="en-US"/>
        </w:rPr>
        <w:lastRenderedPageBreak/>
        <w:t xml:space="preserve">Creación de </w:t>
      </w:r>
      <w:r w:rsidRPr="00C430AA">
        <w:rPr>
          <w:b/>
          <w:i/>
          <w:color w:val="000000" w:themeColor="text1"/>
          <w:lang w:eastAsia="es-ES" w:bidi="en-US"/>
        </w:rPr>
        <w:t>dashboard:</w:t>
      </w:r>
      <w:r>
        <w:rPr>
          <w:b/>
          <w:i/>
          <w:color w:val="000000" w:themeColor="text1"/>
          <w:lang w:eastAsia="es-ES" w:bidi="en-US"/>
        </w:rPr>
        <w:t xml:space="preserve"> </w:t>
      </w:r>
      <w:r>
        <w:rPr>
          <w:color w:val="000000" w:themeColor="text1"/>
          <w:lang w:eastAsia="es-ES" w:bidi="en-US"/>
        </w:rPr>
        <w:t xml:space="preserve">Un </w:t>
      </w:r>
      <w:r w:rsidRPr="00C430AA">
        <w:rPr>
          <w:i/>
          <w:color w:val="000000" w:themeColor="text1"/>
          <w:lang w:eastAsia="es-ES" w:bidi="en-US"/>
        </w:rPr>
        <w:t>dashboard</w:t>
      </w:r>
      <w:r>
        <w:rPr>
          <w:i/>
          <w:color w:val="000000" w:themeColor="text1"/>
          <w:lang w:eastAsia="es-ES" w:bidi="en-US"/>
        </w:rPr>
        <w:t xml:space="preserve"> </w:t>
      </w:r>
      <w:r>
        <w:rPr>
          <w:color w:val="000000" w:themeColor="text1"/>
          <w:lang w:eastAsia="es-ES" w:bidi="en-US"/>
        </w:rPr>
        <w:t>constituye un conjunto de visualizaciones</w:t>
      </w:r>
      <w:r w:rsidR="00F709CA">
        <w:rPr>
          <w:color w:val="000000" w:themeColor="text1"/>
          <w:lang w:eastAsia="es-ES" w:bidi="en-US"/>
        </w:rPr>
        <w:t>;</w:t>
      </w:r>
      <w:r w:rsidR="00956E88">
        <w:rPr>
          <w:color w:val="000000" w:themeColor="text1"/>
          <w:lang w:eastAsia="es-ES" w:bidi="en-US"/>
        </w:rPr>
        <w:t xml:space="preserve"> en la Figura 28 representa el cuadro de mando construido para representar la informaci</w:t>
      </w:r>
      <w:r w:rsidR="00F709CA">
        <w:rPr>
          <w:color w:val="000000" w:themeColor="text1"/>
          <w:lang w:eastAsia="es-ES" w:bidi="en-US"/>
        </w:rPr>
        <w:t>ón de declaraciones entre los que consta tablas, gráficas de barras y líneas, un pastel, un mapa de calor y un mapa geográfico.</w:t>
      </w:r>
    </w:p>
    <w:p w14:paraId="4FF73F18" w14:textId="01C51944" w:rsidR="00956E88" w:rsidRPr="00956E88" w:rsidRDefault="00956E88" w:rsidP="00956E88">
      <w:pPr>
        <w:pStyle w:val="Descripcin"/>
        <w:rPr>
          <w:b/>
          <w:color w:val="auto"/>
          <w:lang w:eastAsia="es-ES" w:bidi="en-US"/>
        </w:rPr>
      </w:pPr>
      <w:bookmarkStart w:id="254" w:name="_Toc106016425"/>
      <w:r w:rsidRPr="00956E88">
        <w:rPr>
          <w:color w:val="auto"/>
        </w:rPr>
        <w:t xml:space="preserve">Figura </w:t>
      </w:r>
      <w:r w:rsidRPr="00956E88">
        <w:rPr>
          <w:color w:val="auto"/>
        </w:rPr>
        <w:fldChar w:fldCharType="begin"/>
      </w:r>
      <w:r w:rsidRPr="00956E88">
        <w:rPr>
          <w:color w:val="auto"/>
        </w:rPr>
        <w:instrText xml:space="preserve"> SEQ Figura \* ARABIC </w:instrText>
      </w:r>
      <w:r w:rsidRPr="00956E88">
        <w:rPr>
          <w:color w:val="auto"/>
        </w:rPr>
        <w:fldChar w:fldCharType="separate"/>
      </w:r>
      <w:r w:rsidR="000E3D29">
        <w:rPr>
          <w:noProof/>
          <w:color w:val="auto"/>
        </w:rPr>
        <w:t>28</w:t>
      </w:r>
      <w:r w:rsidRPr="00956E88">
        <w:rPr>
          <w:color w:val="auto"/>
        </w:rPr>
        <w:fldChar w:fldCharType="end"/>
      </w:r>
      <w:r w:rsidRPr="00956E88">
        <w:rPr>
          <w:color w:val="auto"/>
        </w:rPr>
        <w:t xml:space="preserve"> Dashboard declaraciones 2022</w:t>
      </w:r>
      <w:bookmarkEnd w:id="254"/>
    </w:p>
    <w:p w14:paraId="39D23839" w14:textId="3144F998" w:rsidR="00956E88" w:rsidRPr="00956E88" w:rsidRDefault="00956E88" w:rsidP="00956E88">
      <w:pPr>
        <w:tabs>
          <w:tab w:val="left" w:pos="1160"/>
        </w:tabs>
        <w:jc w:val="center"/>
        <w:rPr>
          <w:b/>
          <w:color w:val="000000" w:themeColor="text1"/>
          <w:lang w:eastAsia="es-ES" w:bidi="en-US"/>
        </w:rPr>
      </w:pPr>
      <w:r w:rsidRPr="00956E88">
        <w:rPr>
          <w:b/>
          <w:noProof/>
          <w:color w:val="000000" w:themeColor="text1"/>
          <w:lang w:eastAsia="es-EC"/>
        </w:rPr>
        <w:drawing>
          <wp:inline distT="0" distB="0" distL="0" distR="0" wp14:anchorId="3E2805F3" wp14:editId="20790AEE">
            <wp:extent cx="5066246" cy="2848280"/>
            <wp:effectExtent l="0" t="0" r="1270" b="9525"/>
            <wp:docPr id="90" name="Imagen 90" descr="C:\Users\bodg010715\Documents\UNIR\TFM\TFM\imagenes\report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dg010715\Documents\UNIR\TFM\TFM\imagenes\reporte_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88228" cy="2860638"/>
                    </a:xfrm>
                    <a:prstGeom prst="rect">
                      <a:avLst/>
                    </a:prstGeom>
                    <a:noFill/>
                    <a:ln>
                      <a:noFill/>
                    </a:ln>
                  </pic:spPr>
                </pic:pic>
              </a:graphicData>
            </a:graphic>
          </wp:inline>
        </w:drawing>
      </w:r>
    </w:p>
    <w:p w14:paraId="5E33DFBD" w14:textId="425D9F37" w:rsidR="00956E88" w:rsidRDefault="00956E88" w:rsidP="00956E88">
      <w:pPr>
        <w:tabs>
          <w:tab w:val="left" w:pos="1160"/>
        </w:tabs>
        <w:jc w:val="center"/>
        <w:rPr>
          <w:b/>
          <w:color w:val="000000" w:themeColor="text1"/>
          <w:lang w:eastAsia="es-ES" w:bidi="en-US"/>
        </w:rPr>
      </w:pPr>
      <w:r w:rsidRPr="00956E88">
        <w:rPr>
          <w:b/>
          <w:noProof/>
          <w:color w:val="000000" w:themeColor="text1"/>
          <w:lang w:eastAsia="es-EC"/>
        </w:rPr>
        <w:drawing>
          <wp:inline distT="0" distB="0" distL="0" distR="0" wp14:anchorId="59DB4A16" wp14:editId="339638E4">
            <wp:extent cx="4944266" cy="2560320"/>
            <wp:effectExtent l="0" t="0" r="8890" b="0"/>
            <wp:docPr id="91" name="Imagen 91" descr="C:\Users\bodg010715\Documents\UNIR\TFM\TFM\imagenes\report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dg010715\Documents\UNIR\TFM\TFM\imagenes\reportes_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84594" cy="2581203"/>
                    </a:xfrm>
                    <a:prstGeom prst="rect">
                      <a:avLst/>
                    </a:prstGeom>
                    <a:noFill/>
                    <a:ln>
                      <a:noFill/>
                    </a:ln>
                  </pic:spPr>
                </pic:pic>
              </a:graphicData>
            </a:graphic>
          </wp:inline>
        </w:drawing>
      </w:r>
    </w:p>
    <w:p w14:paraId="1CB1C937" w14:textId="77777777" w:rsidR="005821F7" w:rsidRPr="00956E88" w:rsidRDefault="005821F7" w:rsidP="00956E88">
      <w:pPr>
        <w:tabs>
          <w:tab w:val="left" w:pos="1160"/>
        </w:tabs>
        <w:jc w:val="center"/>
        <w:rPr>
          <w:b/>
          <w:color w:val="000000" w:themeColor="text1"/>
          <w:lang w:eastAsia="es-ES" w:bidi="en-US"/>
        </w:rPr>
      </w:pPr>
    </w:p>
    <w:p w14:paraId="16DC90BC" w14:textId="7E669EE6" w:rsidR="005821F7" w:rsidRDefault="005821F7" w:rsidP="00555363">
      <w:pPr>
        <w:tabs>
          <w:tab w:val="left" w:pos="1160"/>
        </w:tabs>
        <w:rPr>
          <w:color w:val="000000" w:themeColor="text1"/>
          <w:lang w:eastAsia="es-ES" w:bidi="en-US"/>
        </w:rPr>
      </w:pPr>
      <w:r>
        <w:rPr>
          <w:color w:val="000000" w:themeColor="text1"/>
          <w:lang w:eastAsia="es-ES" w:bidi="en-US"/>
        </w:rPr>
        <w:t xml:space="preserve">La Tabla 12 contiene la descripción de las visualizaciones que componen el </w:t>
      </w:r>
      <w:r w:rsidRPr="005821F7">
        <w:rPr>
          <w:i/>
          <w:color w:val="000000" w:themeColor="text1"/>
          <w:lang w:eastAsia="es-ES" w:bidi="en-US"/>
        </w:rPr>
        <w:t>dashboard</w:t>
      </w:r>
      <w:r>
        <w:rPr>
          <w:color w:val="000000" w:themeColor="text1"/>
          <w:lang w:eastAsia="es-ES" w:bidi="en-US"/>
        </w:rPr>
        <w:t xml:space="preserve"> de declaraciones, donde se define el tipo de gráfico y </w:t>
      </w:r>
      <w:r w:rsidR="007D30CD">
        <w:rPr>
          <w:color w:val="000000" w:themeColor="text1"/>
          <w:lang w:eastAsia="es-ES" w:bidi="en-US"/>
        </w:rPr>
        <w:t>su descripción</w:t>
      </w:r>
      <w:r>
        <w:rPr>
          <w:color w:val="000000" w:themeColor="text1"/>
          <w:lang w:eastAsia="es-ES" w:bidi="en-US"/>
        </w:rPr>
        <w:t xml:space="preserve">.  </w:t>
      </w:r>
    </w:p>
    <w:p w14:paraId="41EADCC8" w14:textId="188D3AD1" w:rsidR="00F60C81" w:rsidRDefault="00F60C81" w:rsidP="00555363">
      <w:pPr>
        <w:tabs>
          <w:tab w:val="left" w:pos="1160"/>
        </w:tabs>
        <w:rPr>
          <w:color w:val="000000" w:themeColor="text1"/>
          <w:lang w:eastAsia="es-ES" w:bidi="en-US"/>
        </w:rPr>
      </w:pPr>
    </w:p>
    <w:p w14:paraId="7D1614DA" w14:textId="77777777" w:rsidR="00F60C81" w:rsidRDefault="00F60C81" w:rsidP="00555363">
      <w:pPr>
        <w:tabs>
          <w:tab w:val="left" w:pos="1160"/>
        </w:tabs>
        <w:rPr>
          <w:color w:val="000000" w:themeColor="text1"/>
          <w:lang w:eastAsia="es-ES" w:bidi="en-US"/>
        </w:rPr>
      </w:pPr>
    </w:p>
    <w:p w14:paraId="085D0741" w14:textId="60E7A8FF" w:rsidR="005821F7" w:rsidRPr="008E1E8F" w:rsidRDefault="005821F7" w:rsidP="008E1E8F">
      <w:pPr>
        <w:pStyle w:val="Descripcin"/>
        <w:rPr>
          <w:color w:val="auto"/>
        </w:rPr>
      </w:pPr>
      <w:bookmarkStart w:id="255" w:name="_Toc106016395"/>
      <w:r w:rsidRPr="005821F7">
        <w:rPr>
          <w:color w:val="auto"/>
        </w:rPr>
        <w:lastRenderedPageBreak/>
        <w:t xml:space="preserve">Tabla </w:t>
      </w:r>
      <w:r w:rsidRPr="005821F7">
        <w:rPr>
          <w:color w:val="auto"/>
        </w:rPr>
        <w:fldChar w:fldCharType="begin"/>
      </w:r>
      <w:r w:rsidRPr="005821F7">
        <w:rPr>
          <w:color w:val="auto"/>
        </w:rPr>
        <w:instrText xml:space="preserve"> SEQ Tabla \* ARABIC </w:instrText>
      </w:r>
      <w:r w:rsidRPr="005821F7">
        <w:rPr>
          <w:color w:val="auto"/>
        </w:rPr>
        <w:fldChar w:fldCharType="separate"/>
      </w:r>
      <w:r w:rsidRPr="005821F7">
        <w:rPr>
          <w:noProof/>
          <w:color w:val="auto"/>
        </w:rPr>
        <w:t>12</w:t>
      </w:r>
      <w:r w:rsidRPr="005821F7">
        <w:rPr>
          <w:color w:val="auto"/>
        </w:rPr>
        <w:fldChar w:fldCharType="end"/>
      </w:r>
      <w:r w:rsidRPr="005821F7">
        <w:rPr>
          <w:color w:val="auto"/>
        </w:rPr>
        <w:t xml:space="preserve"> Componentes del Dashboard de Declaraciones</w:t>
      </w:r>
      <w:bookmarkEnd w:id="255"/>
    </w:p>
    <w:tbl>
      <w:tblPr>
        <w:tblStyle w:val="Tablaconcuadrcula"/>
        <w:tblW w:w="0" w:type="auto"/>
        <w:tblLook w:val="04A0" w:firstRow="1" w:lastRow="0" w:firstColumn="1" w:lastColumn="0" w:noHBand="0" w:noVBand="1"/>
      </w:tblPr>
      <w:tblGrid>
        <w:gridCol w:w="4530"/>
        <w:gridCol w:w="4530"/>
      </w:tblGrid>
      <w:tr w:rsidR="005821F7" w14:paraId="0C03C313" w14:textId="77777777" w:rsidTr="005821F7">
        <w:tc>
          <w:tcPr>
            <w:tcW w:w="4530" w:type="dxa"/>
          </w:tcPr>
          <w:p w14:paraId="142FD681" w14:textId="279276C5" w:rsidR="005821F7" w:rsidRPr="006273F5" w:rsidRDefault="005821F7" w:rsidP="005821F7">
            <w:pPr>
              <w:jc w:val="center"/>
              <w:rPr>
                <w:b/>
                <w:sz w:val="20"/>
                <w:szCs w:val="20"/>
                <w:lang w:val="es-ES"/>
              </w:rPr>
            </w:pPr>
            <w:r w:rsidRPr="006273F5">
              <w:rPr>
                <w:b/>
                <w:sz w:val="20"/>
                <w:szCs w:val="20"/>
                <w:lang w:val="es-ES"/>
              </w:rPr>
              <w:t>TIPO DE GRÁFICO:NOMBRE</w:t>
            </w:r>
          </w:p>
        </w:tc>
        <w:tc>
          <w:tcPr>
            <w:tcW w:w="4530" w:type="dxa"/>
          </w:tcPr>
          <w:p w14:paraId="0A44C9F0" w14:textId="2598535B" w:rsidR="005821F7" w:rsidRPr="006273F5" w:rsidRDefault="005821F7" w:rsidP="005821F7">
            <w:pPr>
              <w:jc w:val="center"/>
              <w:rPr>
                <w:b/>
                <w:sz w:val="20"/>
                <w:szCs w:val="20"/>
                <w:lang w:val="es-ES"/>
              </w:rPr>
            </w:pPr>
            <w:r w:rsidRPr="006273F5">
              <w:rPr>
                <w:b/>
                <w:sz w:val="20"/>
                <w:szCs w:val="20"/>
                <w:lang w:val="es-ES"/>
              </w:rPr>
              <w:t>DESCRIPCIÓN</w:t>
            </w:r>
          </w:p>
        </w:tc>
      </w:tr>
      <w:tr w:rsidR="005821F7" w14:paraId="0ACF9E71" w14:textId="77777777" w:rsidTr="005821F7">
        <w:tc>
          <w:tcPr>
            <w:tcW w:w="4530" w:type="dxa"/>
          </w:tcPr>
          <w:p w14:paraId="075F5CF0" w14:textId="4E229F9D" w:rsidR="005821F7" w:rsidRPr="006273F5" w:rsidRDefault="005821F7" w:rsidP="005821F7">
            <w:pPr>
              <w:rPr>
                <w:sz w:val="20"/>
                <w:szCs w:val="20"/>
                <w:lang w:val="es-ES"/>
              </w:rPr>
            </w:pPr>
            <w:r w:rsidRPr="006273F5">
              <w:rPr>
                <w:b/>
                <w:sz w:val="20"/>
                <w:szCs w:val="20"/>
                <w:lang w:val="es-ES"/>
              </w:rPr>
              <w:t>Tabla</w:t>
            </w:r>
            <w:r w:rsidRPr="006273F5">
              <w:rPr>
                <w:sz w:val="20"/>
                <w:szCs w:val="20"/>
                <w:lang w:val="es-ES"/>
              </w:rPr>
              <w:t xml:space="preserve">: </w:t>
            </w:r>
            <w:r w:rsidR="008E1E8F" w:rsidRPr="006273F5">
              <w:rPr>
                <w:sz w:val="20"/>
                <w:szCs w:val="20"/>
                <w:lang w:val="es-ES"/>
              </w:rPr>
              <w:t>INFORMACIÓN HISTÓRICA 2020-2021</w:t>
            </w:r>
          </w:p>
        </w:tc>
        <w:tc>
          <w:tcPr>
            <w:tcW w:w="4530" w:type="dxa"/>
          </w:tcPr>
          <w:p w14:paraId="707D1D08" w14:textId="7AB7C0DC" w:rsidR="005821F7" w:rsidRPr="006273F5" w:rsidRDefault="008E1E8F" w:rsidP="005821F7">
            <w:pPr>
              <w:rPr>
                <w:sz w:val="20"/>
                <w:szCs w:val="20"/>
                <w:lang w:val="es-ES"/>
              </w:rPr>
            </w:pPr>
            <w:r w:rsidRPr="006273F5">
              <w:rPr>
                <w:sz w:val="20"/>
                <w:szCs w:val="20"/>
                <w:lang w:val="es-ES"/>
              </w:rPr>
              <w:t xml:space="preserve">Información histórica de declaraciones del periodo 2020-2021. Esta </w:t>
            </w:r>
            <w:r w:rsidRPr="006273F5">
              <w:rPr>
                <w:i/>
                <w:sz w:val="20"/>
                <w:szCs w:val="20"/>
                <w:lang w:val="es-ES"/>
              </w:rPr>
              <w:t xml:space="preserve">data </w:t>
            </w:r>
            <w:r w:rsidRPr="006273F5">
              <w:rPr>
                <w:sz w:val="20"/>
                <w:szCs w:val="20"/>
                <w:lang w:val="es-ES"/>
              </w:rPr>
              <w:t xml:space="preserve"> se extrae del índice declaraciones. </w:t>
            </w:r>
          </w:p>
        </w:tc>
      </w:tr>
      <w:tr w:rsidR="005821F7" w14:paraId="068021BF" w14:textId="77777777" w:rsidTr="005821F7">
        <w:tc>
          <w:tcPr>
            <w:tcW w:w="4530" w:type="dxa"/>
          </w:tcPr>
          <w:p w14:paraId="59FE0321" w14:textId="57C37171" w:rsidR="005821F7" w:rsidRPr="006273F5" w:rsidRDefault="005821F7" w:rsidP="005821F7">
            <w:pPr>
              <w:rPr>
                <w:sz w:val="20"/>
                <w:szCs w:val="20"/>
                <w:lang w:val="es-ES"/>
              </w:rPr>
            </w:pPr>
            <w:r w:rsidRPr="006273F5">
              <w:rPr>
                <w:b/>
                <w:sz w:val="20"/>
                <w:szCs w:val="20"/>
                <w:lang w:val="es-ES"/>
              </w:rPr>
              <w:t>Tabla</w:t>
            </w:r>
            <w:r w:rsidRPr="006273F5">
              <w:rPr>
                <w:sz w:val="20"/>
                <w:szCs w:val="20"/>
                <w:lang w:val="es-ES"/>
              </w:rPr>
              <w:t>: INFOR</w:t>
            </w:r>
            <w:r w:rsidR="008E1E8F" w:rsidRPr="006273F5">
              <w:rPr>
                <w:sz w:val="20"/>
                <w:szCs w:val="20"/>
                <w:lang w:val="es-ES"/>
              </w:rPr>
              <w:t>MACIÓ</w:t>
            </w:r>
            <w:r w:rsidRPr="006273F5">
              <w:rPr>
                <w:sz w:val="20"/>
                <w:szCs w:val="20"/>
                <w:lang w:val="es-ES"/>
              </w:rPr>
              <w:t>N 2022</w:t>
            </w:r>
          </w:p>
        </w:tc>
        <w:tc>
          <w:tcPr>
            <w:tcW w:w="4530" w:type="dxa"/>
          </w:tcPr>
          <w:p w14:paraId="00CAFE08" w14:textId="7E4289BB" w:rsidR="005821F7" w:rsidRPr="006273F5" w:rsidRDefault="005821F7" w:rsidP="005821F7">
            <w:pPr>
              <w:rPr>
                <w:sz w:val="20"/>
                <w:szCs w:val="20"/>
                <w:lang w:val="es-ES"/>
              </w:rPr>
            </w:pPr>
            <w:r w:rsidRPr="006273F5">
              <w:rPr>
                <w:sz w:val="20"/>
                <w:szCs w:val="20"/>
                <w:lang w:val="es-ES"/>
              </w:rPr>
              <w:t>Contiene información del número de registros agregados de declaraciones 2022 así como la sumatoria de los campos TOTAL_COMPRAS y TOTAL_VENTAS</w:t>
            </w:r>
          </w:p>
        </w:tc>
      </w:tr>
      <w:tr w:rsidR="005821F7" w14:paraId="73853AF9" w14:textId="77777777" w:rsidTr="005821F7">
        <w:tc>
          <w:tcPr>
            <w:tcW w:w="4530" w:type="dxa"/>
          </w:tcPr>
          <w:p w14:paraId="7C9B4FA3" w14:textId="083BC657" w:rsidR="005821F7" w:rsidRPr="006273F5" w:rsidRDefault="005821F7" w:rsidP="005821F7">
            <w:pPr>
              <w:rPr>
                <w:sz w:val="20"/>
                <w:szCs w:val="20"/>
                <w:lang w:val="es-ES"/>
              </w:rPr>
            </w:pPr>
            <w:r w:rsidRPr="006273F5">
              <w:rPr>
                <w:b/>
                <w:sz w:val="20"/>
                <w:szCs w:val="20"/>
                <w:lang w:val="es-ES"/>
              </w:rPr>
              <w:t>Tabla</w:t>
            </w:r>
            <w:r w:rsidRPr="006273F5">
              <w:rPr>
                <w:sz w:val="20"/>
                <w:szCs w:val="20"/>
                <w:lang w:val="es-ES"/>
              </w:rPr>
              <w:t xml:space="preserve">: </w:t>
            </w:r>
            <w:r w:rsidRPr="006273F5">
              <w:rPr>
                <w:sz w:val="20"/>
                <w:szCs w:val="20"/>
                <w:lang w:val="es-ES"/>
              </w:rPr>
              <w:t>COMPRAS RISE POR ACTIVIDAD ECON</w:t>
            </w:r>
            <w:r w:rsidR="008E1E8F" w:rsidRPr="006273F5">
              <w:rPr>
                <w:sz w:val="20"/>
                <w:szCs w:val="20"/>
                <w:lang w:val="es-ES"/>
              </w:rPr>
              <w:t>Ó</w:t>
            </w:r>
            <w:r w:rsidRPr="006273F5">
              <w:rPr>
                <w:sz w:val="20"/>
                <w:szCs w:val="20"/>
                <w:lang w:val="es-ES"/>
              </w:rPr>
              <w:t>MICA</w:t>
            </w:r>
          </w:p>
        </w:tc>
        <w:tc>
          <w:tcPr>
            <w:tcW w:w="4530" w:type="dxa"/>
          </w:tcPr>
          <w:p w14:paraId="6D4B0ED7" w14:textId="315D3602" w:rsidR="005821F7" w:rsidRPr="006273F5" w:rsidRDefault="005821F7" w:rsidP="005821F7">
            <w:pPr>
              <w:rPr>
                <w:sz w:val="20"/>
                <w:szCs w:val="20"/>
                <w:lang w:val="es-ES"/>
              </w:rPr>
            </w:pPr>
            <w:r w:rsidRPr="006273F5">
              <w:rPr>
                <w:sz w:val="20"/>
                <w:szCs w:val="20"/>
                <w:lang w:val="es-ES"/>
              </w:rPr>
              <w:t>Tabla con la sumatoria de COMPRAS_RISE por el tipo de Actividad Ec</w:t>
            </w:r>
            <w:r w:rsidR="008E1E8F" w:rsidRPr="006273F5">
              <w:rPr>
                <w:sz w:val="20"/>
                <w:szCs w:val="20"/>
                <w:lang w:val="es-ES"/>
              </w:rPr>
              <w:t>onó</w:t>
            </w:r>
            <w:r w:rsidRPr="006273F5">
              <w:rPr>
                <w:sz w:val="20"/>
                <w:szCs w:val="20"/>
                <w:lang w:val="es-ES"/>
              </w:rPr>
              <w:t>mica</w:t>
            </w:r>
          </w:p>
        </w:tc>
      </w:tr>
      <w:tr w:rsidR="005821F7" w14:paraId="1772F098" w14:textId="77777777" w:rsidTr="005821F7">
        <w:tc>
          <w:tcPr>
            <w:tcW w:w="4530" w:type="dxa"/>
          </w:tcPr>
          <w:p w14:paraId="59345FD0" w14:textId="01F8875A" w:rsidR="005821F7" w:rsidRPr="006273F5" w:rsidRDefault="008E1E8F" w:rsidP="005821F7">
            <w:pPr>
              <w:rPr>
                <w:sz w:val="20"/>
                <w:szCs w:val="20"/>
                <w:lang w:val="es-ES"/>
              </w:rPr>
            </w:pPr>
            <w:r w:rsidRPr="006273F5">
              <w:rPr>
                <w:b/>
                <w:sz w:val="20"/>
                <w:szCs w:val="20"/>
                <w:lang w:val="es-ES"/>
              </w:rPr>
              <w:t>Barras Horizontales</w:t>
            </w:r>
            <w:r w:rsidRPr="006273F5">
              <w:rPr>
                <w:sz w:val="20"/>
                <w:szCs w:val="20"/>
                <w:lang w:val="es-ES"/>
              </w:rPr>
              <w:t>:Total Compras/Ventas por provincia en el 2022</w:t>
            </w:r>
          </w:p>
        </w:tc>
        <w:tc>
          <w:tcPr>
            <w:tcW w:w="4530" w:type="dxa"/>
          </w:tcPr>
          <w:p w14:paraId="494C840E" w14:textId="2BB75C00" w:rsidR="005821F7" w:rsidRPr="006273F5" w:rsidRDefault="008E1E8F" w:rsidP="008E1E8F">
            <w:pPr>
              <w:rPr>
                <w:sz w:val="20"/>
                <w:szCs w:val="20"/>
                <w:lang w:val="es-ES"/>
              </w:rPr>
            </w:pPr>
            <w:r w:rsidRPr="006273F5">
              <w:rPr>
                <w:sz w:val="20"/>
                <w:szCs w:val="20"/>
                <w:lang w:val="es-ES"/>
              </w:rPr>
              <w:t>Información de Total Compras y Total Ventas por provincia.</w:t>
            </w:r>
          </w:p>
        </w:tc>
      </w:tr>
      <w:tr w:rsidR="005821F7" w14:paraId="2AA05063" w14:textId="77777777" w:rsidTr="005821F7">
        <w:tc>
          <w:tcPr>
            <w:tcW w:w="4530" w:type="dxa"/>
          </w:tcPr>
          <w:p w14:paraId="2F84B316" w14:textId="3AD07F2E" w:rsidR="005821F7" w:rsidRPr="006273F5" w:rsidRDefault="008E1E8F" w:rsidP="005821F7">
            <w:pPr>
              <w:rPr>
                <w:sz w:val="20"/>
                <w:szCs w:val="20"/>
                <w:lang w:val="es-ES"/>
              </w:rPr>
            </w:pPr>
            <w:r w:rsidRPr="006273F5">
              <w:rPr>
                <w:b/>
                <w:sz w:val="20"/>
                <w:szCs w:val="20"/>
                <w:lang w:val="es-ES"/>
              </w:rPr>
              <w:t>Líneas</w:t>
            </w:r>
            <w:r w:rsidRPr="006273F5">
              <w:rPr>
                <w:sz w:val="20"/>
                <w:szCs w:val="20"/>
                <w:lang w:val="es-ES"/>
              </w:rPr>
              <w:t>: EVOLUCIÓN IMPORTACIONES Y EXPORTACIONES</w:t>
            </w:r>
          </w:p>
        </w:tc>
        <w:tc>
          <w:tcPr>
            <w:tcW w:w="4530" w:type="dxa"/>
          </w:tcPr>
          <w:p w14:paraId="10D731DB" w14:textId="01F42253" w:rsidR="005821F7" w:rsidRPr="006273F5" w:rsidRDefault="008E1E8F" w:rsidP="005821F7">
            <w:pPr>
              <w:rPr>
                <w:sz w:val="20"/>
                <w:szCs w:val="20"/>
                <w:lang w:val="es-ES"/>
              </w:rPr>
            </w:pPr>
            <w:r w:rsidRPr="006273F5">
              <w:rPr>
                <w:sz w:val="20"/>
                <w:szCs w:val="20"/>
                <w:lang w:val="es-ES"/>
              </w:rPr>
              <w:t>Evolución de Importaciones y Exportaciones por cada mes del año 2022</w:t>
            </w:r>
          </w:p>
        </w:tc>
      </w:tr>
      <w:tr w:rsidR="005821F7" w14:paraId="2C41F951" w14:textId="77777777" w:rsidTr="005821F7">
        <w:tc>
          <w:tcPr>
            <w:tcW w:w="4530" w:type="dxa"/>
          </w:tcPr>
          <w:p w14:paraId="6338B7C9" w14:textId="290FC65C" w:rsidR="005821F7" w:rsidRPr="006273F5" w:rsidRDefault="008E1E8F" w:rsidP="005821F7">
            <w:pPr>
              <w:rPr>
                <w:sz w:val="20"/>
                <w:szCs w:val="20"/>
                <w:lang w:val="es-ES"/>
              </w:rPr>
            </w:pPr>
            <w:r w:rsidRPr="006273F5">
              <w:rPr>
                <w:b/>
                <w:sz w:val="20"/>
                <w:szCs w:val="20"/>
                <w:lang w:val="es-ES"/>
              </w:rPr>
              <w:t>Pastel</w:t>
            </w:r>
            <w:r w:rsidRPr="006273F5">
              <w:rPr>
                <w:sz w:val="20"/>
                <w:szCs w:val="20"/>
                <w:lang w:val="es-ES"/>
              </w:rPr>
              <w:t>: COMPRAS RISE POR CANTÓN</w:t>
            </w:r>
          </w:p>
        </w:tc>
        <w:tc>
          <w:tcPr>
            <w:tcW w:w="4530" w:type="dxa"/>
          </w:tcPr>
          <w:p w14:paraId="11EF8159" w14:textId="6589EE51" w:rsidR="005821F7" w:rsidRPr="006273F5" w:rsidRDefault="008E1E8F" w:rsidP="005821F7">
            <w:pPr>
              <w:rPr>
                <w:sz w:val="20"/>
                <w:szCs w:val="20"/>
                <w:lang w:val="es-ES"/>
              </w:rPr>
            </w:pPr>
            <w:r w:rsidRPr="006273F5">
              <w:rPr>
                <w:sz w:val="20"/>
                <w:szCs w:val="20"/>
                <w:lang w:val="es-ES"/>
              </w:rPr>
              <w:t>Información de Compras Rise por cantón</w:t>
            </w:r>
          </w:p>
        </w:tc>
      </w:tr>
      <w:tr w:rsidR="008E1E8F" w14:paraId="20EF438B" w14:textId="77777777" w:rsidTr="005821F7">
        <w:tc>
          <w:tcPr>
            <w:tcW w:w="4530" w:type="dxa"/>
          </w:tcPr>
          <w:p w14:paraId="6239CD9D" w14:textId="0032C26B" w:rsidR="008E1E8F" w:rsidRPr="006273F5" w:rsidRDefault="008E1E8F" w:rsidP="005821F7">
            <w:pPr>
              <w:rPr>
                <w:sz w:val="20"/>
                <w:szCs w:val="20"/>
                <w:lang w:val="es-ES"/>
              </w:rPr>
            </w:pPr>
            <w:r w:rsidRPr="006273F5">
              <w:rPr>
                <w:b/>
                <w:sz w:val="20"/>
                <w:szCs w:val="20"/>
                <w:lang w:val="es-ES"/>
              </w:rPr>
              <w:t>Mapa de Calor</w:t>
            </w:r>
            <w:r w:rsidRPr="006273F5">
              <w:rPr>
                <w:sz w:val="20"/>
                <w:szCs w:val="20"/>
                <w:lang w:val="es-ES"/>
              </w:rPr>
              <w:t>: IMPORTACIONES POR PROVINCIA</w:t>
            </w:r>
          </w:p>
        </w:tc>
        <w:tc>
          <w:tcPr>
            <w:tcW w:w="4530" w:type="dxa"/>
          </w:tcPr>
          <w:p w14:paraId="5E91F84B" w14:textId="3B3F5090" w:rsidR="008E1E8F" w:rsidRPr="006273F5" w:rsidRDefault="008E1E8F" w:rsidP="005821F7">
            <w:pPr>
              <w:rPr>
                <w:sz w:val="20"/>
                <w:szCs w:val="20"/>
                <w:lang w:val="es-ES"/>
              </w:rPr>
            </w:pPr>
            <w:r w:rsidRPr="006273F5">
              <w:rPr>
                <w:sz w:val="20"/>
                <w:szCs w:val="20"/>
                <w:lang w:val="es-ES"/>
              </w:rPr>
              <w:t>Información del total de importaciones por provincia; el mapa de calor parte con una barra de color rojo para los montos más altos, hasta un color blanco para el monto menor.</w:t>
            </w:r>
          </w:p>
        </w:tc>
      </w:tr>
      <w:tr w:rsidR="008E1E8F" w14:paraId="000BA222" w14:textId="77777777" w:rsidTr="005821F7">
        <w:tc>
          <w:tcPr>
            <w:tcW w:w="4530" w:type="dxa"/>
          </w:tcPr>
          <w:p w14:paraId="583B3C27" w14:textId="6AC9C5B8" w:rsidR="008E1E8F" w:rsidRPr="006273F5" w:rsidRDefault="008E1E8F" w:rsidP="005821F7">
            <w:pPr>
              <w:rPr>
                <w:sz w:val="20"/>
                <w:szCs w:val="20"/>
                <w:lang w:val="es-ES"/>
              </w:rPr>
            </w:pPr>
            <w:r w:rsidRPr="006273F5">
              <w:rPr>
                <w:b/>
                <w:sz w:val="20"/>
                <w:szCs w:val="20"/>
                <w:lang w:val="es-ES"/>
              </w:rPr>
              <w:t>Mapa Geográfico</w:t>
            </w:r>
            <w:r w:rsidRPr="006273F5">
              <w:rPr>
                <w:sz w:val="20"/>
                <w:szCs w:val="20"/>
                <w:lang w:val="es-ES"/>
              </w:rPr>
              <w:t>: EXPORTACIONES/IMPORTACIONES POR PROVINCIA</w:t>
            </w:r>
          </w:p>
        </w:tc>
        <w:tc>
          <w:tcPr>
            <w:tcW w:w="4530" w:type="dxa"/>
          </w:tcPr>
          <w:p w14:paraId="737F91DC" w14:textId="69525FCC" w:rsidR="008E1E8F" w:rsidRPr="006273F5" w:rsidRDefault="008E1E8F" w:rsidP="005821F7">
            <w:pPr>
              <w:rPr>
                <w:sz w:val="20"/>
                <w:szCs w:val="20"/>
                <w:lang w:val="es-ES"/>
              </w:rPr>
            </w:pPr>
            <w:r w:rsidRPr="006273F5">
              <w:rPr>
                <w:sz w:val="20"/>
                <w:szCs w:val="20"/>
                <w:lang w:val="es-ES"/>
              </w:rPr>
              <w:t>Un mapa geográfico del Ecuador dividido administrativamente por provincias creado a partir de un índice geográfico, el cuál despliega el monto de importaciones y exportaciones.</w:t>
            </w:r>
          </w:p>
        </w:tc>
      </w:tr>
    </w:tbl>
    <w:p w14:paraId="7170F464" w14:textId="21687691" w:rsidR="005821F7" w:rsidRDefault="005821F7" w:rsidP="00555363">
      <w:pPr>
        <w:tabs>
          <w:tab w:val="left" w:pos="1160"/>
        </w:tabs>
        <w:rPr>
          <w:color w:val="000000" w:themeColor="text1"/>
          <w:lang w:eastAsia="es-ES" w:bidi="en-US"/>
        </w:rPr>
      </w:pPr>
    </w:p>
    <w:p w14:paraId="44C9948F" w14:textId="6F7C9E35" w:rsidR="00555363" w:rsidRDefault="00956E88" w:rsidP="00555363">
      <w:pPr>
        <w:tabs>
          <w:tab w:val="left" w:pos="1160"/>
        </w:tabs>
        <w:rPr>
          <w:color w:val="000000" w:themeColor="text1"/>
          <w:lang w:eastAsia="es-ES" w:bidi="en-US"/>
        </w:rPr>
      </w:pPr>
      <w:r w:rsidRPr="00956E88">
        <w:rPr>
          <w:color w:val="000000" w:themeColor="text1"/>
          <w:lang w:eastAsia="es-ES" w:bidi="en-US"/>
        </w:rPr>
        <w:t>Para</w:t>
      </w:r>
      <w:r>
        <w:rPr>
          <w:color w:val="000000" w:themeColor="text1"/>
          <w:lang w:eastAsia="es-ES" w:bidi="en-US"/>
        </w:rPr>
        <w:t xml:space="preserve"> que el </w:t>
      </w:r>
      <w:r w:rsidRPr="00956E88">
        <w:rPr>
          <w:i/>
          <w:color w:val="000000" w:themeColor="text1"/>
          <w:lang w:eastAsia="es-ES" w:bidi="en-US"/>
        </w:rPr>
        <w:t>dashboard</w:t>
      </w:r>
      <w:r>
        <w:rPr>
          <w:i/>
          <w:color w:val="000000" w:themeColor="text1"/>
          <w:lang w:eastAsia="es-ES" w:bidi="en-US"/>
        </w:rPr>
        <w:t xml:space="preserve"> </w:t>
      </w:r>
      <w:r>
        <w:rPr>
          <w:color w:val="000000" w:themeColor="text1"/>
          <w:lang w:eastAsia="es-ES" w:bidi="en-US"/>
        </w:rPr>
        <w:t>construido represente la información de declaraciones que se carga en tiempo real, se deberá configurar para que su refrescamiento sea periódico. En la Figura 29 se visualiza la configuración para que el reporte se actualice cada 30 segundos; de esta forma se visualizará como los valores de las gráficas constantemente cambian a medida que se van ingestando los datos.</w:t>
      </w:r>
    </w:p>
    <w:p w14:paraId="1ACE4B05" w14:textId="078E8D77" w:rsidR="00F60C81" w:rsidRDefault="00F60C81" w:rsidP="00555363">
      <w:pPr>
        <w:tabs>
          <w:tab w:val="left" w:pos="1160"/>
        </w:tabs>
        <w:rPr>
          <w:color w:val="000000" w:themeColor="text1"/>
          <w:lang w:eastAsia="es-ES" w:bidi="en-US"/>
        </w:rPr>
      </w:pPr>
    </w:p>
    <w:p w14:paraId="02D5C42F" w14:textId="77777777" w:rsidR="00F60C81" w:rsidRDefault="00F60C81" w:rsidP="00555363">
      <w:pPr>
        <w:tabs>
          <w:tab w:val="left" w:pos="1160"/>
        </w:tabs>
        <w:rPr>
          <w:color w:val="000000" w:themeColor="text1"/>
          <w:lang w:eastAsia="es-ES" w:bidi="en-US"/>
        </w:rPr>
      </w:pPr>
    </w:p>
    <w:p w14:paraId="7F99E5A1" w14:textId="50E7AF3D" w:rsidR="00956E88" w:rsidRPr="00522551" w:rsidRDefault="00956E88" w:rsidP="00956E88">
      <w:pPr>
        <w:pStyle w:val="Descripcin"/>
        <w:rPr>
          <w:color w:val="auto"/>
          <w:lang w:eastAsia="es-ES" w:bidi="en-US"/>
        </w:rPr>
      </w:pPr>
      <w:bookmarkStart w:id="256" w:name="_Toc106016426"/>
      <w:r w:rsidRPr="00522551">
        <w:rPr>
          <w:color w:val="auto"/>
        </w:rPr>
        <w:lastRenderedPageBreak/>
        <w:t xml:space="preserve">Figura </w:t>
      </w:r>
      <w:r w:rsidRPr="00522551">
        <w:rPr>
          <w:color w:val="auto"/>
        </w:rPr>
        <w:fldChar w:fldCharType="begin"/>
      </w:r>
      <w:r w:rsidRPr="00522551">
        <w:rPr>
          <w:color w:val="auto"/>
        </w:rPr>
        <w:instrText xml:space="preserve"> SEQ Figura \* ARABIC </w:instrText>
      </w:r>
      <w:r w:rsidRPr="00522551">
        <w:rPr>
          <w:color w:val="auto"/>
        </w:rPr>
        <w:fldChar w:fldCharType="separate"/>
      </w:r>
      <w:r w:rsidR="000E3D29">
        <w:rPr>
          <w:noProof/>
          <w:color w:val="auto"/>
        </w:rPr>
        <w:t>29</w:t>
      </w:r>
      <w:r w:rsidRPr="00522551">
        <w:rPr>
          <w:color w:val="auto"/>
        </w:rPr>
        <w:fldChar w:fldCharType="end"/>
      </w:r>
      <w:r w:rsidRPr="00522551">
        <w:rPr>
          <w:color w:val="auto"/>
        </w:rPr>
        <w:t xml:space="preserve"> Refrescamiento de dashboard declaraciones</w:t>
      </w:r>
      <w:bookmarkEnd w:id="256"/>
    </w:p>
    <w:p w14:paraId="2EB35CFF" w14:textId="0CBFE967" w:rsidR="006273F5" w:rsidRPr="00555363" w:rsidRDefault="00956E88" w:rsidP="00F60C81">
      <w:pPr>
        <w:tabs>
          <w:tab w:val="left" w:pos="1160"/>
        </w:tabs>
        <w:jc w:val="center"/>
        <w:rPr>
          <w:b/>
          <w:color w:val="000000" w:themeColor="text1"/>
          <w:lang w:eastAsia="es-ES" w:bidi="en-US"/>
        </w:rPr>
      </w:pPr>
      <w:r w:rsidRPr="00956E88">
        <w:rPr>
          <w:b/>
          <w:noProof/>
          <w:color w:val="000000" w:themeColor="text1"/>
          <w:lang w:eastAsia="es-EC"/>
        </w:rPr>
        <w:drawing>
          <wp:inline distT="0" distB="0" distL="0" distR="0" wp14:anchorId="169AEF72" wp14:editId="59B4A653">
            <wp:extent cx="2750464" cy="2770134"/>
            <wp:effectExtent l="0" t="0" r="0" b="0"/>
            <wp:docPr id="92" name="Imagen 92" descr="C:\Users\bodg010715\Documents\UNIR\TFM\TFM\imagenes\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odg010715\Documents\UNIR\TFM\TFM\imagenes\refresh.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65417" cy="2785193"/>
                    </a:xfrm>
                    <a:prstGeom prst="rect">
                      <a:avLst/>
                    </a:prstGeom>
                    <a:noFill/>
                    <a:ln>
                      <a:noFill/>
                    </a:ln>
                  </pic:spPr>
                </pic:pic>
              </a:graphicData>
            </a:graphic>
          </wp:inline>
        </w:drawing>
      </w:r>
    </w:p>
    <w:p w14:paraId="4F7DE6A4" w14:textId="6A0A9DCE" w:rsidR="009E31B2" w:rsidRPr="00881F30" w:rsidRDefault="009E31B2" w:rsidP="009E31B2">
      <w:pPr>
        <w:pStyle w:val="Ttulo1"/>
        <w:rPr>
          <w:color w:val="000000" w:themeColor="text1"/>
          <w:lang w:eastAsia="es-ES"/>
        </w:rPr>
      </w:pPr>
      <w:bookmarkStart w:id="257" w:name="_Toc106016370"/>
      <w:r w:rsidRPr="00881F30">
        <w:rPr>
          <w:color w:val="000000" w:themeColor="text1"/>
          <w:lang w:eastAsia="es-ES"/>
        </w:rPr>
        <w:t>4.6. Clusterización</w:t>
      </w:r>
      <w:bookmarkEnd w:id="257"/>
    </w:p>
    <w:p w14:paraId="79193680" w14:textId="5139D55B" w:rsidR="009C674C" w:rsidRPr="00881F30" w:rsidRDefault="00E35C59" w:rsidP="009E31B2">
      <w:pPr>
        <w:rPr>
          <w:color w:val="000000" w:themeColor="text1"/>
          <w:lang w:val="es-ES" w:eastAsia="es-ES" w:bidi="en-US"/>
        </w:rPr>
      </w:pPr>
      <w:r w:rsidRPr="00881F30">
        <w:rPr>
          <w:color w:val="000000" w:themeColor="text1"/>
          <w:lang w:val="es-ES" w:eastAsia="es-ES" w:bidi="en-US"/>
        </w:rPr>
        <w:t xml:space="preserve">En esta sección se abordará el uso de técnicas de </w:t>
      </w:r>
      <w:r w:rsidR="009C674C" w:rsidRPr="00881F30">
        <w:rPr>
          <w:i/>
          <w:iCs/>
          <w:color w:val="000000" w:themeColor="text1"/>
          <w:lang w:val="es-ES" w:eastAsia="es-ES" w:bidi="en-US"/>
        </w:rPr>
        <w:t xml:space="preserve">Machine Learning </w:t>
      </w:r>
      <w:r w:rsidR="009C674C" w:rsidRPr="00881F30">
        <w:rPr>
          <w:color w:val="000000" w:themeColor="text1"/>
          <w:lang w:val="es-ES" w:eastAsia="es-ES" w:bidi="en-US"/>
        </w:rPr>
        <w:t xml:space="preserve">para la identificación de instancias (cantones) con atributos similares, para ello se emplea la librería de Python: </w:t>
      </w:r>
      <w:r w:rsidR="00887AD5" w:rsidRPr="00881F30">
        <w:rPr>
          <w:color w:val="000000" w:themeColor="text1"/>
          <w:lang w:val="es-ES" w:eastAsia="es-ES" w:bidi="en-US"/>
        </w:rPr>
        <w:t>S</w:t>
      </w:r>
      <w:r w:rsidR="009C674C" w:rsidRPr="00881F30">
        <w:rPr>
          <w:color w:val="000000" w:themeColor="text1"/>
          <w:lang w:val="es-ES" w:eastAsia="es-ES" w:bidi="en-US"/>
        </w:rPr>
        <w:t xml:space="preserve">cikit-learn la cual </w:t>
      </w:r>
      <w:r w:rsidR="00CF594D" w:rsidRPr="00881F30">
        <w:rPr>
          <w:color w:val="000000" w:themeColor="text1"/>
          <w:lang w:val="es-ES" w:eastAsia="es-ES" w:bidi="en-US"/>
        </w:rPr>
        <w:t>cuenta con varios</w:t>
      </w:r>
      <w:r w:rsidR="009C674C" w:rsidRPr="00881F30">
        <w:rPr>
          <w:color w:val="000000" w:themeColor="text1"/>
          <w:lang w:val="es-ES" w:eastAsia="es-ES" w:bidi="en-US"/>
        </w:rPr>
        <w:t xml:space="preserve"> algoritmos no supervisados, entre ellos la clusterización.</w:t>
      </w:r>
    </w:p>
    <w:p w14:paraId="4B2A4EDD" w14:textId="42831B35" w:rsidR="002D1E13" w:rsidRDefault="000C001C" w:rsidP="002D1E13">
      <w:pPr>
        <w:rPr>
          <w:color w:val="000000" w:themeColor="text1"/>
          <w:lang w:val="es-ES" w:eastAsia="es-ES" w:bidi="en-US"/>
        </w:rPr>
      </w:pPr>
      <w:r w:rsidRPr="00881F30">
        <w:rPr>
          <w:color w:val="000000" w:themeColor="text1"/>
          <w:lang w:val="es-ES" w:eastAsia="es-ES" w:bidi="en-US"/>
        </w:rPr>
        <w:t>Para la segmentación de localidades e identificación de sus realidades en el marco de declaraciones: compras, ventas, exportaciones, importaciones</w:t>
      </w:r>
      <w:r w:rsidR="00221802" w:rsidRPr="00881F30">
        <w:rPr>
          <w:color w:val="000000" w:themeColor="text1"/>
          <w:lang w:val="es-ES" w:eastAsia="es-ES" w:bidi="en-US"/>
        </w:rPr>
        <w:t xml:space="preserve"> y demás, se ejecutaron varias fases sobre los datos agregados de declaraciones, los mismos que serán explicados</w:t>
      </w:r>
      <w:r w:rsidR="00DD5950" w:rsidRPr="00881F30">
        <w:rPr>
          <w:color w:val="000000" w:themeColor="text1"/>
          <w:lang w:val="es-ES" w:eastAsia="es-ES" w:bidi="en-US"/>
        </w:rPr>
        <w:t xml:space="preserve"> a detalle</w:t>
      </w:r>
      <w:r w:rsidR="001C3BFF" w:rsidRPr="00881F30">
        <w:rPr>
          <w:color w:val="000000" w:themeColor="text1"/>
          <w:lang w:val="es-ES" w:eastAsia="es-ES" w:bidi="en-US"/>
        </w:rPr>
        <w:t xml:space="preserve"> más adelante; sin embargo</w:t>
      </w:r>
      <w:r w:rsidR="00E83F2D" w:rsidRPr="00881F30">
        <w:rPr>
          <w:color w:val="000000" w:themeColor="text1"/>
          <w:lang w:val="es-ES" w:eastAsia="es-ES" w:bidi="en-US"/>
        </w:rPr>
        <w:t xml:space="preserve">, </w:t>
      </w:r>
      <w:r w:rsidR="001C3BFF" w:rsidRPr="00881F30">
        <w:rPr>
          <w:color w:val="000000" w:themeColor="text1"/>
          <w:lang w:val="es-ES" w:eastAsia="es-ES" w:bidi="en-US"/>
        </w:rPr>
        <w:t xml:space="preserve"> es imperativo </w:t>
      </w:r>
      <w:r w:rsidR="00E83F2D" w:rsidRPr="00881F30">
        <w:rPr>
          <w:color w:val="000000" w:themeColor="text1"/>
          <w:lang w:val="es-ES" w:eastAsia="es-ES" w:bidi="en-US"/>
        </w:rPr>
        <w:t>abordar</w:t>
      </w:r>
      <w:r w:rsidR="001C3BFF" w:rsidRPr="00881F30">
        <w:rPr>
          <w:color w:val="000000" w:themeColor="text1"/>
          <w:lang w:val="es-ES" w:eastAsia="es-ES" w:bidi="en-US"/>
        </w:rPr>
        <w:t xml:space="preserve"> el uso de la técnica de Análisis de Componentes Principales, PCA</w:t>
      </w:r>
      <w:r w:rsidR="007608DD">
        <w:rPr>
          <w:color w:val="000000" w:themeColor="text1"/>
          <w:lang w:val="es-ES" w:eastAsia="es-ES" w:bidi="en-US"/>
        </w:rPr>
        <w:t xml:space="preserve"> (</w:t>
      </w:r>
      <w:r w:rsidR="007608DD" w:rsidRPr="007608DD">
        <w:rPr>
          <w:i/>
          <w:color w:val="000000" w:themeColor="text1"/>
          <w:lang w:val="es-ES" w:eastAsia="es-ES" w:bidi="en-US"/>
        </w:rPr>
        <w:t>Principal Components Analysis</w:t>
      </w:r>
      <w:r w:rsidR="007608DD">
        <w:rPr>
          <w:color w:val="000000" w:themeColor="text1"/>
          <w:lang w:val="es-ES" w:eastAsia="es-ES" w:bidi="en-US"/>
        </w:rPr>
        <w:t xml:space="preserve"> )</w:t>
      </w:r>
      <w:r w:rsidR="001C3BFF" w:rsidRPr="00881F30">
        <w:rPr>
          <w:color w:val="000000" w:themeColor="text1"/>
          <w:lang w:val="es-ES" w:eastAsia="es-ES" w:bidi="en-US"/>
        </w:rPr>
        <w:t xml:space="preserve"> por sus </w:t>
      </w:r>
      <w:r w:rsidR="00CF594D" w:rsidRPr="00881F30">
        <w:rPr>
          <w:color w:val="000000" w:themeColor="text1"/>
          <w:lang w:val="es-ES" w:eastAsia="es-ES" w:bidi="en-US"/>
        </w:rPr>
        <w:t xml:space="preserve">siglas en </w:t>
      </w:r>
      <w:r w:rsidR="001C3BFF" w:rsidRPr="00881F30">
        <w:rPr>
          <w:color w:val="000000" w:themeColor="text1"/>
          <w:lang w:val="es-ES" w:eastAsia="es-ES" w:bidi="en-US"/>
        </w:rPr>
        <w:t>inglés, que aporta una mayor facilidad a la hora de trabajar con los at</w:t>
      </w:r>
      <w:r w:rsidR="00F05A1C">
        <w:rPr>
          <w:color w:val="000000" w:themeColor="text1"/>
          <w:lang w:val="es-ES" w:eastAsia="es-ES" w:bidi="en-US"/>
        </w:rPr>
        <w:t>ributos de un conjunto de datos. Se adjunta el Anexo V, que explica el funcionamiento del Análisis de Componentes Principales a través de un lenguaje de programación.</w:t>
      </w:r>
    </w:p>
    <w:p w14:paraId="6F0135C7" w14:textId="4BE92B2E" w:rsidR="003C2815" w:rsidRPr="002D1E13" w:rsidRDefault="003C2815" w:rsidP="002D1E13">
      <w:pPr>
        <w:rPr>
          <w:b/>
          <w:bCs/>
          <w:strike/>
          <w:color w:val="FF0000"/>
          <w:lang w:val="es-ES" w:eastAsia="es-ES" w:bidi="en-US"/>
        </w:rPr>
      </w:pPr>
      <w:r w:rsidRPr="002D1E13">
        <w:rPr>
          <w:rFonts w:eastAsia="Times New Roman" w:cs="TeXGyreTermes-Regular"/>
          <w:b/>
          <w:bCs/>
          <w:strike/>
          <w:color w:val="FF0000"/>
          <w:lang w:val="es-ES" w:eastAsia="es-ES"/>
        </w:rPr>
        <w:t>4.6.1 Análisis de Componentes Principales (PCA)</w:t>
      </w:r>
    </w:p>
    <w:p w14:paraId="2D0A9EC1" w14:textId="32F6BF57" w:rsidR="00F91B62" w:rsidRPr="00881F30" w:rsidRDefault="005429EB" w:rsidP="002D1E13">
      <w:pPr>
        <w:rPr>
          <w:color w:val="000000" w:themeColor="text1"/>
          <w:lang w:eastAsia="es-ES" w:bidi="en-US"/>
        </w:rPr>
      </w:pPr>
      <w:commentRangeStart w:id="258"/>
      <w:ins w:id="259" w:author="Usuario de Microsoft Office" w:date="2022-05-23T19:18:00Z">
        <w:r w:rsidRPr="005429EB">
          <w:rPr>
            <w:color w:val="000000" w:themeColor="text1"/>
            <w:highlight w:val="green"/>
            <w:lang w:eastAsia="es-ES" w:bidi="en-US"/>
            <w:rPrChange w:id="260" w:author="Usuario de Microsoft Office" w:date="2022-05-23T19:19:00Z">
              <w:rPr>
                <w:color w:val="000000" w:themeColor="text1"/>
                <w:lang w:eastAsia="es-ES" w:bidi="en-US"/>
              </w:rPr>
            </w:rPrChange>
          </w:rPr>
          <w:t>CUIDADO QUE ACA ES NUESTRO TRAB</w:t>
        </w:r>
      </w:ins>
      <w:ins w:id="261" w:author="Usuario de Microsoft Office" w:date="2022-05-23T19:19:00Z">
        <w:r w:rsidRPr="005429EB">
          <w:rPr>
            <w:color w:val="000000" w:themeColor="text1"/>
            <w:highlight w:val="green"/>
            <w:lang w:eastAsia="es-ES" w:bidi="en-US"/>
            <w:rPrChange w:id="262" w:author="Usuario de Microsoft Office" w:date="2022-05-23T19:19:00Z">
              <w:rPr>
                <w:color w:val="000000" w:themeColor="text1"/>
                <w:lang w:eastAsia="es-ES" w:bidi="en-US"/>
              </w:rPr>
            </w:rPrChange>
          </w:rPr>
          <w:t>AJO NO SE EXPLICA COMO FUNCIONA UN ALGORITMO. COMO FUNCIONA UN ALGORITMO SE AGREGA EN UN</w:t>
        </w:r>
      </w:ins>
      <w:r w:rsidR="002D1E13">
        <w:rPr>
          <w:color w:val="000000" w:themeColor="text1"/>
          <w:highlight w:val="green"/>
          <w:lang w:eastAsia="es-ES" w:bidi="en-US"/>
        </w:rPr>
        <w:t xml:space="preserve"> ANEXO</w:t>
      </w:r>
      <w:ins w:id="263" w:author="Usuario de Microsoft Office" w:date="2022-05-23T19:19:00Z">
        <w:r w:rsidRPr="005429EB">
          <w:rPr>
            <w:color w:val="000000" w:themeColor="text1"/>
            <w:highlight w:val="green"/>
            <w:lang w:eastAsia="es-ES" w:bidi="en-US"/>
            <w:rPrChange w:id="264" w:author="Usuario de Microsoft Office" w:date="2022-05-23T19:19:00Z">
              <w:rPr>
                <w:color w:val="000000" w:themeColor="text1"/>
                <w:lang w:eastAsia="es-ES" w:bidi="en-US"/>
              </w:rPr>
            </w:rPrChange>
          </w:rPr>
          <w:t xml:space="preserve"> </w:t>
        </w:r>
      </w:ins>
      <w:commentRangeEnd w:id="258"/>
      <w:r w:rsidR="002D1E13">
        <w:rPr>
          <w:rStyle w:val="Refdecomentario"/>
        </w:rPr>
        <w:commentReference w:id="258"/>
      </w:r>
    </w:p>
    <w:p w14:paraId="15264E6F" w14:textId="39030660" w:rsidR="00FC0F1E" w:rsidRPr="00881F30" w:rsidRDefault="00FC0F1E" w:rsidP="00FC0F1E">
      <w:pPr>
        <w:pStyle w:val="Ttulo3"/>
        <w:rPr>
          <w:rFonts w:eastAsia="Times New Roman" w:cs="TeXGyreTermes-Regular"/>
          <w:color w:val="000000" w:themeColor="text1"/>
          <w:lang w:val="es-ES" w:eastAsia="es-ES"/>
        </w:rPr>
      </w:pPr>
      <w:bookmarkStart w:id="265" w:name="_Toc106016371"/>
      <w:r w:rsidRPr="00881F30">
        <w:rPr>
          <w:rFonts w:eastAsia="Times New Roman" w:cs="TeXGyreTermes-Regular"/>
          <w:color w:val="000000" w:themeColor="text1"/>
          <w:lang w:val="es-ES" w:eastAsia="es-ES"/>
        </w:rPr>
        <w:t>4.6.</w:t>
      </w:r>
      <w:r w:rsidR="002D1E13">
        <w:rPr>
          <w:rFonts w:eastAsia="Times New Roman" w:cs="TeXGyreTermes-Regular"/>
          <w:color w:val="000000" w:themeColor="text1"/>
          <w:lang w:val="es-ES" w:eastAsia="es-ES"/>
        </w:rPr>
        <w:t>1</w:t>
      </w:r>
      <w:r w:rsidRPr="00881F30">
        <w:rPr>
          <w:rFonts w:eastAsia="Times New Roman" w:cs="TeXGyreTermes-Regular"/>
          <w:color w:val="000000" w:themeColor="text1"/>
          <w:lang w:val="es-ES" w:eastAsia="es-ES"/>
        </w:rPr>
        <w:t xml:space="preserve"> Análisis y procesamiento de la información</w:t>
      </w:r>
      <w:bookmarkEnd w:id="265"/>
    </w:p>
    <w:p w14:paraId="30EFAE2C" w14:textId="6B69D90D" w:rsidR="004378B7" w:rsidRPr="00881F30" w:rsidRDefault="00FC0F1E" w:rsidP="00FC0F1E">
      <w:pPr>
        <w:rPr>
          <w:color w:val="000000" w:themeColor="text1"/>
          <w:lang w:val="es-ES" w:eastAsia="es-ES"/>
        </w:rPr>
      </w:pPr>
      <w:r w:rsidRPr="00881F30">
        <w:rPr>
          <w:color w:val="000000" w:themeColor="text1"/>
          <w:lang w:val="es-ES" w:eastAsia="es-ES"/>
        </w:rPr>
        <w:t>Para la construcción de procesos que involucren la incorporación de soluciones basadas en datos, entre ellas modelos de Inteligencia Artificial</w:t>
      </w:r>
      <w:r w:rsidR="00723B69">
        <w:rPr>
          <w:color w:val="000000" w:themeColor="text1"/>
          <w:lang w:val="es-ES" w:eastAsia="es-ES"/>
        </w:rPr>
        <w:t>,</w:t>
      </w:r>
      <w:r w:rsidRPr="00881F30">
        <w:rPr>
          <w:color w:val="000000" w:themeColor="text1"/>
          <w:lang w:val="es-ES" w:eastAsia="es-ES"/>
        </w:rPr>
        <w:t xml:space="preserve"> se requieren de una serie de etapas </w:t>
      </w:r>
      <w:r w:rsidR="00A33CE2" w:rsidRPr="00881F30">
        <w:rPr>
          <w:color w:val="000000" w:themeColor="text1"/>
          <w:lang w:val="es-ES" w:eastAsia="es-ES"/>
        </w:rPr>
        <w:t>que empiezan con un</w:t>
      </w:r>
      <w:r w:rsidRPr="00881F30">
        <w:rPr>
          <w:color w:val="000000" w:themeColor="text1"/>
          <w:lang w:val="es-ES" w:eastAsia="es-ES"/>
        </w:rPr>
        <w:t xml:space="preserve"> análisis </w:t>
      </w:r>
      <w:r w:rsidR="00A33CE2" w:rsidRPr="00881F30">
        <w:rPr>
          <w:color w:val="000000" w:themeColor="text1"/>
          <w:lang w:val="es-ES" w:eastAsia="es-ES"/>
        </w:rPr>
        <w:t>exploratorio de los datos</w:t>
      </w:r>
      <w:r w:rsidRPr="00881F30">
        <w:rPr>
          <w:color w:val="000000" w:themeColor="text1"/>
          <w:lang w:val="es-ES" w:eastAsia="es-ES"/>
        </w:rPr>
        <w:t xml:space="preserve"> que permita comprender su estructura,</w:t>
      </w:r>
      <w:r w:rsidR="00A33CE2" w:rsidRPr="00881F30">
        <w:rPr>
          <w:color w:val="000000" w:themeColor="text1"/>
          <w:lang w:val="es-ES" w:eastAsia="es-ES"/>
        </w:rPr>
        <w:t xml:space="preserve"> </w:t>
      </w:r>
      <w:r w:rsidR="00A33CE2" w:rsidRPr="00881F30">
        <w:rPr>
          <w:color w:val="000000" w:themeColor="text1"/>
          <w:lang w:val="es-ES" w:eastAsia="es-ES"/>
        </w:rPr>
        <w:lastRenderedPageBreak/>
        <w:t xml:space="preserve">variables y tipología, e identificar posibles errores de duplicación, inconsistencia o campos con valores en nulo. </w:t>
      </w:r>
    </w:p>
    <w:p w14:paraId="5297A674" w14:textId="23EDB909" w:rsidR="004378B7" w:rsidRPr="00881F30" w:rsidRDefault="00A33CE2" w:rsidP="00FC0F1E">
      <w:pPr>
        <w:rPr>
          <w:color w:val="000000" w:themeColor="text1"/>
          <w:lang w:val="es-ES" w:eastAsia="es-ES"/>
        </w:rPr>
      </w:pPr>
      <w:r w:rsidRPr="00881F30">
        <w:rPr>
          <w:color w:val="000000" w:themeColor="text1"/>
          <w:lang w:val="es-ES" w:eastAsia="es-ES"/>
        </w:rPr>
        <w:t>A continuación, llega una etapa de preprocesamiento de los datos, cuya misión radica en tareas como limpieza de datos (</w:t>
      </w:r>
      <w:r w:rsidRPr="00881F30">
        <w:rPr>
          <w:i/>
          <w:color w:val="000000" w:themeColor="text1"/>
          <w:lang w:val="es-ES" w:eastAsia="es-ES"/>
        </w:rPr>
        <w:t>data cleansing</w:t>
      </w:r>
      <w:r w:rsidRPr="00881F30">
        <w:rPr>
          <w:color w:val="000000" w:themeColor="text1"/>
          <w:lang w:val="es-ES" w:eastAsia="es-ES"/>
        </w:rPr>
        <w:t>), consolidación</w:t>
      </w:r>
      <w:r w:rsidR="004378B7" w:rsidRPr="00881F30">
        <w:rPr>
          <w:color w:val="000000" w:themeColor="text1"/>
          <w:lang w:val="es-ES" w:eastAsia="es-ES"/>
        </w:rPr>
        <w:t xml:space="preserve"> o enriquecimiento</w:t>
      </w:r>
      <w:r w:rsidRPr="00881F30">
        <w:rPr>
          <w:color w:val="000000" w:themeColor="text1"/>
          <w:lang w:val="es-ES" w:eastAsia="es-ES"/>
        </w:rPr>
        <w:t xml:space="preserve"> del conjunto de datos con otras fuentes o catálogos de información que ayuden a tener un mayor espectro sobre la problemática a tratar o lo que se busca con la solución</w:t>
      </w:r>
      <w:r w:rsidR="004378B7" w:rsidRPr="00881F30">
        <w:rPr>
          <w:color w:val="000000" w:themeColor="text1"/>
          <w:lang w:val="es-ES" w:eastAsia="es-ES"/>
        </w:rPr>
        <w:t>.</w:t>
      </w:r>
      <w:r w:rsidRPr="00881F30">
        <w:rPr>
          <w:color w:val="000000" w:themeColor="text1"/>
          <w:lang w:val="es-ES" w:eastAsia="es-ES"/>
        </w:rPr>
        <w:t xml:space="preserve"> </w:t>
      </w:r>
      <w:r w:rsidR="004378B7" w:rsidRPr="00881F30">
        <w:rPr>
          <w:color w:val="000000" w:themeColor="text1"/>
          <w:lang w:val="es-ES" w:eastAsia="es-ES"/>
        </w:rPr>
        <w:t>E</w:t>
      </w:r>
      <w:r w:rsidRPr="00881F30">
        <w:rPr>
          <w:color w:val="000000" w:themeColor="text1"/>
          <w:lang w:val="es-ES" w:eastAsia="es-ES"/>
        </w:rPr>
        <w:t xml:space="preserve">s </w:t>
      </w:r>
      <w:r w:rsidR="00BE7D8D" w:rsidRPr="00881F30">
        <w:rPr>
          <w:color w:val="000000" w:themeColor="text1"/>
          <w:lang w:val="es-ES" w:eastAsia="es-ES"/>
        </w:rPr>
        <w:t>significativo</w:t>
      </w:r>
      <w:r w:rsidRPr="00881F30">
        <w:rPr>
          <w:color w:val="000000" w:themeColor="text1"/>
          <w:lang w:val="es-ES" w:eastAsia="es-ES"/>
        </w:rPr>
        <w:t xml:space="preserve"> también mencionar procesos de normalización y estandarización para </w:t>
      </w:r>
      <w:r w:rsidR="004378B7" w:rsidRPr="00881F30">
        <w:rPr>
          <w:color w:val="000000" w:themeColor="text1"/>
          <w:lang w:val="es-ES" w:eastAsia="es-ES"/>
        </w:rPr>
        <w:t>obtener datos consistentes y que permitan ajustar las escalas de las distintas variables en función de una escala/unidad común, así como técnicas que faciliten reducir la dimensionalidad de los datos.</w:t>
      </w:r>
    </w:p>
    <w:p w14:paraId="13299179" w14:textId="078EA3FC" w:rsidR="00065463" w:rsidRPr="00881F30" w:rsidRDefault="004378B7" w:rsidP="00FC0F1E">
      <w:pPr>
        <w:rPr>
          <w:color w:val="000000" w:themeColor="text1"/>
          <w:lang w:val="es-ES" w:eastAsia="es-ES"/>
        </w:rPr>
      </w:pPr>
      <w:r w:rsidRPr="00881F30">
        <w:rPr>
          <w:color w:val="000000" w:themeColor="text1"/>
          <w:lang w:val="es-ES" w:eastAsia="es-ES"/>
        </w:rPr>
        <w:t xml:space="preserve">Finalmente, con un </w:t>
      </w:r>
      <w:r w:rsidRPr="00881F30">
        <w:rPr>
          <w:i/>
          <w:color w:val="000000" w:themeColor="text1"/>
          <w:lang w:val="es-ES" w:eastAsia="es-ES"/>
        </w:rPr>
        <w:t xml:space="preserve">dataset </w:t>
      </w:r>
      <w:r w:rsidRPr="00881F30">
        <w:rPr>
          <w:color w:val="000000" w:themeColor="text1"/>
          <w:lang w:val="es-ES" w:eastAsia="es-ES"/>
        </w:rPr>
        <w:t xml:space="preserve"> limpio y consistente, se aplica una técnica de </w:t>
      </w:r>
      <w:r w:rsidRPr="00881F30">
        <w:rPr>
          <w:i/>
          <w:color w:val="000000" w:themeColor="text1"/>
          <w:lang w:val="es-ES" w:eastAsia="es-ES"/>
        </w:rPr>
        <w:t>Machine Learning</w:t>
      </w:r>
      <w:r w:rsidR="00FA6414" w:rsidRPr="00881F30">
        <w:rPr>
          <w:i/>
          <w:color w:val="000000" w:themeColor="text1"/>
          <w:lang w:val="es-ES" w:eastAsia="es-ES"/>
        </w:rPr>
        <w:t xml:space="preserve"> </w:t>
      </w:r>
      <w:r w:rsidR="00B76F77" w:rsidRPr="00881F30">
        <w:rPr>
          <w:color w:val="000000" w:themeColor="text1"/>
          <w:lang w:val="es-ES" w:eastAsia="es-ES"/>
        </w:rPr>
        <w:t>para identificar patrones y conductas que resultan de utilidad para la toma de decisiones</w:t>
      </w:r>
      <w:r w:rsidR="00841A66" w:rsidRPr="00881F30">
        <w:rPr>
          <w:color w:val="000000" w:themeColor="text1"/>
          <w:lang w:val="es-ES" w:eastAsia="es-ES"/>
        </w:rPr>
        <w:t>, y la concerniente comunicación y discusión de los resultados.</w:t>
      </w:r>
      <w:r w:rsidR="00065463" w:rsidRPr="00881F30">
        <w:rPr>
          <w:color w:val="000000" w:themeColor="text1"/>
          <w:lang w:val="es-ES" w:eastAsia="es-ES"/>
        </w:rPr>
        <w:t xml:space="preserve"> </w:t>
      </w:r>
      <w:r w:rsidR="00BE7D8D" w:rsidRPr="00881F30">
        <w:rPr>
          <w:color w:val="000000" w:themeColor="text1"/>
          <w:lang w:val="es-ES" w:eastAsia="es-ES"/>
        </w:rPr>
        <w:t>La Figura</w:t>
      </w:r>
      <w:r w:rsidR="00AB5EB8" w:rsidRPr="00881F30">
        <w:rPr>
          <w:color w:val="000000" w:themeColor="text1"/>
          <w:lang w:val="es-ES" w:eastAsia="es-ES"/>
        </w:rPr>
        <w:t xml:space="preserve"> </w:t>
      </w:r>
      <w:r w:rsidR="00522551">
        <w:rPr>
          <w:color w:val="000000" w:themeColor="text1"/>
          <w:lang w:val="es-ES" w:eastAsia="es-ES"/>
        </w:rPr>
        <w:t>30</w:t>
      </w:r>
      <w:r w:rsidR="00BE7D8D" w:rsidRPr="00881F30">
        <w:rPr>
          <w:color w:val="000000" w:themeColor="text1"/>
          <w:lang w:val="es-ES" w:eastAsia="es-ES"/>
        </w:rPr>
        <w:t xml:space="preserve"> </w:t>
      </w:r>
      <w:r w:rsidR="00EE6027">
        <w:rPr>
          <w:color w:val="000000" w:themeColor="text1"/>
          <w:lang w:val="es-ES" w:eastAsia="es-ES"/>
        </w:rPr>
        <w:t>subraya</w:t>
      </w:r>
      <w:r w:rsidR="00BE7D8D" w:rsidRPr="00881F30">
        <w:rPr>
          <w:color w:val="000000" w:themeColor="text1"/>
          <w:lang w:val="es-ES" w:eastAsia="es-ES"/>
        </w:rPr>
        <w:t xml:space="preserve"> las etapas</w:t>
      </w:r>
      <w:r w:rsidR="009D248F" w:rsidRPr="00881F30">
        <w:rPr>
          <w:color w:val="000000" w:themeColor="text1"/>
          <w:lang w:val="es-ES" w:eastAsia="es-ES"/>
        </w:rPr>
        <w:t xml:space="preserve"> y tareas</w:t>
      </w:r>
      <w:r w:rsidR="00BE7D8D" w:rsidRPr="00881F30">
        <w:rPr>
          <w:color w:val="000000" w:themeColor="text1"/>
          <w:lang w:val="es-ES" w:eastAsia="es-ES"/>
        </w:rPr>
        <w:t xml:space="preserve"> ejecutadas para </w:t>
      </w:r>
      <w:r w:rsidR="00841A66" w:rsidRPr="00881F30">
        <w:rPr>
          <w:color w:val="000000" w:themeColor="text1"/>
          <w:lang w:val="es-ES" w:eastAsia="es-ES"/>
        </w:rPr>
        <w:t xml:space="preserve">el desarrollado de un </w:t>
      </w:r>
      <w:r w:rsidR="00EE6027" w:rsidRPr="00881F30">
        <w:rPr>
          <w:color w:val="000000" w:themeColor="text1"/>
          <w:lang w:val="es-ES" w:eastAsia="es-ES"/>
        </w:rPr>
        <w:t>modelo de</w:t>
      </w:r>
      <w:r w:rsidR="00841A66" w:rsidRPr="00881F30">
        <w:rPr>
          <w:color w:val="000000" w:themeColor="text1"/>
          <w:lang w:val="es-ES" w:eastAsia="es-ES"/>
        </w:rPr>
        <w:t xml:space="preserve"> clusterización de </w:t>
      </w:r>
      <w:r w:rsidR="001A0384" w:rsidRPr="00881F30">
        <w:rPr>
          <w:color w:val="000000" w:themeColor="text1"/>
          <w:lang w:val="es-ES" w:eastAsia="es-ES"/>
        </w:rPr>
        <w:t>los datos</w:t>
      </w:r>
      <w:r w:rsidR="00841A66" w:rsidRPr="00881F30">
        <w:rPr>
          <w:color w:val="000000" w:themeColor="text1"/>
          <w:lang w:val="es-ES" w:eastAsia="es-ES"/>
        </w:rPr>
        <w:t xml:space="preserve"> de declaraciones </w:t>
      </w:r>
      <w:r w:rsidR="00EE6027" w:rsidRPr="00881F30">
        <w:rPr>
          <w:color w:val="000000" w:themeColor="text1"/>
          <w:lang w:val="es-ES" w:eastAsia="es-ES"/>
        </w:rPr>
        <w:t>tributarias agregados</w:t>
      </w:r>
      <w:r w:rsidR="00841A66" w:rsidRPr="00881F30">
        <w:rPr>
          <w:color w:val="000000" w:themeColor="text1"/>
          <w:lang w:val="es-ES" w:eastAsia="es-ES"/>
        </w:rPr>
        <w:t xml:space="preserve"> aplicando el lenguaje de programación Python</w:t>
      </w:r>
      <w:r w:rsidR="00E045D0" w:rsidRPr="00881F30">
        <w:rPr>
          <w:color w:val="000000" w:themeColor="text1"/>
          <w:lang w:val="es-ES" w:eastAsia="es-ES"/>
        </w:rPr>
        <w:t>.</w:t>
      </w:r>
    </w:p>
    <w:p w14:paraId="0FD55F02" w14:textId="4F3C6CF3" w:rsidR="00AB5EB8" w:rsidRPr="00881F30" w:rsidRDefault="00AB5EB8" w:rsidP="00AB5EB8">
      <w:pPr>
        <w:pStyle w:val="Descripcin"/>
        <w:rPr>
          <w:color w:val="000000" w:themeColor="text1"/>
          <w:lang w:eastAsia="es-ES"/>
        </w:rPr>
      </w:pPr>
      <w:bookmarkStart w:id="266" w:name="_Toc106016427"/>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30</w:t>
      </w:r>
      <w:r w:rsidRPr="00881F30">
        <w:rPr>
          <w:color w:val="000000" w:themeColor="text1"/>
        </w:rPr>
        <w:fldChar w:fldCharType="end"/>
      </w:r>
      <w:r w:rsidRPr="00881F30">
        <w:rPr>
          <w:color w:val="000000" w:themeColor="text1"/>
        </w:rPr>
        <w:t xml:space="preserve"> Pasos para la aplicación de modelos de Clusterización</w:t>
      </w:r>
      <w:bookmarkEnd w:id="266"/>
    </w:p>
    <w:p w14:paraId="025B6DBF" w14:textId="7A4B7B22" w:rsidR="009D248F" w:rsidRPr="00881F30" w:rsidRDefault="00065463" w:rsidP="00FC0F1E">
      <w:pPr>
        <w:rPr>
          <w:color w:val="000000" w:themeColor="text1"/>
          <w:lang w:val="es-ES" w:eastAsia="es-ES"/>
        </w:rPr>
      </w:pPr>
      <w:r w:rsidRPr="00881F30">
        <w:rPr>
          <w:noProof/>
          <w:color w:val="000000" w:themeColor="text1"/>
          <w:lang w:eastAsia="es-EC"/>
        </w:rPr>
        <mc:AlternateContent>
          <mc:Choice Requires="wpg">
            <w:drawing>
              <wp:anchor distT="0" distB="0" distL="114300" distR="114300" simplePos="0" relativeHeight="251673600" behindDoc="0" locked="0" layoutInCell="1" allowOverlap="1" wp14:anchorId="3CBFB100" wp14:editId="78EE4C3D">
                <wp:simplePos x="0" y="0"/>
                <wp:positionH relativeFrom="margin">
                  <wp:align>right</wp:align>
                </wp:positionH>
                <wp:positionV relativeFrom="paragraph">
                  <wp:posOffset>184150</wp:posOffset>
                </wp:positionV>
                <wp:extent cx="5848004" cy="3400425"/>
                <wp:effectExtent l="0" t="0" r="19685" b="28575"/>
                <wp:wrapNone/>
                <wp:docPr id="42" name="Grupo 42"/>
                <wp:cNvGraphicFramePr/>
                <a:graphic xmlns:a="http://schemas.openxmlformats.org/drawingml/2006/main">
                  <a:graphicData uri="http://schemas.microsoft.com/office/word/2010/wordprocessingGroup">
                    <wpg:wgp>
                      <wpg:cNvGrpSpPr/>
                      <wpg:grpSpPr>
                        <a:xfrm>
                          <a:off x="0" y="0"/>
                          <a:ext cx="5848004" cy="3400425"/>
                          <a:chOff x="0" y="0"/>
                          <a:chExt cx="5652385" cy="3333185"/>
                        </a:xfrm>
                      </wpg:grpSpPr>
                      <wps:wsp>
                        <wps:cNvPr id="24" name="Rectángulo redondeado 24"/>
                        <wps:cNvSpPr/>
                        <wps:spPr>
                          <a:xfrm>
                            <a:off x="152400" y="0"/>
                            <a:ext cx="2400300" cy="1247775"/>
                          </a:xfrm>
                          <a:prstGeom prst="roundRect">
                            <a:avLst/>
                          </a:prstGeom>
                        </wps:spPr>
                        <wps:style>
                          <a:lnRef idx="2">
                            <a:schemeClr val="dk1"/>
                          </a:lnRef>
                          <a:fillRef idx="1">
                            <a:schemeClr val="lt1"/>
                          </a:fillRef>
                          <a:effectRef idx="0">
                            <a:schemeClr val="dk1"/>
                          </a:effectRef>
                          <a:fontRef idx="minor">
                            <a:schemeClr val="dk1"/>
                          </a:fontRef>
                        </wps:style>
                        <wps:txbx>
                          <w:txbxContent>
                            <w:p w14:paraId="7D923689" w14:textId="4C10D03F" w:rsidR="00C12B38" w:rsidRDefault="00C12B38" w:rsidP="009D248F">
                              <w:pPr>
                                <w:spacing w:after="0"/>
                                <w:jc w:val="center"/>
                                <w:rPr>
                                  <w:b/>
                                  <w:sz w:val="20"/>
                                  <w:szCs w:val="20"/>
                                </w:rPr>
                              </w:pPr>
                              <w:r w:rsidRPr="009D248F">
                                <w:rPr>
                                  <w:b/>
                                  <w:sz w:val="20"/>
                                  <w:szCs w:val="20"/>
                                </w:rPr>
                                <w:t>ANALISIS EXPLORATORIO DE DATOS</w:t>
                              </w:r>
                            </w:p>
                            <w:p w14:paraId="3C11CE4A" w14:textId="13080C2F" w:rsidR="00C12B38" w:rsidRPr="00065463" w:rsidRDefault="00C12B38" w:rsidP="00065463">
                              <w:pPr>
                                <w:spacing w:after="0"/>
                                <w:rPr>
                                  <w:sz w:val="20"/>
                                  <w:szCs w:val="20"/>
                                </w:rPr>
                              </w:pPr>
                              <w:r>
                                <w:rPr>
                                  <w:sz w:val="20"/>
                                  <w:szCs w:val="20"/>
                                </w:rPr>
                                <w:t>-</w:t>
                              </w:r>
                              <w:r w:rsidRPr="00065463">
                                <w:rPr>
                                  <w:sz w:val="20"/>
                                  <w:szCs w:val="20"/>
                                </w:rPr>
                                <w:t>Importación de set de datos</w:t>
                              </w:r>
                            </w:p>
                            <w:p w14:paraId="769D191C" w14:textId="30B101AE" w:rsidR="00C12B38" w:rsidRPr="00065463" w:rsidRDefault="00C12B38" w:rsidP="00065463">
                              <w:pPr>
                                <w:spacing w:after="0"/>
                                <w:rPr>
                                  <w:sz w:val="20"/>
                                  <w:szCs w:val="20"/>
                                </w:rPr>
                              </w:pPr>
                              <w:r>
                                <w:rPr>
                                  <w:sz w:val="20"/>
                                  <w:szCs w:val="20"/>
                                </w:rPr>
                                <w:t>-</w:t>
                              </w:r>
                              <w:r w:rsidRPr="00065463">
                                <w:rPr>
                                  <w:sz w:val="20"/>
                                  <w:szCs w:val="20"/>
                                </w:rPr>
                                <w:t>Descripción de variables</w:t>
                              </w:r>
                              <w:r>
                                <w:rPr>
                                  <w:sz w:val="20"/>
                                  <w:szCs w:val="20"/>
                                </w:rPr>
                                <w:t xml:space="preserve"> y e</w:t>
                              </w:r>
                              <w:r w:rsidRPr="00065463">
                                <w:rPr>
                                  <w:sz w:val="20"/>
                                  <w:szCs w:val="20"/>
                                </w:rPr>
                                <w:t xml:space="preserve">stadísticas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ángulo redondeado 25"/>
                        <wps:cNvSpPr/>
                        <wps:spPr>
                          <a:xfrm>
                            <a:off x="3066717" y="752475"/>
                            <a:ext cx="2585668" cy="1002816"/>
                          </a:xfrm>
                          <a:prstGeom prst="roundRect">
                            <a:avLst/>
                          </a:prstGeom>
                        </wps:spPr>
                        <wps:style>
                          <a:lnRef idx="2">
                            <a:schemeClr val="dk1"/>
                          </a:lnRef>
                          <a:fillRef idx="1">
                            <a:schemeClr val="lt1"/>
                          </a:fillRef>
                          <a:effectRef idx="0">
                            <a:schemeClr val="dk1"/>
                          </a:effectRef>
                          <a:fontRef idx="minor">
                            <a:schemeClr val="dk1"/>
                          </a:fontRef>
                        </wps:style>
                        <wps:txbx>
                          <w:txbxContent>
                            <w:p w14:paraId="32995B51" w14:textId="5CEA45AC" w:rsidR="00C12B38" w:rsidRDefault="00C12B38" w:rsidP="00177733">
                              <w:pPr>
                                <w:spacing w:after="0"/>
                                <w:rPr>
                                  <w:b/>
                                  <w:sz w:val="20"/>
                                  <w:szCs w:val="20"/>
                                </w:rPr>
                              </w:pPr>
                              <w:r>
                                <w:rPr>
                                  <w:b/>
                                  <w:sz w:val="20"/>
                                  <w:szCs w:val="20"/>
                                </w:rPr>
                                <w:t xml:space="preserve">          PREPROCESAMIENTO</w:t>
                              </w:r>
                            </w:p>
                            <w:p w14:paraId="166EB039" w14:textId="7B5260BD" w:rsidR="00C12B38" w:rsidRPr="00412D2C" w:rsidRDefault="00C12B38" w:rsidP="00412D2C">
                              <w:pPr>
                                <w:spacing w:after="0"/>
                                <w:rPr>
                                  <w:sz w:val="20"/>
                                  <w:szCs w:val="20"/>
                                </w:rPr>
                              </w:pPr>
                              <w:r>
                                <w:rPr>
                                  <w:sz w:val="20"/>
                                  <w:szCs w:val="20"/>
                                </w:rPr>
                                <w:t>-</w:t>
                              </w:r>
                              <w:r w:rsidRPr="00412D2C">
                                <w:rPr>
                                  <w:sz w:val="20"/>
                                  <w:szCs w:val="20"/>
                                </w:rPr>
                                <w:t>Limpieza de datos</w:t>
                              </w:r>
                            </w:p>
                            <w:p w14:paraId="64F3FAFE" w14:textId="2F10A70B" w:rsidR="00C12B38" w:rsidRPr="00177733" w:rsidRDefault="00C12B38" w:rsidP="00177733">
                              <w:pPr>
                                <w:spacing w:after="0"/>
                                <w:rPr>
                                  <w:sz w:val="20"/>
                                  <w:szCs w:val="20"/>
                                </w:rPr>
                              </w:pPr>
                              <w:r>
                                <w:rPr>
                                  <w:sz w:val="20"/>
                                  <w:szCs w:val="20"/>
                                </w:rPr>
                                <w:t>-</w:t>
                              </w:r>
                              <w:r w:rsidRPr="00412D2C">
                                <w:rPr>
                                  <w:sz w:val="20"/>
                                  <w:szCs w:val="20"/>
                                </w:rPr>
                                <w:t>Consolidación con otros catálogos de datos</w:t>
                              </w:r>
                              <w:r>
                                <w:rPr>
                                  <w:sz w:val="20"/>
                                  <w:szCs w:val="20"/>
                                </w:rPr>
                                <w:t xml:space="preserve">. - </w:t>
                              </w:r>
                              <w:r w:rsidRPr="00177733">
                                <w:rPr>
                                  <w:sz w:val="20"/>
                                  <w:szCs w:val="20"/>
                                </w:rPr>
                                <w:t>Escalamiento y PCA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ángulo redondeado 26"/>
                        <wps:cNvSpPr/>
                        <wps:spPr>
                          <a:xfrm>
                            <a:off x="3028801" y="2314010"/>
                            <a:ext cx="2623305" cy="1019175"/>
                          </a:xfrm>
                          <a:prstGeom prst="roundRect">
                            <a:avLst/>
                          </a:prstGeom>
                        </wps:spPr>
                        <wps:style>
                          <a:lnRef idx="2">
                            <a:schemeClr val="dk1"/>
                          </a:lnRef>
                          <a:fillRef idx="1">
                            <a:schemeClr val="lt1"/>
                          </a:fillRef>
                          <a:effectRef idx="0">
                            <a:schemeClr val="dk1"/>
                          </a:effectRef>
                          <a:fontRef idx="minor">
                            <a:schemeClr val="dk1"/>
                          </a:fontRef>
                        </wps:style>
                        <wps:txbx>
                          <w:txbxContent>
                            <w:p w14:paraId="391F5CE6" w14:textId="1494DA17" w:rsidR="00C12B38" w:rsidRDefault="00C12B38" w:rsidP="009D248F">
                              <w:pPr>
                                <w:spacing w:after="0"/>
                                <w:jc w:val="center"/>
                                <w:rPr>
                                  <w:b/>
                                  <w:sz w:val="20"/>
                                  <w:szCs w:val="20"/>
                                </w:rPr>
                              </w:pPr>
                              <w:r>
                                <w:rPr>
                                  <w:b/>
                                  <w:sz w:val="20"/>
                                  <w:szCs w:val="20"/>
                                </w:rPr>
                                <w:t>CLUSTERIZACION</w:t>
                              </w:r>
                            </w:p>
                            <w:p w14:paraId="033BB229" w14:textId="1441C979" w:rsidR="00C12B38" w:rsidRPr="00412D2C" w:rsidRDefault="00C12B38" w:rsidP="00412D2C">
                              <w:pPr>
                                <w:spacing w:after="0"/>
                                <w:rPr>
                                  <w:sz w:val="20"/>
                                  <w:szCs w:val="20"/>
                                </w:rPr>
                              </w:pPr>
                              <w:r>
                                <w:rPr>
                                  <w:sz w:val="20"/>
                                  <w:szCs w:val="20"/>
                                </w:rPr>
                                <w:t>-</w:t>
                              </w:r>
                              <w:r w:rsidRPr="00412D2C">
                                <w:rPr>
                                  <w:sz w:val="20"/>
                                  <w:szCs w:val="20"/>
                                </w:rPr>
                                <w:t xml:space="preserve">Aplicación de algoritmos de clusterización </w:t>
                              </w:r>
                            </w:p>
                            <w:p w14:paraId="24A8C694" w14:textId="5F1C7818" w:rsidR="00C12B38" w:rsidRPr="00412D2C" w:rsidRDefault="00C12B38" w:rsidP="00412D2C">
                              <w:pPr>
                                <w:spacing w:after="0"/>
                                <w:rPr>
                                  <w:sz w:val="20"/>
                                  <w:szCs w:val="20"/>
                                </w:rPr>
                              </w:pPr>
                              <w:r>
                                <w:rPr>
                                  <w:sz w:val="20"/>
                                  <w:szCs w:val="20"/>
                                </w:rPr>
                                <w:t>-</w:t>
                              </w:r>
                              <w:r w:rsidRPr="00412D2C">
                                <w:rPr>
                                  <w:sz w:val="20"/>
                                  <w:szCs w:val="20"/>
                                </w:rPr>
                                <w:t>Comparación de modelos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ángulo redondeado 27"/>
                        <wps:cNvSpPr/>
                        <wps:spPr>
                          <a:xfrm>
                            <a:off x="0" y="1666875"/>
                            <a:ext cx="2524125" cy="743367"/>
                          </a:xfrm>
                          <a:prstGeom prst="roundRect">
                            <a:avLst/>
                          </a:prstGeom>
                        </wps:spPr>
                        <wps:style>
                          <a:lnRef idx="2">
                            <a:schemeClr val="dk1"/>
                          </a:lnRef>
                          <a:fillRef idx="1">
                            <a:schemeClr val="lt1"/>
                          </a:fillRef>
                          <a:effectRef idx="0">
                            <a:schemeClr val="dk1"/>
                          </a:effectRef>
                          <a:fontRef idx="minor">
                            <a:schemeClr val="dk1"/>
                          </a:fontRef>
                        </wps:style>
                        <wps:txbx>
                          <w:txbxContent>
                            <w:p w14:paraId="693B4E3E" w14:textId="529E404A" w:rsidR="00C12B38" w:rsidRDefault="00C12B38" w:rsidP="009D248F">
                              <w:pPr>
                                <w:spacing w:after="0"/>
                                <w:jc w:val="center"/>
                                <w:rPr>
                                  <w:b/>
                                  <w:sz w:val="20"/>
                                  <w:szCs w:val="20"/>
                                </w:rPr>
                              </w:pPr>
                              <w:r>
                                <w:rPr>
                                  <w:b/>
                                  <w:sz w:val="20"/>
                                  <w:szCs w:val="20"/>
                                </w:rPr>
                                <w:t xml:space="preserve">COMUNICACIÓN DE RESULTADOS </w:t>
                              </w:r>
                            </w:p>
                            <w:p w14:paraId="5A725C1B" w14:textId="7FF2FC7B" w:rsidR="00C12B38" w:rsidRPr="009D248F" w:rsidRDefault="00C12B38" w:rsidP="00EF4B32">
                              <w:pPr>
                                <w:pStyle w:val="Prrafodelista"/>
                                <w:numPr>
                                  <w:ilvl w:val="0"/>
                                  <w:numId w:val="11"/>
                                </w:numPr>
                                <w:spacing w:after="0"/>
                                <w:rPr>
                                  <w:sz w:val="20"/>
                                  <w:szCs w:val="20"/>
                                </w:rPr>
                              </w:pPr>
                              <w:r>
                                <w:rPr>
                                  <w:sz w:val="20"/>
                                  <w:szCs w:val="20"/>
                                </w:rPr>
                                <w:t xml:space="preserve">Conclusiones y discusiones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Flecha curvada hacia abajo 30"/>
                        <wps:cNvSpPr/>
                        <wps:spPr>
                          <a:xfrm rot="12472433">
                            <a:off x="1704975" y="2647950"/>
                            <a:ext cx="1258937" cy="439517"/>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Flecha abajo 31"/>
                        <wps:cNvSpPr/>
                        <wps:spPr>
                          <a:xfrm>
                            <a:off x="4286250" y="1819275"/>
                            <a:ext cx="180975" cy="4476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Flecha abajo 34"/>
                        <wps:cNvSpPr/>
                        <wps:spPr>
                          <a:xfrm flipV="1">
                            <a:off x="3990975" y="1809750"/>
                            <a:ext cx="209550" cy="447675"/>
                          </a:xfrm>
                          <a:prstGeom prst="downArrow">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Flecha curvada hacia abajo 35"/>
                        <wps:cNvSpPr/>
                        <wps:spPr>
                          <a:xfrm rot="270237" flipV="1">
                            <a:off x="2114550" y="2457450"/>
                            <a:ext cx="904875" cy="322101"/>
                          </a:xfrm>
                          <a:prstGeom prst="curvedDownArrow">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Flecha curvada hacia abajo 37"/>
                        <wps:cNvSpPr/>
                        <wps:spPr>
                          <a:xfrm rot="10800000" flipV="1">
                            <a:off x="2571750" y="323850"/>
                            <a:ext cx="983615" cy="398176"/>
                          </a:xfrm>
                          <a:prstGeom prst="curvedDownArrow">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Flecha curvada hacia abajo 41"/>
                        <wps:cNvSpPr/>
                        <wps:spPr>
                          <a:xfrm rot="11726780" flipH="1" flipV="1">
                            <a:off x="2600325" y="200025"/>
                            <a:ext cx="1260794" cy="433705"/>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BFB100" id="Grupo 42" o:spid="_x0000_s1033" style="position:absolute;left:0;text-align:left;margin-left:409.25pt;margin-top:14.5pt;width:460.45pt;height:267.75pt;z-index:251673600;mso-position-horizontal:right;mso-position-horizontal-relative:margin;mso-width-relative:margin;mso-height-relative:margin" coordsize="56523,33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">
                <v:roundrect id="Rectángulo redondeado 24" o:spid="_x0000_s1034" style="position:absolute;left:1524;width:24003;height:12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" fillcolor="white [3201]" strokecolor="black [3200]" strokeweight="2pt">
                  <v:textbox>
                    <w:txbxContent>
                      <w:p w14:paraId="7D923689" w14:textId="4C10D03F" w:rsidR="00C12B38" w:rsidRDefault="00C12B38" w:rsidP="009D248F">
                        <w:pPr>
                          <w:spacing w:after="0"/>
                          <w:jc w:val="center"/>
                          <w:rPr>
                            <w:b/>
                            <w:sz w:val="20"/>
                            <w:szCs w:val="20"/>
                          </w:rPr>
                        </w:pPr>
                        <w:r w:rsidRPr="009D248F">
                          <w:rPr>
                            <w:b/>
                            <w:sz w:val="20"/>
                            <w:szCs w:val="20"/>
                          </w:rPr>
                          <w:t>ANALISIS EXPLORATORIO DE DATOS</w:t>
                        </w:r>
                      </w:p>
                      <w:p w14:paraId="3C11CE4A" w14:textId="13080C2F" w:rsidR="00C12B38" w:rsidRPr="00065463" w:rsidRDefault="00C12B38" w:rsidP="00065463">
                        <w:pPr>
                          <w:spacing w:after="0"/>
                          <w:rPr>
                            <w:sz w:val="20"/>
                            <w:szCs w:val="20"/>
                          </w:rPr>
                        </w:pPr>
                        <w:r>
                          <w:rPr>
                            <w:sz w:val="20"/>
                            <w:szCs w:val="20"/>
                          </w:rPr>
                          <w:t>-</w:t>
                        </w:r>
                        <w:r w:rsidRPr="00065463">
                          <w:rPr>
                            <w:sz w:val="20"/>
                            <w:szCs w:val="20"/>
                          </w:rPr>
                          <w:t>Importación de set de datos</w:t>
                        </w:r>
                      </w:p>
                      <w:p w14:paraId="769D191C" w14:textId="30B101AE" w:rsidR="00C12B38" w:rsidRPr="00065463" w:rsidRDefault="00C12B38" w:rsidP="00065463">
                        <w:pPr>
                          <w:spacing w:after="0"/>
                          <w:rPr>
                            <w:sz w:val="20"/>
                            <w:szCs w:val="20"/>
                          </w:rPr>
                        </w:pPr>
                        <w:r>
                          <w:rPr>
                            <w:sz w:val="20"/>
                            <w:szCs w:val="20"/>
                          </w:rPr>
                          <w:t>-</w:t>
                        </w:r>
                        <w:r w:rsidRPr="00065463">
                          <w:rPr>
                            <w:sz w:val="20"/>
                            <w:szCs w:val="20"/>
                          </w:rPr>
                          <w:t>Descripción de variables</w:t>
                        </w:r>
                        <w:r>
                          <w:rPr>
                            <w:sz w:val="20"/>
                            <w:szCs w:val="20"/>
                          </w:rPr>
                          <w:t xml:space="preserve"> y e</w:t>
                        </w:r>
                        <w:r w:rsidRPr="00065463">
                          <w:rPr>
                            <w:sz w:val="20"/>
                            <w:szCs w:val="20"/>
                          </w:rPr>
                          <w:t xml:space="preserve">stadísticas </w:t>
                        </w:r>
                      </w:p>
                    </w:txbxContent>
                  </v:textbox>
                </v:roundrect>
                <v:roundrect id="Rectángulo redondeado 25" o:spid="_x0000_s1035" style="position:absolute;left:30667;top:7524;width:25856;height:100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" fillcolor="white [3201]" strokecolor="black [3200]" strokeweight="2pt">
                  <v:textbox>
                    <w:txbxContent>
                      <w:p w14:paraId="32995B51" w14:textId="5CEA45AC" w:rsidR="00C12B38" w:rsidRDefault="00C12B38" w:rsidP="00177733">
                        <w:pPr>
                          <w:spacing w:after="0"/>
                          <w:rPr>
                            <w:b/>
                            <w:sz w:val="20"/>
                            <w:szCs w:val="20"/>
                          </w:rPr>
                        </w:pPr>
                        <w:r>
                          <w:rPr>
                            <w:b/>
                            <w:sz w:val="20"/>
                            <w:szCs w:val="20"/>
                          </w:rPr>
                          <w:t xml:space="preserve">          PREPROCESAMIENTO</w:t>
                        </w:r>
                      </w:p>
                      <w:p w14:paraId="166EB039" w14:textId="7B5260BD" w:rsidR="00C12B38" w:rsidRPr="00412D2C" w:rsidRDefault="00C12B38" w:rsidP="00412D2C">
                        <w:pPr>
                          <w:spacing w:after="0"/>
                          <w:rPr>
                            <w:sz w:val="20"/>
                            <w:szCs w:val="20"/>
                          </w:rPr>
                        </w:pPr>
                        <w:r>
                          <w:rPr>
                            <w:sz w:val="20"/>
                            <w:szCs w:val="20"/>
                          </w:rPr>
                          <w:t>-</w:t>
                        </w:r>
                        <w:r w:rsidRPr="00412D2C">
                          <w:rPr>
                            <w:sz w:val="20"/>
                            <w:szCs w:val="20"/>
                          </w:rPr>
                          <w:t>Limpieza de datos</w:t>
                        </w:r>
                      </w:p>
                      <w:p w14:paraId="64F3FAFE" w14:textId="2F10A70B" w:rsidR="00C12B38" w:rsidRPr="00177733" w:rsidRDefault="00C12B38" w:rsidP="00177733">
                        <w:pPr>
                          <w:spacing w:after="0"/>
                          <w:rPr>
                            <w:sz w:val="20"/>
                            <w:szCs w:val="20"/>
                          </w:rPr>
                        </w:pPr>
                        <w:r>
                          <w:rPr>
                            <w:sz w:val="20"/>
                            <w:szCs w:val="20"/>
                          </w:rPr>
                          <w:t>-</w:t>
                        </w:r>
                        <w:r w:rsidRPr="00412D2C">
                          <w:rPr>
                            <w:sz w:val="20"/>
                            <w:szCs w:val="20"/>
                          </w:rPr>
                          <w:t>Consolidación con otros catálogos de datos</w:t>
                        </w:r>
                        <w:r>
                          <w:rPr>
                            <w:sz w:val="20"/>
                            <w:szCs w:val="20"/>
                          </w:rPr>
                          <w:t xml:space="preserve">. - </w:t>
                        </w:r>
                        <w:r w:rsidRPr="00177733">
                          <w:rPr>
                            <w:sz w:val="20"/>
                            <w:szCs w:val="20"/>
                          </w:rPr>
                          <w:t>Escalamiento y PCA</w:t>
                        </w:r>
                      </w:p>
                    </w:txbxContent>
                  </v:textbox>
                </v:roundrect>
                <v:roundrect id="Rectángulo redondeado 26" o:spid="_x0000_s1036" style="position:absolute;left:30288;top:23140;width:26233;height:10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" fillcolor="white [3201]" strokecolor="black [3200]" strokeweight="2pt">
                  <v:textbox>
                    <w:txbxContent>
                      <w:p w14:paraId="391F5CE6" w14:textId="1494DA17" w:rsidR="00C12B38" w:rsidRDefault="00C12B38" w:rsidP="009D248F">
                        <w:pPr>
                          <w:spacing w:after="0"/>
                          <w:jc w:val="center"/>
                          <w:rPr>
                            <w:b/>
                            <w:sz w:val="20"/>
                            <w:szCs w:val="20"/>
                          </w:rPr>
                        </w:pPr>
                        <w:r>
                          <w:rPr>
                            <w:b/>
                            <w:sz w:val="20"/>
                            <w:szCs w:val="20"/>
                          </w:rPr>
                          <w:t>CLUSTERIZACION</w:t>
                        </w:r>
                      </w:p>
                      <w:p w14:paraId="033BB229" w14:textId="1441C979" w:rsidR="00C12B38" w:rsidRPr="00412D2C" w:rsidRDefault="00C12B38" w:rsidP="00412D2C">
                        <w:pPr>
                          <w:spacing w:after="0"/>
                          <w:rPr>
                            <w:sz w:val="20"/>
                            <w:szCs w:val="20"/>
                          </w:rPr>
                        </w:pPr>
                        <w:r>
                          <w:rPr>
                            <w:sz w:val="20"/>
                            <w:szCs w:val="20"/>
                          </w:rPr>
                          <w:t>-</w:t>
                        </w:r>
                        <w:r w:rsidRPr="00412D2C">
                          <w:rPr>
                            <w:sz w:val="20"/>
                            <w:szCs w:val="20"/>
                          </w:rPr>
                          <w:t xml:space="preserve">Aplicación de algoritmos de clusterización </w:t>
                        </w:r>
                      </w:p>
                      <w:p w14:paraId="24A8C694" w14:textId="5F1C7818" w:rsidR="00C12B38" w:rsidRPr="00412D2C" w:rsidRDefault="00C12B38" w:rsidP="00412D2C">
                        <w:pPr>
                          <w:spacing w:after="0"/>
                          <w:rPr>
                            <w:sz w:val="20"/>
                            <w:szCs w:val="20"/>
                          </w:rPr>
                        </w:pPr>
                        <w:r>
                          <w:rPr>
                            <w:sz w:val="20"/>
                            <w:szCs w:val="20"/>
                          </w:rPr>
                          <w:t>-</w:t>
                        </w:r>
                        <w:r w:rsidRPr="00412D2C">
                          <w:rPr>
                            <w:sz w:val="20"/>
                            <w:szCs w:val="20"/>
                          </w:rPr>
                          <w:t>Comparación de modelos</w:t>
                        </w:r>
                      </w:p>
                    </w:txbxContent>
                  </v:textbox>
                </v:roundrect>
                <v:roundrect id="Rectángulo redondeado 27" o:spid="_x0000_s1037" style="position:absolute;top:16668;width:25241;height:74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" fillcolor="white [3201]" strokecolor="black [3200]" strokeweight="2pt">
                  <v:textbox>
                    <w:txbxContent>
                      <w:p w14:paraId="693B4E3E" w14:textId="529E404A" w:rsidR="00C12B38" w:rsidRDefault="00C12B38" w:rsidP="009D248F">
                        <w:pPr>
                          <w:spacing w:after="0"/>
                          <w:jc w:val="center"/>
                          <w:rPr>
                            <w:b/>
                            <w:sz w:val="20"/>
                            <w:szCs w:val="20"/>
                          </w:rPr>
                        </w:pPr>
                        <w:r>
                          <w:rPr>
                            <w:b/>
                            <w:sz w:val="20"/>
                            <w:szCs w:val="20"/>
                          </w:rPr>
                          <w:t xml:space="preserve">COMUNICACIÓN DE RESULTADOS </w:t>
                        </w:r>
                      </w:p>
                      <w:p w14:paraId="5A725C1B" w14:textId="7FF2FC7B" w:rsidR="00C12B38" w:rsidRPr="009D248F" w:rsidRDefault="00C12B38" w:rsidP="00EF4B32">
                        <w:pPr>
                          <w:pStyle w:val="Prrafodelista"/>
                          <w:numPr>
                            <w:ilvl w:val="0"/>
                            <w:numId w:val="11"/>
                          </w:numPr>
                          <w:spacing w:after="0"/>
                          <w:rPr>
                            <w:sz w:val="20"/>
                            <w:szCs w:val="20"/>
                          </w:rPr>
                        </w:pPr>
                        <w:r>
                          <w:rPr>
                            <w:sz w:val="20"/>
                            <w:szCs w:val="20"/>
                          </w:rPr>
                          <w:t xml:space="preserve">Conclusiones y discusiones </w:t>
                        </w:r>
                      </w:p>
                    </w:txbxContent>
                  </v:textbox>
                </v:roundre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30" o:spid="_x0000_s1038" type="#_x0000_t105" style="position:absolute;left:17049;top:26479;width:12590;height:4395;rotation:-99697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" adj="17830,20658,16200"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31" o:spid="_x0000_s1039" type="#_x0000_t67" style="position:absolute;left:42862;top:18192;width:1810;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" adj="17234" fillcolor="#4f81bd [3204]" strokecolor="#243f60 [1604]" strokeweight="2pt"/>
                <v:shape id="Flecha abajo 34" o:spid="_x0000_s1040" type="#_x0000_t67" style="position:absolute;left:39909;top:18097;width:2096;height:447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" adj="16545" fillcolor="#9bbb59 [3206]" strokecolor="#243f60 [1604]" strokeweight="2pt"/>
                <v:shape id="Flecha curvada hacia abajo 35" o:spid="_x0000_s1041" type="#_x0000_t105" style="position:absolute;left:21145;top:24574;width:9049;height:3221;rotation:-295171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" adj="17756,20639,16200" fillcolor="#9bbb59 [3206]" strokecolor="#243f60 [1604]" strokeweight="2pt"/>
                <v:shape id="Flecha curvada hacia abajo 37" o:spid="_x0000_s1042" type="#_x0000_t105" style="position:absolute;left:25717;top:3238;width:9836;height:398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" adj="17228,20507,16200" fillcolor="#9bbb59 [3206]" strokecolor="#243f60 [1604]" strokeweight="2pt"/>
                <v:shape id="Flecha curvada hacia abajo 41" o:spid="_x0000_s1043" type="#_x0000_t105" style="position:absolute;left:26003;top:2000;width:12608;height:4337;rotation:-10784189fd;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" adj="17885,20671,16200" fillcolor="#4f81bd [3204]" strokecolor="#243f60 [1604]" strokeweight="2pt"/>
                <w10:wrap anchorx="margin"/>
              </v:group>
            </w:pict>
          </mc:Fallback>
        </mc:AlternateContent>
      </w:r>
    </w:p>
    <w:p w14:paraId="60B56CAC" w14:textId="4FD4EB8D" w:rsidR="009D248F" w:rsidRPr="00881F30" w:rsidRDefault="009D248F" w:rsidP="00FC0F1E">
      <w:pPr>
        <w:rPr>
          <w:color w:val="000000" w:themeColor="text1"/>
          <w:lang w:val="es-ES" w:eastAsia="es-ES"/>
        </w:rPr>
      </w:pPr>
    </w:p>
    <w:p w14:paraId="6826A67A" w14:textId="0A0D4B0F" w:rsidR="00841A66" w:rsidRPr="00881F30" w:rsidRDefault="00841A66" w:rsidP="00FC0F1E">
      <w:pPr>
        <w:rPr>
          <w:color w:val="000000" w:themeColor="text1"/>
          <w:lang w:val="es-ES" w:eastAsia="es-ES"/>
        </w:rPr>
      </w:pPr>
    </w:p>
    <w:p w14:paraId="6C70E5A3" w14:textId="451CC3D5" w:rsidR="00841A66" w:rsidRPr="00881F30" w:rsidRDefault="00841A66" w:rsidP="00FC0F1E">
      <w:pPr>
        <w:rPr>
          <w:color w:val="000000" w:themeColor="text1"/>
          <w:lang w:val="es-ES" w:eastAsia="es-ES"/>
        </w:rPr>
      </w:pPr>
    </w:p>
    <w:p w14:paraId="4C1BCF60" w14:textId="7755749E" w:rsidR="00841A66" w:rsidRPr="00881F30" w:rsidRDefault="00841A66" w:rsidP="00FC0F1E">
      <w:pPr>
        <w:rPr>
          <w:color w:val="000000" w:themeColor="text1"/>
          <w:lang w:val="es-ES" w:eastAsia="es-ES"/>
        </w:rPr>
      </w:pPr>
    </w:p>
    <w:p w14:paraId="17F59C82" w14:textId="1FB86F04" w:rsidR="00841A66" w:rsidRPr="00881F30" w:rsidRDefault="00841A66" w:rsidP="00FC0F1E">
      <w:pPr>
        <w:rPr>
          <w:color w:val="000000" w:themeColor="text1"/>
          <w:lang w:val="es-ES" w:eastAsia="es-ES"/>
        </w:rPr>
      </w:pPr>
    </w:p>
    <w:p w14:paraId="681DC821" w14:textId="37B6D3CC" w:rsidR="00841A66" w:rsidRPr="00881F30" w:rsidRDefault="00841A66" w:rsidP="00FC0F1E">
      <w:pPr>
        <w:rPr>
          <w:color w:val="000000" w:themeColor="text1"/>
          <w:lang w:val="es-ES" w:eastAsia="es-ES"/>
        </w:rPr>
      </w:pPr>
    </w:p>
    <w:p w14:paraId="076087CC" w14:textId="6D961186" w:rsidR="00841A66" w:rsidRPr="00881F30" w:rsidRDefault="00841A66" w:rsidP="00FC0F1E">
      <w:pPr>
        <w:rPr>
          <w:color w:val="000000" w:themeColor="text1"/>
          <w:lang w:val="es-ES" w:eastAsia="es-ES"/>
        </w:rPr>
      </w:pPr>
    </w:p>
    <w:p w14:paraId="3CCA837E" w14:textId="78CA6EDF" w:rsidR="00841A66" w:rsidRPr="00881F30" w:rsidRDefault="00841A66" w:rsidP="00FC0F1E">
      <w:pPr>
        <w:rPr>
          <w:color w:val="000000" w:themeColor="text1"/>
          <w:lang w:val="es-ES" w:eastAsia="es-ES"/>
        </w:rPr>
      </w:pPr>
    </w:p>
    <w:p w14:paraId="5591F052" w14:textId="4C8189F2" w:rsidR="00841A66" w:rsidRPr="00881F30" w:rsidRDefault="00841A66" w:rsidP="00FC0F1E">
      <w:pPr>
        <w:rPr>
          <w:color w:val="000000" w:themeColor="text1"/>
          <w:lang w:val="es-ES" w:eastAsia="es-ES"/>
        </w:rPr>
      </w:pPr>
    </w:p>
    <w:p w14:paraId="0E06E2D4" w14:textId="093C8F2C" w:rsidR="00841A66" w:rsidRPr="00881F30" w:rsidRDefault="00841A66" w:rsidP="00FC0F1E">
      <w:pPr>
        <w:rPr>
          <w:color w:val="000000" w:themeColor="text1"/>
          <w:lang w:val="es-ES" w:eastAsia="es-ES"/>
        </w:rPr>
      </w:pPr>
    </w:p>
    <w:p w14:paraId="53ED1990" w14:textId="5EB9E3C2" w:rsidR="0035673D" w:rsidRPr="00881F30" w:rsidRDefault="0035673D" w:rsidP="0035673D">
      <w:pPr>
        <w:rPr>
          <w:color w:val="000000" w:themeColor="text1"/>
          <w:lang w:eastAsia="es-ES"/>
        </w:rPr>
      </w:pPr>
      <w:r w:rsidRPr="00881F30">
        <w:rPr>
          <w:color w:val="000000" w:themeColor="text1"/>
          <w:lang w:eastAsia="es-ES"/>
        </w:rPr>
        <w:t>Las distintas etapas constituyen un proceso de naturaleza cíclica, es decir que se puede llegar a resultados inesperados que obliguen a ir hacia una etapa anterior con el propósito de corregir errores u omisiones en esta.</w:t>
      </w:r>
    </w:p>
    <w:p w14:paraId="369B7960" w14:textId="30A204E3" w:rsidR="0035673D" w:rsidRPr="0065144E" w:rsidRDefault="003065B5" w:rsidP="0065144E">
      <w:pPr>
        <w:rPr>
          <w:color w:val="000000" w:themeColor="text1"/>
          <w:lang w:eastAsia="es-ES"/>
        </w:rPr>
      </w:pPr>
      <w:r w:rsidRPr="00881F30">
        <w:rPr>
          <w:color w:val="000000" w:themeColor="text1"/>
          <w:lang w:eastAsia="es-ES"/>
        </w:rPr>
        <w:lastRenderedPageBreak/>
        <w:t>Como se ha mencionado el lenguaje empleado para el desarrollo de este apartado fue Python</w:t>
      </w:r>
      <w:r w:rsidR="00D55CA0" w:rsidRPr="00881F30">
        <w:rPr>
          <w:color w:val="000000" w:themeColor="text1"/>
          <w:lang w:eastAsia="es-ES"/>
        </w:rPr>
        <w:t xml:space="preserve"> y la plataforma de computación Jupyter</w:t>
      </w:r>
      <w:r w:rsidRPr="00881F30">
        <w:rPr>
          <w:color w:val="000000" w:themeColor="text1"/>
          <w:lang w:eastAsia="es-ES"/>
        </w:rPr>
        <w:t>, a través de la importación de distintas librerías. Dentro de esta memoria se adjunta un breve an</w:t>
      </w:r>
      <w:r w:rsidR="00CD33A7" w:rsidRPr="00881F30">
        <w:rPr>
          <w:color w:val="000000" w:themeColor="text1"/>
          <w:lang w:eastAsia="es-ES"/>
        </w:rPr>
        <w:t>exo para configurar el ambiente necesario para el uso de librerías como Geopandas.</w:t>
      </w:r>
    </w:p>
    <w:p w14:paraId="734D3F82" w14:textId="64636A02" w:rsidR="00841A66" w:rsidRPr="00881F30" w:rsidRDefault="00E045D0" w:rsidP="00EF4B32">
      <w:pPr>
        <w:pStyle w:val="Prrafodelista"/>
        <w:numPr>
          <w:ilvl w:val="0"/>
          <w:numId w:val="12"/>
        </w:numPr>
        <w:ind w:left="360"/>
        <w:rPr>
          <w:b/>
          <w:color w:val="000000" w:themeColor="text1"/>
          <w:lang w:eastAsia="es-ES"/>
        </w:rPr>
      </w:pPr>
      <w:r w:rsidRPr="00881F30">
        <w:rPr>
          <w:b/>
          <w:color w:val="000000" w:themeColor="text1"/>
          <w:lang w:eastAsia="es-ES"/>
        </w:rPr>
        <w:t>ANÁLISIS EXPLORATORIO DE DATOS</w:t>
      </w:r>
    </w:p>
    <w:p w14:paraId="5C3456C5" w14:textId="7B958C46" w:rsidR="008C7163" w:rsidRPr="00881F30" w:rsidRDefault="008C7163" w:rsidP="0062165B">
      <w:pPr>
        <w:rPr>
          <w:color w:val="000000" w:themeColor="text1"/>
          <w:lang w:eastAsia="es-ES"/>
        </w:rPr>
      </w:pPr>
      <w:r w:rsidRPr="00881F30">
        <w:rPr>
          <w:b/>
          <w:color w:val="000000" w:themeColor="text1"/>
          <w:lang w:eastAsia="es-ES"/>
        </w:rPr>
        <w:t xml:space="preserve">Importación de datos: </w:t>
      </w:r>
      <w:r w:rsidRPr="00881F30">
        <w:rPr>
          <w:color w:val="000000" w:themeColor="text1"/>
          <w:lang w:eastAsia="es-ES"/>
        </w:rPr>
        <w:t>Empleo de librerías como pandas, para importar el conjunto de datos:</w:t>
      </w:r>
    </w:p>
    <w:p w14:paraId="33334C5F" w14:textId="71920747" w:rsidR="008C7163" w:rsidRPr="00881F30" w:rsidRDefault="008C7163" w:rsidP="00EF4B32">
      <w:pPr>
        <w:pStyle w:val="Prrafodelista"/>
        <w:numPr>
          <w:ilvl w:val="0"/>
          <w:numId w:val="13"/>
        </w:numPr>
        <w:spacing w:line="360" w:lineRule="auto"/>
        <w:jc w:val="both"/>
        <w:rPr>
          <w:color w:val="000000" w:themeColor="text1"/>
          <w:lang w:eastAsia="es-ES"/>
        </w:rPr>
      </w:pPr>
      <w:r w:rsidRPr="00881F30">
        <w:rPr>
          <w:color w:val="000000" w:themeColor="text1"/>
          <w:lang w:eastAsia="es-ES"/>
        </w:rPr>
        <w:t>Datos agregados de declaraciones agregados años 2020 y 2021: sri_ventas_2020L.csv y sri_ventas_2021L.csv desde la página del Servicio de Rentas Internas del Ecuador</w:t>
      </w:r>
      <w:r w:rsidR="000444F6" w:rsidRPr="00881F30">
        <w:rPr>
          <w:color w:val="000000" w:themeColor="text1"/>
          <w:lang w:eastAsia="es-ES"/>
        </w:rPr>
        <w:t>.</w:t>
      </w:r>
    </w:p>
    <w:p w14:paraId="2796480C" w14:textId="2E68E61E" w:rsidR="008C7163" w:rsidRPr="00881F30" w:rsidRDefault="008C7163" w:rsidP="00EF4B32">
      <w:pPr>
        <w:pStyle w:val="Prrafodelista"/>
        <w:numPr>
          <w:ilvl w:val="0"/>
          <w:numId w:val="13"/>
        </w:numPr>
        <w:spacing w:line="360" w:lineRule="auto"/>
        <w:jc w:val="both"/>
        <w:rPr>
          <w:color w:val="000000" w:themeColor="text1"/>
          <w:lang w:eastAsia="es-ES"/>
        </w:rPr>
      </w:pPr>
      <w:r w:rsidRPr="00881F30">
        <w:rPr>
          <w:color w:val="000000" w:themeColor="text1"/>
          <w:lang w:eastAsia="es-ES"/>
        </w:rPr>
        <w:t>Archivo con información sobre provincias y cantones del Ecuador, 221 registros en total y el número de habitantes estimado al año 2020: poblacion_ecu_2020.csv, provista por Instituto Nacional de Estadísticas y Censos.</w:t>
      </w:r>
    </w:p>
    <w:p w14:paraId="3A45B777" w14:textId="7AC1E705" w:rsidR="000444F6" w:rsidRPr="00881F30" w:rsidRDefault="000444F6" w:rsidP="008C7163">
      <w:pPr>
        <w:rPr>
          <w:color w:val="000000" w:themeColor="text1"/>
        </w:rPr>
      </w:pPr>
      <w:r w:rsidRPr="00881F30">
        <w:rPr>
          <w:b/>
          <w:color w:val="000000" w:themeColor="text1"/>
        </w:rPr>
        <w:t>Exploración de datos:</w:t>
      </w:r>
      <w:r w:rsidRPr="00881F30">
        <w:rPr>
          <w:color w:val="000000" w:themeColor="text1"/>
        </w:rPr>
        <w:t xml:space="preserve"> Se obtiene información sobre el tipo de variables, que constituyen los datos importados, verificación de nulos y extracción de estadísticas: medias, desviación estándar, e/o.</w:t>
      </w:r>
    </w:p>
    <w:p w14:paraId="35A49140" w14:textId="04D4A09A" w:rsidR="000444F6" w:rsidRPr="00881F30" w:rsidRDefault="00E11E39" w:rsidP="008C7163">
      <w:pPr>
        <w:rPr>
          <w:color w:val="000000" w:themeColor="text1"/>
        </w:rPr>
      </w:pPr>
      <w:r w:rsidRPr="00881F30">
        <w:rPr>
          <w:color w:val="000000" w:themeColor="text1"/>
        </w:rPr>
        <w:t xml:space="preserve">La </w:t>
      </w:r>
      <w:r w:rsidR="0059253E" w:rsidRPr="00881F30">
        <w:rPr>
          <w:color w:val="000000" w:themeColor="text1"/>
        </w:rPr>
        <w:t>Figura</w:t>
      </w:r>
      <w:r w:rsidR="00F1012D" w:rsidRPr="00881F30">
        <w:rPr>
          <w:color w:val="000000" w:themeColor="text1"/>
        </w:rPr>
        <w:t xml:space="preserve"> </w:t>
      </w:r>
      <w:r w:rsidR="00522551">
        <w:rPr>
          <w:color w:val="000000" w:themeColor="text1"/>
        </w:rPr>
        <w:t>31</w:t>
      </w:r>
      <w:r w:rsidR="0059253E" w:rsidRPr="00881F30">
        <w:rPr>
          <w:color w:val="000000" w:themeColor="text1"/>
        </w:rPr>
        <w:t xml:space="preserve"> describe información sobre los campos y tipos de los datos de declaraciones de los años 2020-2021 (a) y de población (b), con 99748 y 221 registros respectivamente.</w:t>
      </w:r>
    </w:p>
    <w:p w14:paraId="4ACDCD02" w14:textId="4962E9CA" w:rsidR="00AF7DAE" w:rsidRPr="00881F30" w:rsidRDefault="0062165B" w:rsidP="0062165B">
      <w:pPr>
        <w:pStyle w:val="Descripcin"/>
        <w:rPr>
          <w:color w:val="000000" w:themeColor="text1"/>
        </w:rPr>
      </w:pPr>
      <w:bookmarkStart w:id="267" w:name="_Toc106016428"/>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31</w:t>
      </w:r>
      <w:r w:rsidRPr="00881F30">
        <w:rPr>
          <w:color w:val="000000" w:themeColor="text1"/>
        </w:rPr>
        <w:fldChar w:fldCharType="end"/>
      </w:r>
      <w:r w:rsidRPr="00881F30">
        <w:rPr>
          <w:color w:val="000000" w:themeColor="text1"/>
        </w:rPr>
        <w:t xml:space="preserve"> Descripción de variables de los datasets importados</w:t>
      </w:r>
      <w:bookmarkEnd w:id="267"/>
    </w:p>
    <w:p w14:paraId="47229CFB" w14:textId="5790FF02" w:rsidR="0059253E" w:rsidRPr="00881F30" w:rsidRDefault="00AF7DAE" w:rsidP="00EF4B32">
      <w:pPr>
        <w:pStyle w:val="Prrafodelista"/>
        <w:numPr>
          <w:ilvl w:val="0"/>
          <w:numId w:val="14"/>
        </w:numPr>
        <w:rPr>
          <w:color w:val="000000" w:themeColor="text1"/>
        </w:rPr>
      </w:pPr>
      <w:r w:rsidRPr="00881F30">
        <w:rPr>
          <w:i/>
          <w:noProof/>
          <w:color w:val="000000" w:themeColor="text1"/>
          <w:lang w:val="es-EC" w:eastAsia="es-EC"/>
        </w:rPr>
        <mc:AlternateContent>
          <mc:Choice Requires="wpg">
            <w:drawing>
              <wp:anchor distT="0" distB="0" distL="114300" distR="114300" simplePos="0" relativeHeight="251676672" behindDoc="0" locked="0" layoutInCell="1" allowOverlap="1" wp14:anchorId="3FE3F413" wp14:editId="27F43870">
                <wp:simplePos x="0" y="0"/>
                <wp:positionH relativeFrom="margin">
                  <wp:posOffset>114300</wp:posOffset>
                </wp:positionH>
                <wp:positionV relativeFrom="paragraph">
                  <wp:posOffset>311785</wp:posOffset>
                </wp:positionV>
                <wp:extent cx="5347335" cy="2084705"/>
                <wp:effectExtent l="0" t="0" r="5715" b="0"/>
                <wp:wrapSquare wrapText="bothSides"/>
                <wp:docPr id="45" name="Grupo 45"/>
                <wp:cNvGraphicFramePr/>
                <a:graphic xmlns:a="http://schemas.openxmlformats.org/drawingml/2006/main">
                  <a:graphicData uri="http://schemas.microsoft.com/office/word/2010/wordprocessingGroup">
                    <wpg:wgp>
                      <wpg:cNvGrpSpPr/>
                      <wpg:grpSpPr>
                        <a:xfrm>
                          <a:off x="0" y="0"/>
                          <a:ext cx="5347335" cy="2084705"/>
                          <a:chOff x="0" y="0"/>
                          <a:chExt cx="5529580" cy="2304415"/>
                        </a:xfrm>
                      </wpg:grpSpPr>
                      <pic:pic xmlns:pic="http://schemas.openxmlformats.org/drawingml/2006/picture">
                        <pic:nvPicPr>
                          <pic:cNvPr id="44" name="Imagen 4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267075" y="57150"/>
                            <a:ext cx="2262505" cy="715010"/>
                          </a:xfrm>
                          <a:prstGeom prst="rect">
                            <a:avLst/>
                          </a:prstGeom>
                        </pic:spPr>
                      </pic:pic>
                      <pic:pic xmlns:pic="http://schemas.openxmlformats.org/drawingml/2006/picture">
                        <pic:nvPicPr>
                          <pic:cNvPr id="43" name="Imagen 43"/>
                          <pic:cNvPicPr>
                            <a:picLocks noChangeAspect="1"/>
                          </pic:cNvPicPr>
                        </pic:nvPicPr>
                        <pic:blipFill rotWithShape="1">
                          <a:blip r:embed="rId53">
                            <a:extLst>
                              <a:ext uri="{28A0092B-C50C-407E-A947-70E740481C1C}">
                                <a14:useLocalDpi xmlns:a14="http://schemas.microsoft.com/office/drawing/2010/main" val="0"/>
                              </a:ext>
                            </a:extLst>
                          </a:blip>
                          <a:srcRect l="11863"/>
                          <a:stretch/>
                        </pic:blipFill>
                        <pic:spPr bwMode="auto">
                          <a:xfrm>
                            <a:off x="0" y="0"/>
                            <a:ext cx="3222625" cy="2304415"/>
                          </a:xfrm>
                          <a:prstGeom prst="rect">
                            <a:avLst/>
                          </a:prstGeom>
                          <a:ln>
                            <a:noFill/>
                          </a:ln>
                          <a:effectLst>
                            <a:softEdge rad="50800"/>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6D62797" id="Grupo 45" o:spid="_x0000_s1026" style="position:absolute;margin-left:9pt;margin-top:24.55pt;width:421.05pt;height:164.15pt;z-index:251676672;mso-position-horizontal-relative:margin;mso-width-relative:margin;mso-height-relative:margin" coordsize="55295,23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4" o:spid="_x0000_s1027" type="#_x0000_t75" style="position:absolute;left:32670;top:571;width:22625;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">
                  <v:imagedata r:id="rId56" o:title=""/>
                  <v:path arrowok="t"/>
                </v:shape>
                <v:shape id="Imagen 43" o:spid="_x0000_s1028" type="#_x0000_t75" style="position:absolute;width:32226;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">
                  <v:imagedata r:id="rId57" o:title="" cropleft="7775f"/>
                  <v:path arrowok="t"/>
                </v:shape>
                <w10:wrap type="square" anchorx="margin"/>
              </v:group>
            </w:pict>
          </mc:Fallback>
        </mc:AlternateContent>
      </w:r>
      <w:r w:rsidRPr="00881F30">
        <w:rPr>
          <w:i/>
          <w:color w:val="000000" w:themeColor="text1"/>
        </w:rPr>
        <w:t xml:space="preserve">             </w:t>
      </w:r>
      <w:r w:rsidRPr="00881F30">
        <w:rPr>
          <w:i/>
          <w:color w:val="000000" w:themeColor="text1"/>
        </w:rPr>
        <w:tab/>
      </w:r>
      <w:r w:rsidRPr="00881F30">
        <w:rPr>
          <w:i/>
          <w:color w:val="000000" w:themeColor="text1"/>
        </w:rPr>
        <w:tab/>
      </w:r>
      <w:r w:rsidRPr="00881F30">
        <w:rPr>
          <w:i/>
          <w:color w:val="000000" w:themeColor="text1"/>
        </w:rPr>
        <w:tab/>
      </w:r>
      <w:r w:rsidRPr="00881F30">
        <w:rPr>
          <w:i/>
          <w:color w:val="000000" w:themeColor="text1"/>
        </w:rPr>
        <w:tab/>
      </w:r>
      <w:r w:rsidRPr="00881F30">
        <w:rPr>
          <w:i/>
          <w:color w:val="000000" w:themeColor="text1"/>
        </w:rPr>
        <w:tab/>
      </w:r>
      <w:r w:rsidRPr="00881F30">
        <w:rPr>
          <w:i/>
          <w:color w:val="000000" w:themeColor="text1"/>
        </w:rPr>
        <w:tab/>
        <w:t xml:space="preserve">         </w:t>
      </w:r>
      <w:r w:rsidRPr="00881F30">
        <w:rPr>
          <w:color w:val="000000" w:themeColor="text1"/>
        </w:rPr>
        <w:t>(b)</w:t>
      </w:r>
    </w:p>
    <w:p w14:paraId="282D99E7" w14:textId="77777777" w:rsidR="000C04D6" w:rsidRPr="00881F30" w:rsidRDefault="000C04D6" w:rsidP="008C7163">
      <w:pPr>
        <w:rPr>
          <w:noProof/>
          <w:color w:val="000000" w:themeColor="text1"/>
          <w:lang w:val="es-ES" w:eastAsia="es-ES"/>
        </w:rPr>
      </w:pPr>
    </w:p>
    <w:p w14:paraId="4FE7145F" w14:textId="52C06E51" w:rsidR="00E11E39" w:rsidRPr="00881F30" w:rsidRDefault="005375F4" w:rsidP="008C7163">
      <w:pPr>
        <w:rPr>
          <w:noProof/>
          <w:color w:val="000000" w:themeColor="text1"/>
          <w:lang w:val="es-ES" w:eastAsia="es-ES"/>
        </w:rPr>
      </w:pPr>
      <w:r w:rsidRPr="00881F30">
        <w:rPr>
          <w:noProof/>
          <w:color w:val="000000" w:themeColor="text1"/>
          <w:lang w:val="es-ES" w:eastAsia="es-ES"/>
        </w:rPr>
        <w:t>Para el caso de los datos de población no se encontraron nulo</w:t>
      </w:r>
      <w:r w:rsidR="00F774A9" w:rsidRPr="00881F30">
        <w:rPr>
          <w:noProof/>
          <w:color w:val="000000" w:themeColor="text1"/>
          <w:lang w:val="es-ES" w:eastAsia="es-ES"/>
        </w:rPr>
        <w:t>s</w:t>
      </w:r>
      <w:r w:rsidRPr="00881F30">
        <w:rPr>
          <w:noProof/>
          <w:color w:val="000000" w:themeColor="text1"/>
          <w:lang w:val="es-ES" w:eastAsia="es-ES"/>
        </w:rPr>
        <w:t xml:space="preserve">; sin embargo </w:t>
      </w:r>
      <w:r w:rsidR="00F774A9" w:rsidRPr="00881F30">
        <w:rPr>
          <w:noProof/>
          <w:color w:val="000000" w:themeColor="text1"/>
          <w:lang w:val="es-ES" w:eastAsia="es-ES"/>
        </w:rPr>
        <w:t xml:space="preserve">se </w:t>
      </w:r>
      <w:r w:rsidRPr="00881F30">
        <w:rPr>
          <w:noProof/>
          <w:color w:val="000000" w:themeColor="text1"/>
          <w:lang w:val="es-ES" w:eastAsia="es-ES"/>
        </w:rPr>
        <w:t xml:space="preserve">verificó tal cual muestra la Figura </w:t>
      </w:r>
      <w:r w:rsidR="00522551">
        <w:rPr>
          <w:noProof/>
          <w:color w:val="000000" w:themeColor="text1"/>
          <w:lang w:val="es-ES" w:eastAsia="es-ES"/>
        </w:rPr>
        <w:t>32</w:t>
      </w:r>
      <w:r w:rsidRPr="00881F30">
        <w:rPr>
          <w:noProof/>
          <w:color w:val="000000" w:themeColor="text1"/>
          <w:lang w:val="es-ES" w:eastAsia="es-ES"/>
        </w:rPr>
        <w:t xml:space="preserve">,  que los datos de declaraciones contenían 10 registros nulos; que posterioremente fueron eliminados al corroborarse que </w:t>
      </w:r>
      <w:r w:rsidR="00724714" w:rsidRPr="00881F30">
        <w:rPr>
          <w:noProof/>
          <w:color w:val="000000" w:themeColor="text1"/>
          <w:lang w:val="es-ES" w:eastAsia="es-ES"/>
        </w:rPr>
        <w:t xml:space="preserve"> correspondí</w:t>
      </w:r>
      <w:r w:rsidRPr="00881F30">
        <w:rPr>
          <w:noProof/>
          <w:color w:val="000000" w:themeColor="text1"/>
          <w:lang w:val="es-ES" w:eastAsia="es-ES"/>
        </w:rPr>
        <w:t>an a saltos de línea.</w:t>
      </w:r>
    </w:p>
    <w:p w14:paraId="3AA39D04" w14:textId="511090A4" w:rsidR="005375F4" w:rsidRPr="00881F30" w:rsidRDefault="00F774A9" w:rsidP="00F774A9">
      <w:pPr>
        <w:pStyle w:val="Descripcin"/>
        <w:rPr>
          <w:noProof/>
          <w:color w:val="000000" w:themeColor="text1"/>
          <w:lang w:eastAsia="es-ES"/>
        </w:rPr>
      </w:pPr>
      <w:bookmarkStart w:id="268" w:name="_Toc106016429"/>
      <w:r w:rsidRPr="00881F30">
        <w:rPr>
          <w:color w:val="000000" w:themeColor="text1"/>
        </w:rPr>
        <w:lastRenderedPageBreak/>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32</w:t>
      </w:r>
      <w:r w:rsidRPr="00881F30">
        <w:rPr>
          <w:color w:val="000000" w:themeColor="text1"/>
        </w:rPr>
        <w:fldChar w:fldCharType="end"/>
      </w:r>
      <w:r w:rsidRPr="00881F30">
        <w:rPr>
          <w:color w:val="000000" w:themeColor="text1"/>
        </w:rPr>
        <w:t xml:space="preserve"> Identificación y eliminación de datos nulos</w:t>
      </w:r>
      <w:bookmarkEnd w:id="268"/>
    </w:p>
    <w:p w14:paraId="62B17A64" w14:textId="4CEE1B80" w:rsidR="005375F4" w:rsidRPr="00881F30" w:rsidRDefault="003844D1" w:rsidP="005375F4">
      <w:pPr>
        <w:jc w:val="center"/>
        <w:rPr>
          <w:noProof/>
          <w:color w:val="000000" w:themeColor="text1"/>
          <w:lang w:val="es-ES" w:eastAsia="es-ES"/>
        </w:rPr>
      </w:pPr>
      <w:r w:rsidRPr="00881F30">
        <w:rPr>
          <w:noProof/>
          <w:color w:val="000000" w:themeColor="text1"/>
          <w:lang w:eastAsia="es-EC"/>
        </w:rPr>
        <mc:AlternateContent>
          <mc:Choice Requires="wps">
            <w:drawing>
              <wp:anchor distT="0" distB="0" distL="114300" distR="114300" simplePos="0" relativeHeight="251677696" behindDoc="0" locked="0" layoutInCell="1" allowOverlap="1" wp14:anchorId="65A1D89D" wp14:editId="51405B1F">
                <wp:simplePos x="0" y="0"/>
                <wp:positionH relativeFrom="column">
                  <wp:posOffset>2749550</wp:posOffset>
                </wp:positionH>
                <wp:positionV relativeFrom="paragraph">
                  <wp:posOffset>1043940</wp:posOffset>
                </wp:positionV>
                <wp:extent cx="381000" cy="219075"/>
                <wp:effectExtent l="0" t="19050" r="38100" b="47625"/>
                <wp:wrapNone/>
                <wp:docPr id="28" name="Flecha derecha 28"/>
                <wp:cNvGraphicFramePr/>
                <a:graphic xmlns:a="http://schemas.openxmlformats.org/drawingml/2006/main">
                  <a:graphicData uri="http://schemas.microsoft.com/office/word/2010/wordprocessingShape">
                    <wps:wsp>
                      <wps:cNvSpPr/>
                      <wps:spPr>
                        <a:xfrm>
                          <a:off x="0" y="0"/>
                          <a:ext cx="381000" cy="2190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DAD749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8" o:spid="_x0000_s1026" type="#_x0000_t13" style="position:absolute;margin-left:216.5pt;margin-top:82.2pt;width:30pt;height:17.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" adj="15390" fillcolor="#4f81bd [3204]" strokecolor="#243f60 [1604]" strokeweight="2pt"/>
            </w:pict>
          </mc:Fallback>
        </mc:AlternateContent>
      </w:r>
      <w:r w:rsidR="005375F4" w:rsidRPr="00881F30">
        <w:rPr>
          <w:noProof/>
          <w:color w:val="000000" w:themeColor="text1"/>
          <w:lang w:eastAsia="es-EC"/>
        </w:rPr>
        <w:drawing>
          <wp:inline distT="0" distB="0" distL="0" distR="0" wp14:anchorId="596ACFC7" wp14:editId="2CF4838A">
            <wp:extent cx="2329023" cy="22288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3757" cy="2233380"/>
                    </a:xfrm>
                    <a:prstGeom prst="rect">
                      <a:avLst/>
                    </a:prstGeom>
                  </pic:spPr>
                </pic:pic>
              </a:graphicData>
            </a:graphic>
          </wp:inline>
        </w:drawing>
      </w:r>
      <w:r w:rsidR="005375F4" w:rsidRPr="00881F30">
        <w:rPr>
          <w:noProof/>
          <w:color w:val="000000" w:themeColor="text1"/>
          <w:lang w:val="es-ES" w:eastAsia="es-ES"/>
        </w:rPr>
        <w:t xml:space="preserve"> </w:t>
      </w:r>
      <w:r w:rsidRPr="00881F30">
        <w:rPr>
          <w:noProof/>
          <w:color w:val="000000" w:themeColor="text1"/>
          <w:lang w:val="es-ES" w:eastAsia="es-ES"/>
        </w:rPr>
        <w:t xml:space="preserve">          </w:t>
      </w:r>
      <w:r w:rsidR="005375F4" w:rsidRPr="00881F30">
        <w:rPr>
          <w:noProof/>
          <w:color w:val="000000" w:themeColor="text1"/>
          <w:lang w:eastAsia="es-EC"/>
        </w:rPr>
        <w:drawing>
          <wp:inline distT="0" distB="0" distL="0" distR="0" wp14:anchorId="27F1817E" wp14:editId="3B66FF5A">
            <wp:extent cx="2228850" cy="2171490"/>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4874" cy="2177359"/>
                    </a:xfrm>
                    <a:prstGeom prst="rect">
                      <a:avLst/>
                    </a:prstGeom>
                  </pic:spPr>
                </pic:pic>
              </a:graphicData>
            </a:graphic>
          </wp:inline>
        </w:drawing>
      </w:r>
    </w:p>
    <w:p w14:paraId="7F5AF66B" w14:textId="54D32608" w:rsidR="00C67C45" w:rsidRPr="00881F30" w:rsidRDefault="001145DC" w:rsidP="00F314DF">
      <w:pPr>
        <w:rPr>
          <w:noProof/>
          <w:color w:val="000000" w:themeColor="text1"/>
          <w:lang w:val="es-ES" w:eastAsia="es-ES"/>
        </w:rPr>
      </w:pPr>
      <w:r w:rsidRPr="00881F30">
        <w:rPr>
          <w:noProof/>
          <w:color w:val="000000" w:themeColor="text1"/>
          <w:lang w:val="es-ES" w:eastAsia="es-ES"/>
        </w:rPr>
        <w:t xml:space="preserve">Se </w:t>
      </w:r>
      <w:r w:rsidR="00F774A9" w:rsidRPr="00881F30">
        <w:rPr>
          <w:noProof/>
          <w:color w:val="000000" w:themeColor="text1"/>
          <w:lang w:val="es-ES" w:eastAsia="es-ES"/>
        </w:rPr>
        <w:t>constató</w:t>
      </w:r>
      <w:r w:rsidRPr="00881F30">
        <w:rPr>
          <w:noProof/>
          <w:color w:val="000000" w:themeColor="text1"/>
          <w:lang w:val="es-ES" w:eastAsia="es-ES"/>
        </w:rPr>
        <w:t xml:space="preserve"> también la no existencia de datos duplicados</w:t>
      </w:r>
      <w:r w:rsidR="00724714" w:rsidRPr="00881F30">
        <w:rPr>
          <w:noProof/>
          <w:color w:val="000000" w:themeColor="text1"/>
          <w:lang w:val="es-ES" w:eastAsia="es-ES"/>
        </w:rPr>
        <w:t>.</w:t>
      </w:r>
      <w:r w:rsidRPr="00881F30">
        <w:rPr>
          <w:noProof/>
          <w:color w:val="000000" w:themeColor="text1"/>
          <w:lang w:val="es-ES" w:eastAsia="es-ES"/>
        </w:rPr>
        <w:t xml:space="preserve"> </w:t>
      </w:r>
      <w:r w:rsidR="00724714" w:rsidRPr="00881F30">
        <w:rPr>
          <w:noProof/>
          <w:color w:val="000000" w:themeColor="text1"/>
          <w:lang w:val="es-ES" w:eastAsia="es-ES"/>
        </w:rPr>
        <w:t>C</w:t>
      </w:r>
      <w:r w:rsidR="00C67C45" w:rsidRPr="00881F30">
        <w:rPr>
          <w:noProof/>
          <w:color w:val="000000" w:themeColor="text1"/>
          <w:lang w:val="es-ES" w:eastAsia="es-ES"/>
        </w:rPr>
        <w:t xml:space="preserve">on </w:t>
      </w:r>
      <w:r w:rsidRPr="00881F30">
        <w:rPr>
          <w:noProof/>
          <w:color w:val="000000" w:themeColor="text1"/>
          <w:lang w:val="es-ES" w:eastAsia="es-ES"/>
        </w:rPr>
        <w:t>la data depurada</w:t>
      </w:r>
      <w:r w:rsidR="00724714" w:rsidRPr="00881F30">
        <w:rPr>
          <w:noProof/>
          <w:color w:val="000000" w:themeColor="text1"/>
          <w:lang w:val="es-ES" w:eastAsia="es-ES"/>
        </w:rPr>
        <w:t>, se prosigue a obtener la estadísticas de la so</w:t>
      </w:r>
      <w:r w:rsidR="0093370C" w:rsidRPr="00881F30">
        <w:rPr>
          <w:noProof/>
          <w:color w:val="000000" w:themeColor="text1"/>
          <w:lang w:val="es-ES" w:eastAsia="es-ES"/>
        </w:rPr>
        <w:t>bre los datos de declaraciones, en la Figura</w:t>
      </w:r>
      <w:r w:rsidR="00F774A9" w:rsidRPr="00881F30">
        <w:rPr>
          <w:noProof/>
          <w:color w:val="000000" w:themeColor="text1"/>
          <w:lang w:val="es-ES" w:eastAsia="es-ES"/>
        </w:rPr>
        <w:t xml:space="preserve"> </w:t>
      </w:r>
      <w:r w:rsidR="00522551">
        <w:rPr>
          <w:noProof/>
          <w:color w:val="000000" w:themeColor="text1"/>
          <w:lang w:val="es-ES" w:eastAsia="es-ES"/>
        </w:rPr>
        <w:t>33</w:t>
      </w:r>
      <w:r w:rsidR="0093370C" w:rsidRPr="00881F30">
        <w:rPr>
          <w:noProof/>
          <w:color w:val="000000" w:themeColor="text1"/>
          <w:lang w:val="es-ES" w:eastAsia="es-ES"/>
        </w:rPr>
        <w:t xml:space="preserve">  se visualiza un detalle de los campos numéricos de las declaraciones, con medidas relevantes como la media, desviaci</w:t>
      </w:r>
      <w:r w:rsidR="0091667E" w:rsidRPr="00881F30">
        <w:rPr>
          <w:noProof/>
          <w:color w:val="000000" w:themeColor="text1"/>
          <w:lang w:val="es-ES" w:eastAsia="es-ES"/>
        </w:rPr>
        <w:t>ó</w:t>
      </w:r>
      <w:r w:rsidR="0093370C" w:rsidRPr="00881F30">
        <w:rPr>
          <w:noProof/>
          <w:color w:val="000000" w:themeColor="text1"/>
          <w:lang w:val="es-ES" w:eastAsia="es-ES"/>
        </w:rPr>
        <w:t>n est</w:t>
      </w:r>
      <w:r w:rsidR="0091667E" w:rsidRPr="00881F30">
        <w:rPr>
          <w:noProof/>
          <w:color w:val="000000" w:themeColor="text1"/>
          <w:lang w:val="es-ES" w:eastAsia="es-ES"/>
        </w:rPr>
        <w:t>á</w:t>
      </w:r>
      <w:r w:rsidR="0093370C" w:rsidRPr="00881F30">
        <w:rPr>
          <w:noProof/>
          <w:color w:val="000000" w:themeColor="text1"/>
          <w:lang w:val="es-ES" w:eastAsia="es-ES"/>
        </w:rPr>
        <w:t>ndar y cuartiles.</w:t>
      </w:r>
    </w:p>
    <w:p w14:paraId="1CB21B8F" w14:textId="5D3B3269" w:rsidR="0093370C" w:rsidRPr="00881F30" w:rsidRDefault="00F774A9" w:rsidP="00F774A9">
      <w:pPr>
        <w:pStyle w:val="Descripcin"/>
        <w:rPr>
          <w:noProof/>
          <w:color w:val="000000" w:themeColor="text1"/>
          <w:lang w:eastAsia="es-ES"/>
        </w:rPr>
      </w:pPr>
      <w:bookmarkStart w:id="269" w:name="_Toc106016430"/>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33</w:t>
      </w:r>
      <w:r w:rsidRPr="00881F30">
        <w:rPr>
          <w:color w:val="000000" w:themeColor="text1"/>
        </w:rPr>
        <w:fldChar w:fldCharType="end"/>
      </w:r>
      <w:r w:rsidRPr="00881F30">
        <w:rPr>
          <w:color w:val="000000" w:themeColor="text1"/>
        </w:rPr>
        <w:t xml:space="preserve"> Estadísticas datos numéricos de Declaraciones</w:t>
      </w:r>
      <w:bookmarkEnd w:id="269"/>
    </w:p>
    <w:p w14:paraId="05D46436" w14:textId="3EA54DE6" w:rsidR="0091667E" w:rsidRPr="00AF5B7D" w:rsidRDefault="0093370C" w:rsidP="008C7163">
      <w:pPr>
        <w:rPr>
          <w:noProof/>
          <w:color w:val="000000" w:themeColor="text1"/>
          <w:lang w:val="es-ES" w:eastAsia="es-ES"/>
        </w:rPr>
      </w:pPr>
      <w:r w:rsidRPr="00881F30">
        <w:rPr>
          <w:noProof/>
          <w:color w:val="000000" w:themeColor="text1"/>
          <w:lang w:eastAsia="es-EC"/>
        </w:rPr>
        <w:drawing>
          <wp:inline distT="0" distB="0" distL="0" distR="0" wp14:anchorId="047E33E6" wp14:editId="01AA5BB1">
            <wp:extent cx="5610759" cy="1444446"/>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2229" cy="1447399"/>
                    </a:xfrm>
                    <a:prstGeom prst="rect">
                      <a:avLst/>
                    </a:prstGeom>
                  </pic:spPr>
                </pic:pic>
              </a:graphicData>
            </a:graphic>
          </wp:inline>
        </w:drawing>
      </w:r>
    </w:p>
    <w:p w14:paraId="46E5CB34" w14:textId="38F8A5D7" w:rsidR="00AD6D49" w:rsidRDefault="0091667E" w:rsidP="008C7163">
      <w:pPr>
        <w:rPr>
          <w:color w:val="000000" w:themeColor="text1"/>
        </w:rPr>
      </w:pPr>
      <w:r w:rsidRPr="00881F30">
        <w:rPr>
          <w:color w:val="000000" w:themeColor="text1"/>
        </w:rPr>
        <w:t>El despliegue de información de estadísticas es importante para realizar un análisis descriptivo, este se complementa con gráficos que facilitan su comprensión y comportamiento; la Figura</w:t>
      </w:r>
      <w:r w:rsidR="00EE6027">
        <w:rPr>
          <w:color w:val="000000" w:themeColor="text1"/>
        </w:rPr>
        <w:t xml:space="preserve"> </w:t>
      </w:r>
      <w:r w:rsidR="00522551">
        <w:rPr>
          <w:color w:val="000000" w:themeColor="text1"/>
        </w:rPr>
        <w:t>34</w:t>
      </w:r>
      <w:r w:rsidRPr="00881F30">
        <w:rPr>
          <w:color w:val="000000" w:themeColor="text1"/>
        </w:rPr>
        <w:t>,</w:t>
      </w:r>
      <w:r w:rsidR="004D617B" w:rsidRPr="00881F30">
        <w:rPr>
          <w:color w:val="000000" w:themeColor="text1"/>
        </w:rPr>
        <w:t xml:space="preserve"> </w:t>
      </w:r>
      <w:r w:rsidR="004871AC" w:rsidRPr="00881F30">
        <w:rPr>
          <w:color w:val="000000" w:themeColor="text1"/>
        </w:rPr>
        <w:t xml:space="preserve">con </w:t>
      </w:r>
      <w:r w:rsidR="004D617B" w:rsidRPr="00881F30">
        <w:rPr>
          <w:color w:val="000000" w:themeColor="text1"/>
        </w:rPr>
        <w:t>las gráficas de cajas con información de las variables: Total Compras</w:t>
      </w:r>
      <w:r w:rsidR="00FE6A06" w:rsidRPr="00881F30">
        <w:rPr>
          <w:color w:val="000000" w:themeColor="text1"/>
        </w:rPr>
        <w:t xml:space="preserve"> (a)</w:t>
      </w:r>
      <w:r w:rsidR="004D617B" w:rsidRPr="00881F30">
        <w:rPr>
          <w:color w:val="000000" w:themeColor="text1"/>
        </w:rPr>
        <w:t xml:space="preserve"> y Total Ventas</w:t>
      </w:r>
      <w:r w:rsidR="00FE6A06" w:rsidRPr="00881F30">
        <w:rPr>
          <w:color w:val="000000" w:themeColor="text1"/>
        </w:rPr>
        <w:t xml:space="preserve"> (b)</w:t>
      </w:r>
      <w:r w:rsidR="004D617B" w:rsidRPr="00881F30">
        <w:rPr>
          <w:color w:val="000000" w:themeColor="text1"/>
        </w:rPr>
        <w:t xml:space="preserve"> por provincia </w:t>
      </w:r>
      <w:r w:rsidR="00FE6A06" w:rsidRPr="00881F30">
        <w:rPr>
          <w:color w:val="000000" w:themeColor="text1"/>
        </w:rPr>
        <w:t xml:space="preserve">se puede verificar 2 datos atípicos; sin </w:t>
      </w:r>
      <w:r w:rsidR="001A0384" w:rsidRPr="00881F30">
        <w:rPr>
          <w:color w:val="000000" w:themeColor="text1"/>
        </w:rPr>
        <w:t>embargo,</w:t>
      </w:r>
      <w:r w:rsidR="00FE6A06" w:rsidRPr="00881F30">
        <w:rPr>
          <w:color w:val="000000" w:themeColor="text1"/>
        </w:rPr>
        <w:t xml:space="preserve"> estos representan información de Guayas y Pichincha, las provincias más grandes y pobladas del país.  El resto de </w:t>
      </w:r>
      <w:r w:rsidR="001A0384" w:rsidRPr="00881F30">
        <w:rPr>
          <w:color w:val="000000" w:themeColor="text1"/>
        </w:rPr>
        <w:t>las provincias</w:t>
      </w:r>
      <w:r w:rsidR="00FE6A06" w:rsidRPr="00881F30">
        <w:rPr>
          <w:color w:val="000000" w:themeColor="text1"/>
        </w:rPr>
        <w:t xml:space="preserve"> se encuentran dentro del primer y tercer cuartil.</w:t>
      </w:r>
    </w:p>
    <w:p w14:paraId="35FEFA07" w14:textId="507AB78F" w:rsidR="00691A94" w:rsidRDefault="00691A94" w:rsidP="008C7163">
      <w:pPr>
        <w:rPr>
          <w:color w:val="000000" w:themeColor="text1"/>
        </w:rPr>
      </w:pPr>
    </w:p>
    <w:p w14:paraId="0EE0BC6C" w14:textId="5F221894" w:rsidR="00691A94" w:rsidRDefault="00691A94" w:rsidP="008C7163">
      <w:pPr>
        <w:rPr>
          <w:color w:val="000000" w:themeColor="text1"/>
        </w:rPr>
      </w:pPr>
    </w:p>
    <w:p w14:paraId="3A15C021" w14:textId="7C261024" w:rsidR="00691A94" w:rsidRDefault="00691A94" w:rsidP="008C7163">
      <w:pPr>
        <w:rPr>
          <w:color w:val="000000" w:themeColor="text1"/>
        </w:rPr>
      </w:pPr>
    </w:p>
    <w:p w14:paraId="46BE41B0" w14:textId="6511AE74" w:rsidR="00691A94" w:rsidRDefault="00691A94" w:rsidP="008C7163">
      <w:pPr>
        <w:rPr>
          <w:color w:val="000000" w:themeColor="text1"/>
        </w:rPr>
      </w:pPr>
    </w:p>
    <w:p w14:paraId="2C2305CA" w14:textId="77777777" w:rsidR="00691A94" w:rsidRDefault="00691A94" w:rsidP="00F774A9">
      <w:pPr>
        <w:pStyle w:val="Descripcin"/>
        <w:rPr>
          <w:rFonts w:cstheme="minorBidi"/>
          <w:i w:val="0"/>
          <w:iCs w:val="0"/>
          <w:color w:val="000000" w:themeColor="text1"/>
          <w:sz w:val="22"/>
          <w:szCs w:val="22"/>
          <w:lang w:val="es-EC"/>
        </w:rPr>
      </w:pPr>
    </w:p>
    <w:p w14:paraId="767FFCC2" w14:textId="10DDE83C" w:rsidR="00FE6A06" w:rsidRPr="00881F30" w:rsidRDefault="00F774A9" w:rsidP="00F774A9">
      <w:pPr>
        <w:pStyle w:val="Descripcin"/>
        <w:rPr>
          <w:color w:val="000000" w:themeColor="text1"/>
        </w:rPr>
      </w:pPr>
      <w:bookmarkStart w:id="270" w:name="_Toc106016431"/>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34</w:t>
      </w:r>
      <w:r w:rsidRPr="00881F30">
        <w:rPr>
          <w:color w:val="000000" w:themeColor="text1"/>
        </w:rPr>
        <w:fldChar w:fldCharType="end"/>
      </w:r>
      <w:r w:rsidRPr="00881F30">
        <w:rPr>
          <w:color w:val="000000" w:themeColor="text1"/>
        </w:rPr>
        <w:t xml:space="preserve"> Gráficas de cajas de los totales de compras y ventas por provincia</w:t>
      </w:r>
      <w:bookmarkEnd w:id="270"/>
    </w:p>
    <w:p w14:paraId="70F61333" w14:textId="5F5DFF3D" w:rsidR="00FE6A06" w:rsidRPr="00881F30" w:rsidRDefault="00FE6A06" w:rsidP="00EF4B32">
      <w:pPr>
        <w:pStyle w:val="Prrafodelista"/>
        <w:numPr>
          <w:ilvl w:val="0"/>
          <w:numId w:val="15"/>
        </w:numPr>
        <w:rPr>
          <w:color w:val="000000" w:themeColor="text1"/>
        </w:rPr>
      </w:pPr>
      <w:r w:rsidRPr="00881F30">
        <w:rPr>
          <w:color w:val="000000" w:themeColor="text1"/>
        </w:rPr>
        <w:t xml:space="preserve">  </w:t>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t>(b)</w:t>
      </w:r>
    </w:p>
    <w:p w14:paraId="5E50A837" w14:textId="0B7E0860" w:rsidR="00FE6A06" w:rsidRPr="00881F30" w:rsidRDefault="004D617B" w:rsidP="008C7163">
      <w:pPr>
        <w:rPr>
          <w:color w:val="000000" w:themeColor="text1"/>
        </w:rPr>
      </w:pPr>
      <w:r w:rsidRPr="00881F30">
        <w:rPr>
          <w:noProof/>
          <w:color w:val="000000" w:themeColor="text1"/>
          <w:lang w:eastAsia="es-EC"/>
        </w:rPr>
        <w:drawing>
          <wp:inline distT="0" distB="0" distL="0" distR="0" wp14:anchorId="2AACDD51" wp14:editId="48E39293">
            <wp:extent cx="5310836" cy="2277159"/>
            <wp:effectExtent l="0" t="0" r="4445"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0195" cy="2289747"/>
                    </a:xfrm>
                    <a:prstGeom prst="rect">
                      <a:avLst/>
                    </a:prstGeom>
                  </pic:spPr>
                </pic:pic>
              </a:graphicData>
            </a:graphic>
          </wp:inline>
        </w:drawing>
      </w:r>
    </w:p>
    <w:p w14:paraId="0BE61C37" w14:textId="551185A3" w:rsidR="00FE6A06" w:rsidRPr="00881F30" w:rsidRDefault="00FE6A06" w:rsidP="008C7163">
      <w:pPr>
        <w:rPr>
          <w:color w:val="000000" w:themeColor="text1"/>
        </w:rPr>
      </w:pPr>
      <w:r w:rsidRPr="00881F30">
        <w:rPr>
          <w:color w:val="000000" w:themeColor="text1"/>
        </w:rPr>
        <w:t>Se procede también con la obtención de los montos totales de compras y ventas por año, la Figura</w:t>
      </w:r>
      <w:r w:rsidR="009D6523" w:rsidRPr="00881F30">
        <w:rPr>
          <w:color w:val="000000" w:themeColor="text1"/>
        </w:rPr>
        <w:t xml:space="preserve"> </w:t>
      </w:r>
      <w:r w:rsidR="00522551">
        <w:rPr>
          <w:color w:val="000000" w:themeColor="text1"/>
        </w:rPr>
        <w:t>35</w:t>
      </w:r>
      <w:r w:rsidR="00EE6027">
        <w:rPr>
          <w:color w:val="000000" w:themeColor="text1"/>
        </w:rPr>
        <w:t xml:space="preserve"> </w:t>
      </w:r>
      <w:r w:rsidRPr="00881F30">
        <w:rPr>
          <w:color w:val="000000" w:themeColor="text1"/>
        </w:rPr>
        <w:t>evidencia</w:t>
      </w:r>
      <w:r w:rsidR="00BE6E4C" w:rsidRPr="00881F30">
        <w:rPr>
          <w:color w:val="000000" w:themeColor="text1"/>
        </w:rPr>
        <w:t xml:space="preserve"> </w:t>
      </w:r>
      <w:r w:rsidRPr="00881F30">
        <w:rPr>
          <w:color w:val="000000" w:themeColor="text1"/>
        </w:rPr>
        <w:t>que para ambas variables el año 2021 los montos son mayores; pudiendo atribuirse este crecimiento a la reapertura y flexibilización de medidas para contener la epidemia del COVID-19 que impulsaron una recuperación económica.</w:t>
      </w:r>
    </w:p>
    <w:p w14:paraId="6CB3C41F" w14:textId="77777777" w:rsidR="00C12B38" w:rsidRDefault="00C12B38" w:rsidP="009D6523">
      <w:pPr>
        <w:pStyle w:val="Descripcin"/>
        <w:rPr>
          <w:color w:val="000000" w:themeColor="text1"/>
        </w:rPr>
      </w:pPr>
    </w:p>
    <w:p w14:paraId="623480AE" w14:textId="04F601E8" w:rsidR="009D6523" w:rsidRPr="00881F30" w:rsidRDefault="009D6523" w:rsidP="009D6523">
      <w:pPr>
        <w:pStyle w:val="Descripcin"/>
        <w:rPr>
          <w:color w:val="000000" w:themeColor="text1"/>
        </w:rPr>
      </w:pPr>
      <w:bookmarkStart w:id="271" w:name="_Toc106016432"/>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35</w:t>
      </w:r>
      <w:r w:rsidRPr="00881F30">
        <w:rPr>
          <w:color w:val="000000" w:themeColor="text1"/>
        </w:rPr>
        <w:fldChar w:fldCharType="end"/>
      </w:r>
      <w:r w:rsidRPr="00881F30">
        <w:rPr>
          <w:color w:val="000000" w:themeColor="text1"/>
        </w:rPr>
        <w:t xml:space="preserve"> Total de compras y ventas por año</w:t>
      </w:r>
      <w:bookmarkEnd w:id="271"/>
    </w:p>
    <w:p w14:paraId="39906C95" w14:textId="124E2247" w:rsidR="00FE6A06" w:rsidRPr="00881F30" w:rsidRDefault="00FE6A06" w:rsidP="00EF4B32">
      <w:pPr>
        <w:pStyle w:val="Prrafodelista"/>
        <w:numPr>
          <w:ilvl w:val="0"/>
          <w:numId w:val="16"/>
        </w:numPr>
        <w:rPr>
          <w:color w:val="000000" w:themeColor="text1"/>
        </w:rPr>
      </w:pPr>
      <w:r w:rsidRPr="00881F30">
        <w:rPr>
          <w:color w:val="000000" w:themeColor="text1"/>
        </w:rPr>
        <w:t xml:space="preserve">   </w:t>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t>(b)</w:t>
      </w:r>
    </w:p>
    <w:p w14:paraId="7DA78522" w14:textId="0617D2A4" w:rsidR="0065144E" w:rsidRDefault="00FE6A06" w:rsidP="00AF5B7D">
      <w:pPr>
        <w:jc w:val="center"/>
        <w:rPr>
          <w:color w:val="000000" w:themeColor="text1"/>
        </w:rPr>
      </w:pPr>
      <w:r w:rsidRPr="00881F30">
        <w:rPr>
          <w:noProof/>
          <w:color w:val="000000" w:themeColor="text1"/>
          <w:lang w:eastAsia="es-EC"/>
        </w:rPr>
        <w:drawing>
          <wp:inline distT="0" distB="0" distL="0" distR="0" wp14:anchorId="12DEEC36" wp14:editId="31184660">
            <wp:extent cx="4747565" cy="209583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5621" cy="2121467"/>
                    </a:xfrm>
                    <a:prstGeom prst="rect">
                      <a:avLst/>
                    </a:prstGeom>
                  </pic:spPr>
                </pic:pic>
              </a:graphicData>
            </a:graphic>
          </wp:inline>
        </w:drawing>
      </w:r>
    </w:p>
    <w:p w14:paraId="5AF883B7" w14:textId="72CEE2EF" w:rsidR="00691A94" w:rsidRDefault="00691A94" w:rsidP="00AF5B7D">
      <w:pPr>
        <w:jc w:val="center"/>
        <w:rPr>
          <w:color w:val="000000" w:themeColor="text1"/>
        </w:rPr>
      </w:pPr>
    </w:p>
    <w:p w14:paraId="05E4E17A" w14:textId="754D42AE" w:rsidR="00691A94" w:rsidRDefault="00691A94" w:rsidP="00AF5B7D">
      <w:pPr>
        <w:jc w:val="center"/>
        <w:rPr>
          <w:color w:val="000000" w:themeColor="text1"/>
        </w:rPr>
      </w:pPr>
    </w:p>
    <w:p w14:paraId="30040A91" w14:textId="0B301547" w:rsidR="00691A94" w:rsidRDefault="00691A94" w:rsidP="00AF5B7D">
      <w:pPr>
        <w:jc w:val="center"/>
        <w:rPr>
          <w:color w:val="000000" w:themeColor="text1"/>
        </w:rPr>
      </w:pPr>
    </w:p>
    <w:p w14:paraId="4EACFDD0" w14:textId="77777777" w:rsidR="00691A94" w:rsidRPr="00881F30" w:rsidRDefault="00691A94" w:rsidP="00AF5B7D">
      <w:pPr>
        <w:jc w:val="center"/>
        <w:rPr>
          <w:color w:val="000000" w:themeColor="text1"/>
        </w:rPr>
      </w:pPr>
    </w:p>
    <w:p w14:paraId="6ABD3038" w14:textId="4C834B89" w:rsidR="006D15A6" w:rsidRPr="00881F30" w:rsidRDefault="00A31952" w:rsidP="00EF4B32">
      <w:pPr>
        <w:pStyle w:val="Prrafodelista"/>
        <w:numPr>
          <w:ilvl w:val="0"/>
          <w:numId w:val="12"/>
        </w:numPr>
        <w:ind w:left="360"/>
        <w:rPr>
          <w:b/>
          <w:color w:val="000000" w:themeColor="text1"/>
          <w:lang w:eastAsia="es-ES"/>
        </w:rPr>
      </w:pPr>
      <w:r w:rsidRPr="00881F30">
        <w:rPr>
          <w:b/>
          <w:color w:val="000000" w:themeColor="text1"/>
          <w:lang w:eastAsia="es-ES"/>
        </w:rPr>
        <w:lastRenderedPageBreak/>
        <w:t>PREPROCESAMIENTO DE DATOS</w:t>
      </w:r>
    </w:p>
    <w:p w14:paraId="7A2302C9" w14:textId="77777777" w:rsidR="00A31952" w:rsidRPr="00881F30" w:rsidRDefault="00A31952" w:rsidP="00A31952">
      <w:pPr>
        <w:rPr>
          <w:color w:val="000000" w:themeColor="text1"/>
          <w:lang w:eastAsia="es-ES"/>
        </w:rPr>
      </w:pPr>
      <w:r w:rsidRPr="00881F30">
        <w:rPr>
          <w:color w:val="000000" w:themeColor="text1"/>
          <w:lang w:eastAsia="es-ES"/>
        </w:rPr>
        <w:t xml:space="preserve"> En esta etapa, se cumplieron tareas que involucra enriquecer, consolidar y estandarizar el conjunto de datos originales:</w:t>
      </w:r>
    </w:p>
    <w:p w14:paraId="0EEE849E" w14:textId="25796717" w:rsidR="00A31952" w:rsidRPr="00881F30" w:rsidRDefault="00A31952" w:rsidP="00A31952">
      <w:pPr>
        <w:rPr>
          <w:color w:val="000000" w:themeColor="text1"/>
          <w:lang w:eastAsia="es-ES"/>
        </w:rPr>
      </w:pPr>
      <w:r w:rsidRPr="00881F30">
        <w:rPr>
          <w:b/>
          <w:color w:val="000000" w:themeColor="text1"/>
          <w:lang w:eastAsia="es-ES"/>
        </w:rPr>
        <w:t xml:space="preserve">Consolidación de datos: </w:t>
      </w:r>
      <w:r w:rsidRPr="00881F30">
        <w:rPr>
          <w:color w:val="000000" w:themeColor="text1"/>
          <w:lang w:eastAsia="es-ES"/>
        </w:rPr>
        <w:t xml:space="preserve"> Unión (</w:t>
      </w:r>
      <w:r w:rsidR="00EE6027" w:rsidRPr="00881F30">
        <w:rPr>
          <w:i/>
          <w:color w:val="000000" w:themeColor="text1"/>
          <w:lang w:eastAsia="es-ES"/>
        </w:rPr>
        <w:t>Join</w:t>
      </w:r>
      <w:r w:rsidR="00EE6027" w:rsidRPr="00881F30">
        <w:rPr>
          <w:color w:val="000000" w:themeColor="text1"/>
          <w:lang w:eastAsia="es-ES"/>
        </w:rPr>
        <w:t>) entre</w:t>
      </w:r>
      <w:r w:rsidRPr="00881F30">
        <w:rPr>
          <w:color w:val="000000" w:themeColor="text1"/>
          <w:lang w:eastAsia="es-ES"/>
        </w:rPr>
        <w:t xml:space="preserve"> las fuentes de declaraciones agregadas por </w:t>
      </w:r>
      <w:r w:rsidRPr="00881F30">
        <w:rPr>
          <w:b/>
          <w:color w:val="000000" w:themeColor="text1"/>
          <w:lang w:eastAsia="es-ES"/>
        </w:rPr>
        <w:t xml:space="preserve">provincia y </w:t>
      </w:r>
      <w:r w:rsidR="00EE6027" w:rsidRPr="00881F30">
        <w:rPr>
          <w:b/>
          <w:color w:val="000000" w:themeColor="text1"/>
          <w:lang w:eastAsia="es-ES"/>
        </w:rPr>
        <w:t>cantón</w:t>
      </w:r>
      <w:r w:rsidR="00EE6027" w:rsidRPr="00881F30">
        <w:rPr>
          <w:color w:val="000000" w:themeColor="text1"/>
          <w:lang w:eastAsia="es-ES"/>
        </w:rPr>
        <w:t xml:space="preserve"> y</w:t>
      </w:r>
      <w:r w:rsidRPr="00881F30">
        <w:rPr>
          <w:color w:val="000000" w:themeColor="text1"/>
          <w:lang w:eastAsia="es-ES"/>
        </w:rPr>
        <w:t xml:space="preserve"> la data de población. Esto enriquece los datos al contar con información sobre variables económicas como Total Compras, Total Ventas, e/o de una determinada localidad y la población de </w:t>
      </w:r>
      <w:r w:rsidR="00216DB2" w:rsidRPr="00881F30">
        <w:rPr>
          <w:color w:val="000000" w:themeColor="text1"/>
          <w:lang w:eastAsia="es-ES"/>
        </w:rPr>
        <w:t>esta</w:t>
      </w:r>
      <w:r w:rsidRPr="00881F30">
        <w:rPr>
          <w:color w:val="000000" w:themeColor="text1"/>
          <w:lang w:eastAsia="es-ES"/>
        </w:rPr>
        <w:t>.</w:t>
      </w:r>
    </w:p>
    <w:p w14:paraId="2B23053E" w14:textId="3F316628" w:rsidR="00423445" w:rsidRPr="00881F30" w:rsidRDefault="00ED022E" w:rsidP="00A31952">
      <w:pPr>
        <w:rPr>
          <w:color w:val="000000" w:themeColor="text1"/>
          <w:lang w:eastAsia="es-ES"/>
        </w:rPr>
      </w:pPr>
      <w:r w:rsidRPr="00881F30">
        <w:rPr>
          <w:b/>
          <w:color w:val="000000" w:themeColor="text1"/>
          <w:lang w:eastAsia="es-ES"/>
        </w:rPr>
        <w:t xml:space="preserve">Escalamiento: </w:t>
      </w:r>
      <w:r w:rsidRPr="00881F30">
        <w:rPr>
          <w:color w:val="000000" w:themeColor="text1"/>
          <w:lang w:eastAsia="es-ES"/>
        </w:rPr>
        <w:t xml:space="preserve"> Con el propósito de </w:t>
      </w:r>
      <w:r w:rsidR="00423445" w:rsidRPr="00881F30">
        <w:rPr>
          <w:color w:val="000000" w:themeColor="text1"/>
          <w:lang w:eastAsia="es-ES"/>
        </w:rPr>
        <w:t xml:space="preserve">obtener medidas relativas, que conlleven a un mayor análisis sobre la realidad de cada localidad ecuatoriana respecto a su número de habitantes, se crearon variables numéricas adicionales, </w:t>
      </w:r>
      <w:r w:rsidR="00A77F18" w:rsidRPr="00881F30">
        <w:rPr>
          <w:color w:val="000000" w:themeColor="text1"/>
          <w:lang w:eastAsia="es-ES"/>
        </w:rPr>
        <w:t>mediante</w:t>
      </w:r>
      <w:r w:rsidR="00423445" w:rsidRPr="00881F30">
        <w:rPr>
          <w:color w:val="000000" w:themeColor="text1"/>
          <w:lang w:eastAsia="es-ES"/>
        </w:rPr>
        <w:t xml:space="preserve"> la siguiente fórmula:</w:t>
      </w:r>
    </w:p>
    <w:p w14:paraId="13D60D46" w14:textId="7BF8BAEA" w:rsidR="00423445" w:rsidRPr="00881F30" w:rsidRDefault="00A77F18" w:rsidP="00A77F18">
      <w:pPr>
        <w:jc w:val="center"/>
        <w:rPr>
          <w:color w:val="000000" w:themeColor="text1"/>
          <w:lang w:eastAsia="es-ES"/>
        </w:rPr>
      </w:pPr>
      <w:r w:rsidRPr="00881F30">
        <w:rPr>
          <w:color w:val="000000" w:themeColor="text1"/>
          <w:lang w:eastAsia="es-ES"/>
        </w:rPr>
        <w:t>CM_</w:t>
      </w:r>
      <w:r w:rsidR="00423445" w:rsidRPr="00881F30">
        <w:rPr>
          <w:color w:val="000000" w:themeColor="text1"/>
          <w:lang w:eastAsia="es-ES"/>
        </w:rPr>
        <w:t>VARIABLE=</w:t>
      </w:r>
      <m:oMath>
        <m:f>
          <m:fPr>
            <m:ctrlPr>
              <w:rPr>
                <w:rFonts w:ascii="Cambria Math" w:hAnsi="Cambria Math"/>
                <w:color w:val="000000" w:themeColor="text1"/>
                <w:lang w:eastAsia="es-ES"/>
              </w:rPr>
            </m:ctrlPr>
          </m:fPr>
          <m:num>
            <m:r>
              <m:rPr>
                <m:sty m:val="p"/>
              </m:rPr>
              <w:rPr>
                <w:rFonts w:ascii="Cambria Math" w:hAnsi="Cambria Math"/>
                <w:color w:val="000000" w:themeColor="text1"/>
                <w:lang w:eastAsia="es-ES"/>
              </w:rPr>
              <m:t>VARIABLE ORIGINALx 10000</m:t>
            </m:r>
          </m:num>
          <m:den>
            <m:r>
              <m:rPr>
                <m:sty m:val="p"/>
              </m:rPr>
              <w:rPr>
                <w:rFonts w:ascii="Cambria Math" w:hAnsi="Cambria Math"/>
                <w:color w:val="000000" w:themeColor="text1"/>
                <w:lang w:eastAsia="es-ES"/>
              </w:rPr>
              <m:t>POBLACION CANTONAL</m:t>
            </m:r>
          </m:den>
        </m:f>
      </m:oMath>
      <w:r w:rsidRPr="00881F30">
        <w:rPr>
          <w:color w:val="000000" w:themeColor="text1"/>
          <w:lang w:eastAsia="es-ES"/>
        </w:rPr>
        <w:t>,</w:t>
      </w:r>
    </w:p>
    <w:p w14:paraId="0A26DFB7" w14:textId="0F579C0D" w:rsidR="00A77F18" w:rsidRPr="00881F30" w:rsidRDefault="00B850F2" w:rsidP="00A77F18">
      <w:pPr>
        <w:rPr>
          <w:color w:val="000000" w:themeColor="text1"/>
          <w:lang w:eastAsia="es-ES"/>
        </w:rPr>
      </w:pPr>
      <w:r w:rsidRPr="00881F30">
        <w:rPr>
          <w:color w:val="000000" w:themeColor="text1"/>
          <w:lang w:eastAsia="es-ES"/>
        </w:rPr>
        <w:t>Donde l</w:t>
      </w:r>
      <w:r w:rsidR="00A77F18" w:rsidRPr="00881F30">
        <w:rPr>
          <w:color w:val="000000" w:themeColor="text1"/>
          <w:lang w:eastAsia="es-ES"/>
        </w:rPr>
        <w:t xml:space="preserve">a nueva variable calculada (ejemplo: CM_TOTAL_COMPRAS) representa la tasa por cada 10000 habitantes; con una variable original (ejemplo: TOTAL_COMPRAS) sobre la población total de un cantón y multiplicado por 10000. </w:t>
      </w:r>
    </w:p>
    <w:p w14:paraId="6BDD8DB2" w14:textId="77777777" w:rsidR="00A77F18" w:rsidRPr="00881F30" w:rsidRDefault="00A77F18" w:rsidP="00A77F18">
      <w:pPr>
        <w:rPr>
          <w:color w:val="000000" w:themeColor="text1"/>
          <w:lang w:eastAsia="es-ES"/>
        </w:rPr>
      </w:pPr>
      <w:r w:rsidRPr="00881F30">
        <w:rPr>
          <w:b/>
          <w:color w:val="000000" w:themeColor="text1"/>
          <w:lang w:eastAsia="es-ES"/>
        </w:rPr>
        <w:t xml:space="preserve">Normalización:  </w:t>
      </w:r>
      <w:r w:rsidRPr="00881F30">
        <w:rPr>
          <w:color w:val="000000" w:themeColor="text1"/>
          <w:lang w:eastAsia="es-ES"/>
        </w:rPr>
        <w:t>Algoritmos como Análisis de Componente Principales y la mayoría de aquellos utilizados para lenguaje de máquina recomiendan la normalización de los datos para el tratamiento de las variables que puedan representar distintas unidades de medida.</w:t>
      </w:r>
    </w:p>
    <w:p w14:paraId="547F97F7" w14:textId="37A6343B" w:rsidR="00EE6027" w:rsidRDefault="00A77F18" w:rsidP="00AF5B7D">
      <w:pPr>
        <w:rPr>
          <w:color w:val="000000" w:themeColor="text1"/>
          <w:lang w:eastAsia="es-ES"/>
        </w:rPr>
      </w:pPr>
      <w:r w:rsidRPr="00881F30">
        <w:rPr>
          <w:b/>
          <w:color w:val="000000" w:themeColor="text1"/>
          <w:lang w:eastAsia="es-ES"/>
        </w:rPr>
        <w:t xml:space="preserve">Análisis de Componentes Principales: </w:t>
      </w:r>
      <w:r w:rsidRPr="00881F30">
        <w:rPr>
          <w:color w:val="000000" w:themeColor="text1"/>
          <w:lang w:eastAsia="es-ES"/>
        </w:rPr>
        <w:t xml:space="preserve"> Se aplicó un PCA</w:t>
      </w:r>
      <w:r w:rsidR="005067A5" w:rsidRPr="00881F30">
        <w:rPr>
          <w:color w:val="000000" w:themeColor="text1"/>
          <w:lang w:eastAsia="es-ES"/>
        </w:rPr>
        <w:t xml:space="preserve"> para reducir la dimensionalidad de los datos, al contar 7 campos numéricos (tasas por cada 10000 habitantes) resulta complejo determinar si existen datos altamente correlacionados o redundantes; la “excesiva” cantidad de atributos dificulta al menos en el marco visual hacer un análisis más completo a través de algoritmos de clusterización. </w:t>
      </w:r>
      <w:r w:rsidR="00B850F2" w:rsidRPr="00881F30">
        <w:rPr>
          <w:color w:val="000000" w:themeColor="text1"/>
          <w:lang w:eastAsia="es-ES"/>
        </w:rPr>
        <w:t xml:space="preserve"> La Figura</w:t>
      </w:r>
      <w:r w:rsidR="00DA36E4" w:rsidRPr="00881F30">
        <w:rPr>
          <w:color w:val="000000" w:themeColor="text1"/>
          <w:lang w:eastAsia="es-ES"/>
        </w:rPr>
        <w:t xml:space="preserve"> </w:t>
      </w:r>
      <w:r w:rsidR="00522551">
        <w:rPr>
          <w:color w:val="000000" w:themeColor="text1"/>
          <w:lang w:eastAsia="es-ES"/>
        </w:rPr>
        <w:t>36</w:t>
      </w:r>
      <w:r w:rsidR="00B850F2" w:rsidRPr="00881F30">
        <w:rPr>
          <w:color w:val="000000" w:themeColor="text1"/>
          <w:lang w:eastAsia="es-ES"/>
        </w:rPr>
        <w:t xml:space="preserve"> indica que</w:t>
      </w:r>
      <w:r w:rsidR="00057961" w:rsidRPr="00881F30">
        <w:rPr>
          <w:color w:val="000000" w:themeColor="text1"/>
          <w:lang w:eastAsia="es-ES"/>
        </w:rPr>
        <w:t xml:space="preserve"> se tiene hasta el 83% de información (varianza) al obtener los dos primeros componentes principales.</w:t>
      </w:r>
    </w:p>
    <w:p w14:paraId="665E1F62" w14:textId="32C7706D" w:rsidR="00DA36E4" w:rsidRPr="00881F30" w:rsidRDefault="00DA36E4" w:rsidP="00DA36E4">
      <w:pPr>
        <w:pStyle w:val="Descripcin"/>
        <w:rPr>
          <w:color w:val="000000" w:themeColor="text1"/>
          <w:lang w:eastAsia="es-ES"/>
        </w:rPr>
      </w:pPr>
      <w:bookmarkStart w:id="272" w:name="_Toc106016433"/>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36</w:t>
      </w:r>
      <w:r w:rsidRPr="00881F30">
        <w:rPr>
          <w:color w:val="000000" w:themeColor="text1"/>
        </w:rPr>
        <w:fldChar w:fldCharType="end"/>
      </w:r>
      <w:r w:rsidRPr="00881F30">
        <w:rPr>
          <w:color w:val="000000" w:themeColor="text1"/>
        </w:rPr>
        <w:t xml:space="preserve"> Varianza acumulada por componentes</w:t>
      </w:r>
      <w:bookmarkEnd w:id="272"/>
    </w:p>
    <w:p w14:paraId="73F117AA" w14:textId="2EE83FA6" w:rsidR="00B850F2" w:rsidRPr="00881F30" w:rsidRDefault="00B850F2" w:rsidP="00B850F2">
      <w:pPr>
        <w:jc w:val="center"/>
        <w:rPr>
          <w:color w:val="000000" w:themeColor="text1"/>
          <w:lang w:eastAsia="es-ES"/>
        </w:rPr>
      </w:pPr>
      <w:r w:rsidRPr="00881F30">
        <w:rPr>
          <w:noProof/>
          <w:color w:val="000000" w:themeColor="text1"/>
          <w:lang w:eastAsia="es-EC"/>
        </w:rPr>
        <w:drawing>
          <wp:inline distT="0" distB="0" distL="0" distR="0" wp14:anchorId="65D8F357" wp14:editId="1D25833C">
            <wp:extent cx="2324114" cy="170444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5990"/>
                    <a:stretch/>
                  </pic:blipFill>
                  <pic:spPr bwMode="auto">
                    <a:xfrm>
                      <a:off x="0" y="0"/>
                      <a:ext cx="2362398" cy="1732519"/>
                    </a:xfrm>
                    <a:prstGeom prst="rect">
                      <a:avLst/>
                    </a:prstGeom>
                    <a:ln>
                      <a:noFill/>
                    </a:ln>
                    <a:extLst>
                      <a:ext uri="{53640926-AAD7-44D8-BBD7-CCE9431645EC}">
                        <a14:shadowObscured xmlns:a14="http://schemas.microsoft.com/office/drawing/2010/main"/>
                      </a:ext>
                    </a:extLst>
                  </pic:spPr>
                </pic:pic>
              </a:graphicData>
            </a:graphic>
          </wp:inline>
        </w:drawing>
      </w:r>
    </w:p>
    <w:p w14:paraId="5ABEBD4C" w14:textId="64B45C38" w:rsidR="007D1E3A" w:rsidRPr="00881F30" w:rsidRDefault="003B5FD7" w:rsidP="00057961">
      <w:pPr>
        <w:rPr>
          <w:color w:val="000000" w:themeColor="text1"/>
          <w:lang w:eastAsia="es-ES"/>
        </w:rPr>
      </w:pPr>
      <w:r w:rsidRPr="00881F30">
        <w:rPr>
          <w:color w:val="000000" w:themeColor="text1"/>
          <w:lang w:eastAsia="es-ES"/>
        </w:rPr>
        <w:lastRenderedPageBreak/>
        <w:t>De esta forma se procede a realizar los cálculos para resumir el set de datos ori</w:t>
      </w:r>
      <w:r w:rsidR="006F4A66" w:rsidRPr="00881F30">
        <w:rPr>
          <w:color w:val="000000" w:themeColor="text1"/>
          <w:lang w:eastAsia="es-ES"/>
        </w:rPr>
        <w:t>ginal de siete variables en un plano bidimensional.</w:t>
      </w:r>
    </w:p>
    <w:p w14:paraId="255C50E3" w14:textId="05511DFD" w:rsidR="007D1E3A" w:rsidRPr="00881F30" w:rsidRDefault="007D1E3A" w:rsidP="00EF4B32">
      <w:pPr>
        <w:pStyle w:val="Prrafodelista"/>
        <w:numPr>
          <w:ilvl w:val="0"/>
          <w:numId w:val="12"/>
        </w:numPr>
        <w:ind w:left="360"/>
        <w:rPr>
          <w:b/>
          <w:color w:val="000000" w:themeColor="text1"/>
          <w:lang w:eastAsia="es-ES"/>
        </w:rPr>
      </w:pPr>
      <w:r w:rsidRPr="00881F30">
        <w:rPr>
          <w:b/>
          <w:color w:val="000000" w:themeColor="text1"/>
          <w:lang w:eastAsia="es-ES"/>
        </w:rPr>
        <w:t>CLUSTERIZACIÓN</w:t>
      </w:r>
    </w:p>
    <w:p w14:paraId="25A801A9" w14:textId="0FC04AED" w:rsidR="00905865" w:rsidRPr="00881F30" w:rsidRDefault="00A733DE" w:rsidP="00A733DE">
      <w:pPr>
        <w:rPr>
          <w:color w:val="000000" w:themeColor="text1"/>
          <w:lang w:eastAsia="es-ES"/>
        </w:rPr>
      </w:pPr>
      <w:r w:rsidRPr="00881F30">
        <w:rPr>
          <w:b/>
          <w:color w:val="000000" w:themeColor="text1"/>
          <w:lang w:eastAsia="es-ES"/>
        </w:rPr>
        <w:t xml:space="preserve">K-Means: </w:t>
      </w:r>
      <w:r w:rsidR="009C0C31" w:rsidRPr="00881F30">
        <w:rPr>
          <w:color w:val="000000" w:themeColor="text1"/>
          <w:lang w:eastAsia="es-ES"/>
        </w:rPr>
        <w:t xml:space="preserve"> La aplicación de modelos de clusterización tiene</w:t>
      </w:r>
      <w:r w:rsidR="006B12EB" w:rsidRPr="00881F30">
        <w:rPr>
          <w:color w:val="000000" w:themeColor="text1"/>
          <w:lang w:eastAsia="es-ES"/>
        </w:rPr>
        <w:t>n</w:t>
      </w:r>
      <w:r w:rsidR="009C0C31" w:rsidRPr="00881F30">
        <w:rPr>
          <w:color w:val="000000" w:themeColor="text1"/>
          <w:lang w:eastAsia="es-ES"/>
        </w:rPr>
        <w:t xml:space="preserve"> como hiperparámetro el número de clúster</w:t>
      </w:r>
      <w:r w:rsidR="00DE403F" w:rsidRPr="00881F30">
        <w:rPr>
          <w:color w:val="000000" w:themeColor="text1"/>
          <w:lang w:eastAsia="es-ES"/>
        </w:rPr>
        <w:t xml:space="preserve">es; su </w:t>
      </w:r>
      <w:r w:rsidR="009C0C31" w:rsidRPr="00881F30">
        <w:rPr>
          <w:color w:val="000000" w:themeColor="text1"/>
          <w:lang w:eastAsia="es-ES"/>
        </w:rPr>
        <w:t>determinación</w:t>
      </w:r>
      <w:r w:rsidR="00DE403F" w:rsidRPr="00881F30">
        <w:rPr>
          <w:color w:val="000000" w:themeColor="text1"/>
          <w:lang w:eastAsia="es-ES"/>
        </w:rPr>
        <w:t xml:space="preserve"> </w:t>
      </w:r>
      <w:r w:rsidR="009C0C31" w:rsidRPr="00881F30">
        <w:rPr>
          <w:color w:val="000000" w:themeColor="text1"/>
          <w:lang w:eastAsia="es-ES"/>
        </w:rPr>
        <w:t>está basado en medidas como el coeficiente de silueta para medir el nivel de agrupamiento de los clústeres obtenidos; así como el método del codo para medir en qué punto</w:t>
      </w:r>
      <w:r w:rsidR="00905865" w:rsidRPr="00881F30">
        <w:rPr>
          <w:color w:val="000000" w:themeColor="text1"/>
          <w:lang w:eastAsia="es-ES"/>
        </w:rPr>
        <w:t xml:space="preserve"> (número de clúster)</w:t>
      </w:r>
      <w:r w:rsidR="009C0C31" w:rsidRPr="00881F30">
        <w:rPr>
          <w:color w:val="000000" w:themeColor="text1"/>
          <w:lang w:eastAsia="es-ES"/>
        </w:rPr>
        <w:t xml:space="preserve"> </w:t>
      </w:r>
      <w:r w:rsidR="00905865" w:rsidRPr="00881F30">
        <w:rPr>
          <w:color w:val="000000" w:themeColor="text1"/>
          <w:lang w:eastAsia="es-ES"/>
        </w:rPr>
        <w:t xml:space="preserve">existe un cambio brusco </w:t>
      </w:r>
      <w:r w:rsidR="009C0C31" w:rsidRPr="00881F30">
        <w:rPr>
          <w:color w:val="000000" w:themeColor="text1"/>
          <w:lang w:eastAsia="es-ES"/>
        </w:rPr>
        <w:t>de la evolución de una recta (inercia)</w:t>
      </w:r>
      <w:r w:rsidR="00905865" w:rsidRPr="00881F30">
        <w:rPr>
          <w:color w:val="000000" w:themeColor="text1"/>
          <w:lang w:eastAsia="es-ES"/>
        </w:rPr>
        <w:t xml:space="preserve">. Estas medidas al igual que la observación posterior de los clústeres identificados son un aporte para evitar resultados </w:t>
      </w:r>
      <w:r w:rsidR="00DA36E4" w:rsidRPr="00881F30">
        <w:rPr>
          <w:color w:val="000000" w:themeColor="text1"/>
          <w:lang w:eastAsia="es-ES"/>
        </w:rPr>
        <w:t>no deseados</w:t>
      </w:r>
      <w:r w:rsidR="00905865" w:rsidRPr="00881F30">
        <w:rPr>
          <w:color w:val="000000" w:themeColor="text1"/>
          <w:lang w:eastAsia="es-ES"/>
        </w:rPr>
        <w:t>.</w:t>
      </w:r>
    </w:p>
    <w:p w14:paraId="19205ED5" w14:textId="0091900C" w:rsidR="00EE6027" w:rsidRDefault="00905865" w:rsidP="00EE6027">
      <w:pPr>
        <w:rPr>
          <w:color w:val="000000" w:themeColor="text1"/>
          <w:lang w:eastAsia="es-ES"/>
        </w:rPr>
      </w:pPr>
      <w:r w:rsidRPr="00881F30">
        <w:rPr>
          <w:color w:val="000000" w:themeColor="text1"/>
          <w:lang w:eastAsia="es-ES"/>
        </w:rPr>
        <w:t>La Figura</w:t>
      </w:r>
      <w:r w:rsidR="00DA36E4" w:rsidRPr="00881F30">
        <w:rPr>
          <w:color w:val="000000" w:themeColor="text1"/>
          <w:lang w:eastAsia="es-ES"/>
        </w:rPr>
        <w:t xml:space="preserve"> </w:t>
      </w:r>
      <w:r w:rsidR="00522551">
        <w:rPr>
          <w:color w:val="000000" w:themeColor="text1"/>
          <w:lang w:eastAsia="es-ES"/>
        </w:rPr>
        <w:t>37</w:t>
      </w:r>
      <w:r w:rsidRPr="00881F30">
        <w:rPr>
          <w:color w:val="000000" w:themeColor="text1"/>
          <w:lang w:eastAsia="es-ES"/>
        </w:rPr>
        <w:t xml:space="preserve"> describe el método del codo</w:t>
      </w:r>
      <w:r w:rsidR="004E64CD" w:rsidRPr="00881F30">
        <w:rPr>
          <w:color w:val="000000" w:themeColor="text1"/>
          <w:lang w:eastAsia="es-ES"/>
        </w:rPr>
        <w:t xml:space="preserve"> (a)</w:t>
      </w:r>
      <w:r w:rsidRPr="00881F30">
        <w:rPr>
          <w:color w:val="000000" w:themeColor="text1"/>
          <w:lang w:eastAsia="es-ES"/>
        </w:rPr>
        <w:t xml:space="preserve">, observándose un cambio brusco a partir </w:t>
      </w:r>
      <w:r w:rsidR="004E64CD" w:rsidRPr="00881F30">
        <w:rPr>
          <w:color w:val="000000" w:themeColor="text1"/>
          <w:lang w:eastAsia="es-ES"/>
        </w:rPr>
        <w:t xml:space="preserve">de contar con dos clústeres. Y la evolución del coeficiente de </w:t>
      </w:r>
      <w:r w:rsidR="00C125A8" w:rsidRPr="00881F30">
        <w:rPr>
          <w:color w:val="000000" w:themeColor="text1"/>
          <w:lang w:eastAsia="es-ES"/>
        </w:rPr>
        <w:t>silueta (</w:t>
      </w:r>
      <w:r w:rsidR="004E64CD" w:rsidRPr="00881F30">
        <w:rPr>
          <w:color w:val="000000" w:themeColor="text1"/>
          <w:lang w:eastAsia="es-ES"/>
        </w:rPr>
        <w:t xml:space="preserve">b) que muestran un valor mayor al 77% para agrupamientos de </w:t>
      </w:r>
      <w:r w:rsidR="007414FF" w:rsidRPr="00881F30">
        <w:rPr>
          <w:color w:val="000000" w:themeColor="text1"/>
          <w:lang w:eastAsia="es-ES"/>
        </w:rPr>
        <w:t>dos</w:t>
      </w:r>
      <w:r w:rsidR="004E64CD" w:rsidRPr="00881F30">
        <w:rPr>
          <w:color w:val="000000" w:themeColor="text1"/>
          <w:lang w:eastAsia="es-ES"/>
        </w:rPr>
        <w:t xml:space="preserve"> </w:t>
      </w:r>
      <w:r w:rsidR="00F324F5" w:rsidRPr="00881F30">
        <w:rPr>
          <w:color w:val="000000" w:themeColor="text1"/>
          <w:lang w:eastAsia="es-ES"/>
        </w:rPr>
        <w:t>y</w:t>
      </w:r>
      <w:r w:rsidR="004E64CD" w:rsidRPr="00881F30">
        <w:rPr>
          <w:color w:val="000000" w:themeColor="text1"/>
          <w:lang w:eastAsia="es-ES"/>
        </w:rPr>
        <w:t xml:space="preserve"> </w:t>
      </w:r>
      <w:r w:rsidR="007414FF" w:rsidRPr="00881F30">
        <w:rPr>
          <w:color w:val="000000" w:themeColor="text1"/>
          <w:lang w:eastAsia="es-ES"/>
        </w:rPr>
        <w:t>tres</w:t>
      </w:r>
      <w:r w:rsidR="004E64CD" w:rsidRPr="00881F30">
        <w:rPr>
          <w:color w:val="000000" w:themeColor="text1"/>
          <w:lang w:eastAsia="es-ES"/>
        </w:rPr>
        <w:t xml:space="preserve"> clústeres, cayendo drásticamente</w:t>
      </w:r>
      <w:r w:rsidR="006B12EB" w:rsidRPr="00881F30">
        <w:rPr>
          <w:color w:val="000000" w:themeColor="text1"/>
          <w:lang w:eastAsia="es-ES"/>
        </w:rPr>
        <w:t xml:space="preserve"> su valor</w:t>
      </w:r>
      <w:r w:rsidR="004E64CD" w:rsidRPr="00881F30">
        <w:rPr>
          <w:color w:val="000000" w:themeColor="text1"/>
          <w:lang w:eastAsia="es-ES"/>
        </w:rPr>
        <w:t xml:space="preserve"> para</w:t>
      </w:r>
      <w:r w:rsidR="006B12EB" w:rsidRPr="00881F30">
        <w:rPr>
          <w:color w:val="000000" w:themeColor="text1"/>
          <w:lang w:eastAsia="es-ES"/>
        </w:rPr>
        <w:t xml:space="preserve"> </w:t>
      </w:r>
      <w:r w:rsidR="00C125A8" w:rsidRPr="00881F30">
        <w:rPr>
          <w:color w:val="000000" w:themeColor="text1"/>
          <w:lang w:eastAsia="es-ES"/>
        </w:rPr>
        <w:t>un mayor</w:t>
      </w:r>
      <w:r w:rsidR="006B12EB" w:rsidRPr="00881F30">
        <w:rPr>
          <w:color w:val="000000" w:themeColor="text1"/>
          <w:lang w:eastAsia="es-ES"/>
        </w:rPr>
        <w:t xml:space="preserve"> número de clústeres.</w:t>
      </w:r>
    </w:p>
    <w:p w14:paraId="56C51FD5" w14:textId="62AC9C11" w:rsidR="00F324F5" w:rsidRPr="00881F30" w:rsidRDefault="00DA36E4" w:rsidP="00DA36E4">
      <w:pPr>
        <w:pStyle w:val="Descripcin"/>
        <w:rPr>
          <w:color w:val="000000" w:themeColor="text1"/>
          <w:lang w:eastAsia="es-ES"/>
        </w:rPr>
      </w:pPr>
      <w:bookmarkStart w:id="273" w:name="_Toc106016434"/>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37</w:t>
      </w:r>
      <w:r w:rsidRPr="00881F30">
        <w:rPr>
          <w:color w:val="000000" w:themeColor="text1"/>
        </w:rPr>
        <w:fldChar w:fldCharType="end"/>
      </w:r>
      <w:r w:rsidRPr="00881F30">
        <w:rPr>
          <w:color w:val="000000" w:themeColor="text1"/>
        </w:rPr>
        <w:t xml:space="preserve"> Definición del número de clústeres mediante el método del codo y coeficiente de silueta</w:t>
      </w:r>
      <w:bookmarkEnd w:id="273"/>
    </w:p>
    <w:p w14:paraId="3424B3F8" w14:textId="31589685" w:rsidR="00F324F5" w:rsidRPr="00881F30" w:rsidRDefault="00F324F5" w:rsidP="00EF4B32">
      <w:pPr>
        <w:pStyle w:val="Prrafodelista"/>
        <w:numPr>
          <w:ilvl w:val="0"/>
          <w:numId w:val="17"/>
        </w:numPr>
        <w:rPr>
          <w:color w:val="000000" w:themeColor="text1"/>
          <w:lang w:eastAsia="es-ES"/>
        </w:rPr>
      </w:pPr>
      <w:r w:rsidRPr="00881F30">
        <w:rPr>
          <w:color w:val="000000" w:themeColor="text1"/>
          <w:lang w:eastAsia="es-ES"/>
        </w:rPr>
        <w:t xml:space="preserve">   </w:t>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t>(b)</w:t>
      </w:r>
    </w:p>
    <w:p w14:paraId="6680963C" w14:textId="753121CE" w:rsidR="00A733DE" w:rsidRPr="00881F30" w:rsidRDefault="009C0C31" w:rsidP="00AF5B7D">
      <w:pPr>
        <w:jc w:val="center"/>
        <w:rPr>
          <w:b/>
          <w:color w:val="000000" w:themeColor="text1"/>
          <w:lang w:eastAsia="es-ES"/>
        </w:rPr>
      </w:pPr>
      <w:r w:rsidRPr="00881F30">
        <w:rPr>
          <w:noProof/>
          <w:color w:val="000000" w:themeColor="text1"/>
          <w:lang w:eastAsia="es-EC"/>
        </w:rPr>
        <w:drawing>
          <wp:inline distT="0" distB="0" distL="0" distR="0" wp14:anchorId="4410F331" wp14:editId="2ADC4B0F">
            <wp:extent cx="4952391" cy="1884856"/>
            <wp:effectExtent l="0" t="0" r="635"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6510" cy="1977767"/>
                    </a:xfrm>
                    <a:prstGeom prst="rect">
                      <a:avLst/>
                    </a:prstGeom>
                  </pic:spPr>
                </pic:pic>
              </a:graphicData>
            </a:graphic>
          </wp:inline>
        </w:drawing>
      </w:r>
    </w:p>
    <w:p w14:paraId="57F7D99A" w14:textId="097EF066" w:rsidR="00EE6027" w:rsidRDefault="007414FF" w:rsidP="00A733DE">
      <w:pPr>
        <w:rPr>
          <w:color w:val="000000" w:themeColor="text1"/>
          <w:lang w:eastAsia="es-ES"/>
        </w:rPr>
      </w:pPr>
      <w:r w:rsidRPr="00881F30">
        <w:rPr>
          <w:color w:val="000000" w:themeColor="text1"/>
          <w:lang w:eastAsia="es-ES"/>
        </w:rPr>
        <w:t xml:space="preserve">La Figura </w:t>
      </w:r>
      <w:r w:rsidR="00522551">
        <w:rPr>
          <w:color w:val="000000" w:themeColor="text1"/>
          <w:lang w:eastAsia="es-ES"/>
        </w:rPr>
        <w:t>38</w:t>
      </w:r>
      <w:r w:rsidRPr="00881F30">
        <w:rPr>
          <w:color w:val="000000" w:themeColor="text1"/>
          <w:lang w:eastAsia="es-ES"/>
        </w:rPr>
        <w:t xml:space="preserve"> </w:t>
      </w:r>
      <w:r w:rsidR="00F324F5" w:rsidRPr="00881F30">
        <w:rPr>
          <w:color w:val="000000" w:themeColor="text1"/>
          <w:lang w:eastAsia="es-ES"/>
        </w:rPr>
        <w:t>despliega</w:t>
      </w:r>
      <w:r w:rsidRPr="00881F30">
        <w:rPr>
          <w:color w:val="000000" w:themeColor="text1"/>
          <w:lang w:eastAsia="es-ES"/>
        </w:rPr>
        <w:t xml:space="preserve"> dos diagramas de dispersión</w:t>
      </w:r>
      <w:r w:rsidR="00655FAA" w:rsidRPr="00881F30">
        <w:rPr>
          <w:color w:val="000000" w:themeColor="text1"/>
          <w:lang w:eastAsia="es-ES"/>
        </w:rPr>
        <w:t xml:space="preserve"> de los </w:t>
      </w:r>
      <w:r w:rsidRPr="00881F30">
        <w:rPr>
          <w:color w:val="000000" w:themeColor="text1"/>
          <w:lang w:eastAsia="es-ES"/>
        </w:rPr>
        <w:t>dos componentes principales</w:t>
      </w:r>
      <w:r w:rsidR="00655FAA" w:rsidRPr="00881F30">
        <w:rPr>
          <w:color w:val="000000" w:themeColor="text1"/>
          <w:lang w:eastAsia="es-ES"/>
        </w:rPr>
        <w:t xml:space="preserve"> calculados anteriormente</w:t>
      </w:r>
      <w:r w:rsidRPr="00881F30">
        <w:rPr>
          <w:color w:val="000000" w:themeColor="text1"/>
          <w:lang w:eastAsia="es-ES"/>
        </w:rPr>
        <w:t>: (a) para dos</w:t>
      </w:r>
      <w:r w:rsidR="00F324F5" w:rsidRPr="00881F30">
        <w:rPr>
          <w:color w:val="000000" w:themeColor="text1"/>
          <w:lang w:eastAsia="es-ES"/>
        </w:rPr>
        <w:t xml:space="preserve"> y (b) tres clústeres. </w:t>
      </w:r>
      <w:r w:rsidR="00300F23" w:rsidRPr="00881F30">
        <w:rPr>
          <w:color w:val="000000" w:themeColor="text1"/>
          <w:lang w:eastAsia="es-ES"/>
        </w:rPr>
        <w:t xml:space="preserve">Se puede concluir que para el caso de tres clústeres se tiene una única instancia, la misma que podría ser tratadas como un atípico o una localidad donde los efectos de la pandemia fueron menores al resto de cantones. Para el clúster </w:t>
      </w:r>
      <w:r w:rsidR="00D63D50" w:rsidRPr="00881F30">
        <w:rPr>
          <w:color w:val="000000" w:themeColor="text1"/>
          <w:lang w:eastAsia="es-ES"/>
        </w:rPr>
        <w:t>0</w:t>
      </w:r>
      <w:r w:rsidR="00300F23" w:rsidRPr="00881F30">
        <w:rPr>
          <w:color w:val="000000" w:themeColor="text1"/>
          <w:lang w:eastAsia="es-ES"/>
        </w:rPr>
        <w:t xml:space="preserve"> (</w:t>
      </w:r>
      <w:r w:rsidR="005562D0" w:rsidRPr="00881F30">
        <w:rPr>
          <w:color w:val="000000" w:themeColor="text1"/>
          <w:lang w:eastAsia="es-ES"/>
        </w:rPr>
        <w:t>café</w:t>
      </w:r>
      <w:r w:rsidR="00D63D50" w:rsidRPr="00881F30">
        <w:rPr>
          <w:color w:val="000000" w:themeColor="text1"/>
          <w:lang w:eastAsia="es-ES"/>
        </w:rPr>
        <w:t>)</w:t>
      </w:r>
      <w:r w:rsidR="00300F23" w:rsidRPr="00881F30">
        <w:rPr>
          <w:color w:val="000000" w:themeColor="text1"/>
          <w:lang w:eastAsia="es-ES"/>
        </w:rPr>
        <w:t xml:space="preserve"> se tiene 207 cantones, mientras que para el clúster1(</w:t>
      </w:r>
      <w:r w:rsidR="005562D0" w:rsidRPr="00881F30">
        <w:rPr>
          <w:color w:val="000000" w:themeColor="text1"/>
          <w:lang w:eastAsia="es-ES"/>
        </w:rPr>
        <w:t>azul</w:t>
      </w:r>
      <w:r w:rsidR="00300F23" w:rsidRPr="00881F30">
        <w:rPr>
          <w:color w:val="000000" w:themeColor="text1"/>
          <w:lang w:eastAsia="es-ES"/>
        </w:rPr>
        <w:t>) 13 cantones.</w:t>
      </w:r>
    </w:p>
    <w:p w14:paraId="65D92E1A" w14:textId="60F18BF2" w:rsidR="001A238D" w:rsidRDefault="001A238D" w:rsidP="00A733DE">
      <w:pPr>
        <w:rPr>
          <w:color w:val="000000" w:themeColor="text1"/>
          <w:lang w:eastAsia="es-ES"/>
        </w:rPr>
      </w:pPr>
    </w:p>
    <w:p w14:paraId="2D92A4C6" w14:textId="0820C6AC" w:rsidR="001A238D" w:rsidRDefault="001A238D" w:rsidP="00A733DE">
      <w:pPr>
        <w:rPr>
          <w:color w:val="000000" w:themeColor="text1"/>
          <w:lang w:eastAsia="es-ES"/>
        </w:rPr>
      </w:pPr>
    </w:p>
    <w:p w14:paraId="6C72779E" w14:textId="58B8B2C8" w:rsidR="001A238D" w:rsidRDefault="001A238D" w:rsidP="00A733DE">
      <w:pPr>
        <w:rPr>
          <w:color w:val="000000" w:themeColor="text1"/>
          <w:lang w:eastAsia="es-ES"/>
        </w:rPr>
      </w:pPr>
    </w:p>
    <w:p w14:paraId="40AF83D7" w14:textId="77777777" w:rsidR="001A238D" w:rsidRPr="00881F30" w:rsidRDefault="001A238D" w:rsidP="00A733DE">
      <w:pPr>
        <w:rPr>
          <w:color w:val="000000" w:themeColor="text1"/>
          <w:lang w:eastAsia="es-ES"/>
        </w:rPr>
      </w:pPr>
    </w:p>
    <w:p w14:paraId="7061041E" w14:textId="46D4FDE2" w:rsidR="00DA36E4" w:rsidRPr="00881F30" w:rsidRDefault="00DA36E4" w:rsidP="00DA36E4">
      <w:pPr>
        <w:pStyle w:val="Descripcin"/>
        <w:rPr>
          <w:color w:val="000000" w:themeColor="text1"/>
          <w:lang w:eastAsia="es-ES"/>
        </w:rPr>
      </w:pPr>
      <w:bookmarkStart w:id="274" w:name="_Toc106016435"/>
      <w:r w:rsidRPr="00881F30">
        <w:rPr>
          <w:color w:val="000000" w:themeColor="text1"/>
        </w:rPr>
        <w:lastRenderedPageBreak/>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38</w:t>
      </w:r>
      <w:r w:rsidRPr="00881F30">
        <w:rPr>
          <w:color w:val="000000" w:themeColor="text1"/>
        </w:rPr>
        <w:fldChar w:fldCharType="end"/>
      </w:r>
      <w:r w:rsidRPr="00881F30">
        <w:rPr>
          <w:color w:val="000000" w:themeColor="text1"/>
        </w:rPr>
        <w:t xml:space="preserve"> Representación de las instancias para 2 y 3 clústeres</w:t>
      </w:r>
      <w:r w:rsidR="005F59F6" w:rsidRPr="00881F30">
        <w:rPr>
          <w:color w:val="000000" w:themeColor="text1"/>
        </w:rPr>
        <w:t xml:space="preserve"> calculados con K-Means</w:t>
      </w:r>
      <w:bookmarkEnd w:id="274"/>
    </w:p>
    <w:p w14:paraId="14B7D90A" w14:textId="5006C356" w:rsidR="00F324F5" w:rsidRPr="00881F30" w:rsidRDefault="00F324F5" w:rsidP="00EF4B32">
      <w:pPr>
        <w:pStyle w:val="Prrafodelista"/>
        <w:numPr>
          <w:ilvl w:val="0"/>
          <w:numId w:val="18"/>
        </w:numPr>
        <w:rPr>
          <w:color w:val="000000" w:themeColor="text1"/>
          <w:lang w:eastAsia="es-ES"/>
        </w:rPr>
      </w:pPr>
      <w:r w:rsidRPr="00881F30">
        <w:rPr>
          <w:color w:val="000000" w:themeColor="text1"/>
          <w:lang w:eastAsia="es-ES"/>
        </w:rPr>
        <w:t xml:space="preserve"> </w:t>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t>(b)</w:t>
      </w:r>
    </w:p>
    <w:p w14:paraId="6FCA7C83" w14:textId="7DC73EE9" w:rsidR="007414FF" w:rsidRPr="00881F30" w:rsidRDefault="005562D0" w:rsidP="00AF5B7D">
      <w:pPr>
        <w:jc w:val="center"/>
        <w:rPr>
          <w:color w:val="000000" w:themeColor="text1"/>
          <w:lang w:eastAsia="es-ES"/>
        </w:rPr>
      </w:pPr>
      <w:r w:rsidRPr="00881F30">
        <w:rPr>
          <w:noProof/>
          <w:color w:val="000000" w:themeColor="text1"/>
          <w:lang w:eastAsia="es-EC"/>
        </w:rPr>
        <w:drawing>
          <wp:inline distT="0" distB="0" distL="0" distR="0" wp14:anchorId="5FC56D66" wp14:editId="26F9102E">
            <wp:extent cx="4937760" cy="1774762"/>
            <wp:effectExtent l="0" t="0" r="0" b="0"/>
            <wp:docPr id="48" name="Imagen 4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dispersión&#10;&#10;Descripción generada automáticamente"/>
                    <pic:cNvPicPr/>
                  </pic:nvPicPr>
                  <pic:blipFill>
                    <a:blip r:embed="rId65"/>
                    <a:stretch>
                      <a:fillRect/>
                    </a:stretch>
                  </pic:blipFill>
                  <pic:spPr>
                    <a:xfrm>
                      <a:off x="0" y="0"/>
                      <a:ext cx="5005540" cy="1799124"/>
                    </a:xfrm>
                    <a:prstGeom prst="rect">
                      <a:avLst/>
                    </a:prstGeom>
                  </pic:spPr>
                </pic:pic>
              </a:graphicData>
            </a:graphic>
          </wp:inline>
        </w:drawing>
      </w:r>
    </w:p>
    <w:p w14:paraId="20C97804" w14:textId="64339B5A" w:rsidR="007D1E3A" w:rsidRPr="00881F30" w:rsidRDefault="00655FAA" w:rsidP="00655FAA">
      <w:pPr>
        <w:rPr>
          <w:color w:val="000000" w:themeColor="text1"/>
          <w:lang w:eastAsia="es-ES"/>
        </w:rPr>
      </w:pPr>
      <w:r w:rsidRPr="00881F30">
        <w:rPr>
          <w:color w:val="000000" w:themeColor="text1"/>
          <w:lang w:eastAsia="es-ES"/>
        </w:rPr>
        <w:t xml:space="preserve">Si se compara gráficamente los tres clústeres sobre </w:t>
      </w:r>
      <w:r w:rsidR="004B1C8C" w:rsidRPr="00881F30">
        <w:rPr>
          <w:color w:val="000000" w:themeColor="text1"/>
          <w:lang w:eastAsia="es-ES"/>
        </w:rPr>
        <w:t xml:space="preserve">la media de </w:t>
      </w:r>
      <w:r w:rsidRPr="00881F30">
        <w:rPr>
          <w:color w:val="000000" w:themeColor="text1"/>
          <w:lang w:eastAsia="es-ES"/>
        </w:rPr>
        <w:t>cada uno de los valores numéricos, la Figura</w:t>
      </w:r>
      <w:r w:rsidR="005F59F6" w:rsidRPr="00881F30">
        <w:rPr>
          <w:color w:val="000000" w:themeColor="text1"/>
          <w:lang w:eastAsia="es-ES"/>
        </w:rPr>
        <w:t xml:space="preserve"> </w:t>
      </w:r>
      <w:r w:rsidR="00522551">
        <w:rPr>
          <w:color w:val="000000" w:themeColor="text1"/>
          <w:lang w:eastAsia="es-ES"/>
        </w:rPr>
        <w:t>39</w:t>
      </w:r>
      <w:r w:rsidR="005F59F6" w:rsidRPr="00881F30">
        <w:rPr>
          <w:color w:val="000000" w:themeColor="text1"/>
          <w:lang w:eastAsia="es-ES"/>
        </w:rPr>
        <w:t xml:space="preserve"> </w:t>
      </w:r>
      <w:r w:rsidRPr="00881F30">
        <w:rPr>
          <w:color w:val="000000" w:themeColor="text1"/>
          <w:lang w:eastAsia="es-ES"/>
        </w:rPr>
        <w:t xml:space="preserve">despliega valores completamente diferentes en cada uno de los clústeres. Para los atributos TOTAL_COMPRAS_CM y TOTAL_VENTAS_CM se observa </w:t>
      </w:r>
      <w:r w:rsidR="00C12B38">
        <w:rPr>
          <w:color w:val="000000" w:themeColor="text1"/>
          <w:lang w:eastAsia="es-ES"/>
        </w:rPr>
        <w:t xml:space="preserve">al </w:t>
      </w:r>
      <w:r w:rsidR="004958AE" w:rsidRPr="00881F30">
        <w:rPr>
          <w:color w:val="000000" w:themeColor="text1"/>
          <w:lang w:eastAsia="es-ES"/>
        </w:rPr>
        <w:t>clúster</w:t>
      </w:r>
      <w:r w:rsidR="00D63D50" w:rsidRPr="00881F30">
        <w:rPr>
          <w:color w:val="000000" w:themeColor="text1"/>
          <w:lang w:eastAsia="es-ES"/>
        </w:rPr>
        <w:t xml:space="preserve"> 3</w:t>
      </w:r>
      <w:r w:rsidRPr="00881F30">
        <w:rPr>
          <w:color w:val="000000" w:themeColor="text1"/>
          <w:lang w:eastAsia="es-ES"/>
        </w:rPr>
        <w:t>(turquesa) con los valore</w:t>
      </w:r>
      <w:r w:rsidR="004958AE" w:rsidRPr="00881F30">
        <w:rPr>
          <w:color w:val="000000" w:themeColor="text1"/>
          <w:lang w:eastAsia="es-ES"/>
        </w:rPr>
        <w:t>s más altos, mientras que el clú</w:t>
      </w:r>
      <w:r w:rsidRPr="00881F30">
        <w:rPr>
          <w:color w:val="000000" w:themeColor="text1"/>
          <w:lang w:eastAsia="es-ES"/>
        </w:rPr>
        <w:t>s</w:t>
      </w:r>
      <w:r w:rsidR="004958AE" w:rsidRPr="00881F30">
        <w:rPr>
          <w:color w:val="000000" w:themeColor="text1"/>
          <w:lang w:eastAsia="es-ES"/>
        </w:rPr>
        <w:t>ter 1(</w:t>
      </w:r>
      <w:r w:rsidR="005A34E1" w:rsidRPr="00881F30">
        <w:rPr>
          <w:color w:val="000000" w:themeColor="text1"/>
          <w:lang w:eastAsia="es-ES"/>
        </w:rPr>
        <w:t>azul</w:t>
      </w:r>
      <w:r w:rsidR="004958AE" w:rsidRPr="00881F30">
        <w:rPr>
          <w:color w:val="000000" w:themeColor="text1"/>
          <w:lang w:eastAsia="es-ES"/>
        </w:rPr>
        <w:t xml:space="preserve">) </w:t>
      </w:r>
      <w:r w:rsidR="00300F23" w:rsidRPr="00881F30">
        <w:rPr>
          <w:color w:val="000000" w:themeColor="text1"/>
          <w:lang w:eastAsia="es-ES"/>
        </w:rPr>
        <w:t>que engloba el mayor número de cantones del país tiene las</w:t>
      </w:r>
      <w:r w:rsidR="004B1C8C" w:rsidRPr="00881F30">
        <w:rPr>
          <w:color w:val="000000" w:themeColor="text1"/>
          <w:lang w:eastAsia="es-ES"/>
        </w:rPr>
        <w:t xml:space="preserve"> medias más baja</w:t>
      </w:r>
      <w:r w:rsidR="004958AE" w:rsidRPr="00881F30">
        <w:rPr>
          <w:color w:val="000000" w:themeColor="text1"/>
          <w:lang w:eastAsia="es-ES"/>
        </w:rPr>
        <w:t>s de compras y ventas.</w:t>
      </w:r>
    </w:p>
    <w:p w14:paraId="60944A48" w14:textId="74546A60" w:rsidR="00DA36E4" w:rsidRPr="00881F30" w:rsidRDefault="00DA36E4" w:rsidP="00DA36E4">
      <w:pPr>
        <w:pStyle w:val="Descripcin"/>
        <w:rPr>
          <w:color w:val="000000" w:themeColor="text1"/>
          <w:lang w:eastAsia="es-ES"/>
        </w:rPr>
      </w:pPr>
      <w:bookmarkStart w:id="275" w:name="_Toc106016436"/>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39</w:t>
      </w:r>
      <w:r w:rsidRPr="00881F30">
        <w:rPr>
          <w:color w:val="000000" w:themeColor="text1"/>
        </w:rPr>
        <w:fldChar w:fldCharType="end"/>
      </w:r>
      <w:r w:rsidRPr="00881F30">
        <w:rPr>
          <w:color w:val="000000" w:themeColor="text1"/>
        </w:rPr>
        <w:t xml:space="preserve"> Resumen gráfico de declaraciones</w:t>
      </w:r>
      <w:r w:rsidRPr="00881F30">
        <w:rPr>
          <w:noProof/>
          <w:color w:val="000000" w:themeColor="text1"/>
        </w:rPr>
        <w:t xml:space="preserve"> por cada clúster</w:t>
      </w:r>
      <w:bookmarkEnd w:id="275"/>
      <w:r w:rsidR="0078158B" w:rsidRPr="00881F30">
        <w:rPr>
          <w:noProof/>
          <w:color w:val="000000" w:themeColor="text1"/>
        </w:rPr>
        <w:t xml:space="preserve"> </w:t>
      </w:r>
    </w:p>
    <w:p w14:paraId="3234497E" w14:textId="7AF7778D" w:rsidR="00655FAA" w:rsidRPr="00881F30" w:rsidRDefault="008C6E36" w:rsidP="00655FAA">
      <w:pPr>
        <w:jc w:val="center"/>
        <w:rPr>
          <w:color w:val="000000" w:themeColor="text1"/>
          <w:lang w:eastAsia="es-ES"/>
        </w:rPr>
      </w:pPr>
      <w:r w:rsidRPr="00881F30">
        <w:rPr>
          <w:noProof/>
          <w:color w:val="000000" w:themeColor="text1"/>
          <w:lang w:eastAsia="es-EC"/>
        </w:rPr>
        <w:drawing>
          <wp:inline distT="0" distB="0" distL="0" distR="0" wp14:anchorId="02B256F6" wp14:editId="343E58A7">
            <wp:extent cx="4362450" cy="3305747"/>
            <wp:effectExtent l="0" t="0" r="0" b="9525"/>
            <wp:docPr id="62" name="Imagen 6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Gráfico, Gráfico de barras&#10;&#10;Descripción generada automáticamente"/>
                    <pic:cNvPicPr/>
                  </pic:nvPicPr>
                  <pic:blipFill>
                    <a:blip r:embed="rId66"/>
                    <a:stretch>
                      <a:fillRect/>
                    </a:stretch>
                  </pic:blipFill>
                  <pic:spPr>
                    <a:xfrm>
                      <a:off x="0" y="0"/>
                      <a:ext cx="4389553" cy="3326285"/>
                    </a:xfrm>
                    <a:prstGeom prst="rect">
                      <a:avLst/>
                    </a:prstGeom>
                  </pic:spPr>
                </pic:pic>
              </a:graphicData>
            </a:graphic>
          </wp:inline>
        </w:drawing>
      </w:r>
    </w:p>
    <w:p w14:paraId="344E58A1" w14:textId="18D0FE35" w:rsidR="00806748" w:rsidRPr="00881F30" w:rsidRDefault="00BD458D" w:rsidP="00A77F18">
      <w:pPr>
        <w:rPr>
          <w:color w:val="000000" w:themeColor="text1"/>
          <w:lang w:eastAsia="es-ES"/>
        </w:rPr>
      </w:pPr>
      <w:r w:rsidRPr="00881F30">
        <w:rPr>
          <w:b/>
          <w:color w:val="000000" w:themeColor="text1"/>
          <w:lang w:eastAsia="es-ES"/>
        </w:rPr>
        <w:t>A</w:t>
      </w:r>
      <w:r w:rsidR="004958AE" w:rsidRPr="00881F30">
        <w:rPr>
          <w:b/>
          <w:color w:val="000000" w:themeColor="text1"/>
          <w:lang w:eastAsia="es-ES"/>
        </w:rPr>
        <w:t xml:space="preserve">glomerativo: </w:t>
      </w:r>
      <w:r w:rsidR="004958AE" w:rsidRPr="00881F30">
        <w:rPr>
          <w:color w:val="000000" w:themeColor="text1"/>
          <w:lang w:eastAsia="es-ES"/>
        </w:rPr>
        <w:t>La aplicación de un algoritmo de clusterización tipo aglomerativo requiere configurar el número de clústeres deseado, su correcta defi</w:t>
      </w:r>
      <w:r w:rsidR="00AF1B11" w:rsidRPr="00881F30">
        <w:rPr>
          <w:color w:val="000000" w:themeColor="text1"/>
          <w:lang w:eastAsia="es-ES"/>
        </w:rPr>
        <w:t>nición viene dada al igual que K-M</w:t>
      </w:r>
      <w:r w:rsidR="004958AE" w:rsidRPr="00881F30">
        <w:rPr>
          <w:color w:val="000000" w:themeColor="text1"/>
          <w:lang w:eastAsia="es-ES"/>
        </w:rPr>
        <w:t>eans a través</w:t>
      </w:r>
      <w:r w:rsidR="009F19EC" w:rsidRPr="00881F30">
        <w:rPr>
          <w:color w:val="000000" w:themeColor="text1"/>
          <w:lang w:eastAsia="es-ES"/>
        </w:rPr>
        <w:t xml:space="preserve"> del análisis del coeficiente de silueta</w:t>
      </w:r>
      <w:r w:rsidR="004958AE" w:rsidRPr="00881F30">
        <w:rPr>
          <w:color w:val="000000" w:themeColor="text1"/>
          <w:lang w:eastAsia="es-ES"/>
        </w:rPr>
        <w:t xml:space="preserve">, la visualización de las gráficas de dispersión, y en particular el uso de un gráfico de dendograma para </w:t>
      </w:r>
      <w:r w:rsidR="009F19EC" w:rsidRPr="00881F30">
        <w:rPr>
          <w:color w:val="000000" w:themeColor="text1"/>
          <w:lang w:eastAsia="es-ES"/>
        </w:rPr>
        <w:t xml:space="preserve">observar </w:t>
      </w:r>
      <w:r w:rsidRPr="00881F30">
        <w:rPr>
          <w:color w:val="000000" w:themeColor="text1"/>
          <w:lang w:eastAsia="es-ES"/>
        </w:rPr>
        <w:t xml:space="preserve">un conjunto de </w:t>
      </w:r>
      <w:r w:rsidR="009F19EC" w:rsidRPr="00881F30">
        <w:rPr>
          <w:color w:val="000000" w:themeColor="text1"/>
          <w:lang w:eastAsia="es-ES"/>
        </w:rPr>
        <w:lastRenderedPageBreak/>
        <w:t>sub</w:t>
      </w:r>
      <w:r w:rsidRPr="00881F30">
        <w:rPr>
          <w:color w:val="000000" w:themeColor="text1"/>
          <w:lang w:eastAsia="es-ES"/>
        </w:rPr>
        <w:t xml:space="preserve">categorías </w:t>
      </w:r>
      <w:r w:rsidR="009F19EC" w:rsidRPr="00881F30">
        <w:rPr>
          <w:color w:val="000000" w:themeColor="text1"/>
          <w:lang w:eastAsia="es-ES"/>
        </w:rPr>
        <w:t xml:space="preserve">que parten del mínimo detalle (instancia) </w:t>
      </w:r>
      <w:r w:rsidR="004958AE" w:rsidRPr="00881F30">
        <w:rPr>
          <w:color w:val="000000" w:themeColor="text1"/>
          <w:lang w:eastAsia="es-ES"/>
        </w:rPr>
        <w:t>y cómo se va</w:t>
      </w:r>
      <w:r w:rsidRPr="00881F30">
        <w:rPr>
          <w:color w:val="000000" w:themeColor="text1"/>
          <w:lang w:eastAsia="es-ES"/>
        </w:rPr>
        <w:t>n</w:t>
      </w:r>
      <w:r w:rsidR="004958AE" w:rsidRPr="00881F30">
        <w:rPr>
          <w:color w:val="000000" w:themeColor="text1"/>
          <w:lang w:eastAsia="es-ES"/>
        </w:rPr>
        <w:t xml:space="preserve"> </w:t>
      </w:r>
      <w:r w:rsidR="009F19EC" w:rsidRPr="00881F30">
        <w:rPr>
          <w:color w:val="000000" w:themeColor="text1"/>
          <w:lang w:eastAsia="es-ES"/>
        </w:rPr>
        <w:t>agrupando en categorías más grandes.</w:t>
      </w:r>
      <w:r w:rsidRPr="00881F30">
        <w:rPr>
          <w:color w:val="000000" w:themeColor="text1"/>
          <w:lang w:eastAsia="es-ES"/>
        </w:rPr>
        <w:t xml:space="preserve"> </w:t>
      </w:r>
    </w:p>
    <w:p w14:paraId="284E953B" w14:textId="43C5E325" w:rsidR="00EE6027" w:rsidRDefault="00806748" w:rsidP="00235FE2">
      <w:pPr>
        <w:rPr>
          <w:color w:val="000000" w:themeColor="text1"/>
          <w:lang w:eastAsia="es-ES"/>
        </w:rPr>
      </w:pPr>
      <w:r w:rsidRPr="00881F30">
        <w:rPr>
          <w:color w:val="000000" w:themeColor="text1"/>
          <w:lang w:eastAsia="es-ES"/>
        </w:rPr>
        <w:t>La Figura</w:t>
      </w:r>
      <w:r w:rsidR="005F59F6" w:rsidRPr="00881F30">
        <w:rPr>
          <w:color w:val="000000" w:themeColor="text1"/>
          <w:lang w:eastAsia="es-ES"/>
        </w:rPr>
        <w:t xml:space="preserve"> </w:t>
      </w:r>
      <w:r w:rsidR="00522551">
        <w:rPr>
          <w:color w:val="000000" w:themeColor="text1"/>
          <w:lang w:eastAsia="es-ES"/>
        </w:rPr>
        <w:t>40</w:t>
      </w:r>
      <w:r w:rsidRPr="00881F30">
        <w:rPr>
          <w:color w:val="000000" w:themeColor="text1"/>
          <w:lang w:eastAsia="es-ES"/>
        </w:rPr>
        <w:t xml:space="preserve"> genera un dendograma (a) donde se observa las distintas categorías que van agrupando las </w:t>
      </w:r>
      <w:r w:rsidR="00D85C21" w:rsidRPr="00881F30">
        <w:rPr>
          <w:color w:val="000000" w:themeColor="text1"/>
          <w:lang w:eastAsia="es-ES"/>
        </w:rPr>
        <w:t>instancias con dos rectas horizontales trazadas para identificar dos (recta roja) y tres clústeres (recta azul). La parte (b) despliega la evolución para distintos clústeres del coeficiente de silueta con valores sobre el 77% para un número de clústeres mayor a tres y una tendencia a l</w:t>
      </w:r>
      <w:r w:rsidR="00235FE2">
        <w:rPr>
          <w:color w:val="000000" w:themeColor="text1"/>
          <w:lang w:eastAsia="es-ES"/>
        </w:rPr>
        <w:t>a baja para valores superiores.</w:t>
      </w:r>
    </w:p>
    <w:p w14:paraId="5508143B" w14:textId="21C213BD" w:rsidR="00D85C21" w:rsidRPr="00881F30" w:rsidRDefault="005F59F6" w:rsidP="005F59F6">
      <w:pPr>
        <w:pStyle w:val="Descripcin"/>
        <w:rPr>
          <w:color w:val="000000" w:themeColor="text1"/>
          <w:lang w:eastAsia="es-ES"/>
        </w:rPr>
      </w:pPr>
      <w:bookmarkStart w:id="276" w:name="_Toc106016437"/>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40</w:t>
      </w:r>
      <w:r w:rsidRPr="00881F30">
        <w:rPr>
          <w:color w:val="000000" w:themeColor="text1"/>
        </w:rPr>
        <w:fldChar w:fldCharType="end"/>
      </w:r>
      <w:r w:rsidRPr="00881F30">
        <w:rPr>
          <w:color w:val="000000" w:themeColor="text1"/>
        </w:rPr>
        <w:t xml:space="preserve"> Dendongrama y evolución del coeficiente de silueta</w:t>
      </w:r>
      <w:bookmarkEnd w:id="276"/>
    </w:p>
    <w:p w14:paraId="2C9BA7DB" w14:textId="6EAC1827" w:rsidR="00D85C21" w:rsidRPr="00881F30" w:rsidRDefault="00D85C21" w:rsidP="00EF4B32">
      <w:pPr>
        <w:pStyle w:val="Prrafodelista"/>
        <w:numPr>
          <w:ilvl w:val="0"/>
          <w:numId w:val="19"/>
        </w:numPr>
        <w:rPr>
          <w:color w:val="000000" w:themeColor="text1"/>
          <w:lang w:eastAsia="es-ES"/>
        </w:rPr>
      </w:pPr>
      <w:r w:rsidRPr="00881F30">
        <w:rPr>
          <w:color w:val="000000" w:themeColor="text1"/>
          <w:lang w:eastAsia="es-ES"/>
        </w:rPr>
        <w:t xml:space="preserve">     </w:t>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t>(b)</w:t>
      </w:r>
    </w:p>
    <w:p w14:paraId="70E3EE82" w14:textId="3966C5D5" w:rsidR="00806748" w:rsidRPr="00881F30" w:rsidRDefault="00D85C21" w:rsidP="00A77F18">
      <w:pPr>
        <w:rPr>
          <w:color w:val="000000" w:themeColor="text1"/>
          <w:lang w:eastAsia="es-ES"/>
        </w:rPr>
      </w:pPr>
      <w:r w:rsidRPr="00881F30">
        <w:rPr>
          <w:noProof/>
          <w:color w:val="000000" w:themeColor="text1"/>
          <w:lang w:eastAsia="es-EC"/>
        </w:rPr>
        <mc:AlternateContent>
          <mc:Choice Requires="wpg">
            <w:drawing>
              <wp:anchor distT="0" distB="0" distL="114300" distR="114300" simplePos="0" relativeHeight="251681792" behindDoc="0" locked="0" layoutInCell="1" allowOverlap="1" wp14:anchorId="36C042BD" wp14:editId="56DBCB3E">
                <wp:simplePos x="0" y="0"/>
                <wp:positionH relativeFrom="column">
                  <wp:posOffset>120650</wp:posOffset>
                </wp:positionH>
                <wp:positionV relativeFrom="paragraph">
                  <wp:posOffset>909955</wp:posOffset>
                </wp:positionV>
                <wp:extent cx="2733675" cy="247650"/>
                <wp:effectExtent l="38100" t="38100" r="66675" b="95250"/>
                <wp:wrapNone/>
                <wp:docPr id="53" name="Grupo 53"/>
                <wp:cNvGraphicFramePr/>
                <a:graphic xmlns:a="http://schemas.openxmlformats.org/drawingml/2006/main">
                  <a:graphicData uri="http://schemas.microsoft.com/office/word/2010/wordprocessingGroup">
                    <wpg:wgp>
                      <wpg:cNvGrpSpPr/>
                      <wpg:grpSpPr>
                        <a:xfrm>
                          <a:off x="0" y="0"/>
                          <a:ext cx="2733675" cy="247650"/>
                          <a:chOff x="0" y="0"/>
                          <a:chExt cx="2733675" cy="247650"/>
                        </a:xfrm>
                      </wpg:grpSpPr>
                      <wps:wsp>
                        <wps:cNvPr id="51" name="Conector recto 51"/>
                        <wps:cNvCnPr/>
                        <wps:spPr>
                          <a:xfrm>
                            <a:off x="0" y="238125"/>
                            <a:ext cx="2724150" cy="9525"/>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wps:wsp>
                        <wps:cNvPr id="52" name="Conector recto 52"/>
                        <wps:cNvCnPr/>
                        <wps:spPr>
                          <a:xfrm>
                            <a:off x="9525" y="0"/>
                            <a:ext cx="2724150" cy="9525"/>
                          </a:xfrm>
                          <a:prstGeom prst="line">
                            <a:avLst/>
                          </a:prstGeom>
                          <a:ln>
                            <a:solidFill>
                              <a:srgbClr val="FF0000"/>
                            </a:solidFill>
                            <a:prstDash val="sysDot"/>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D125F6F" id="Grupo 53" o:spid="_x0000_s1026" style="position:absolute;margin-left:9.5pt;margin-top:71.65pt;width:215.25pt;height:19.5pt;z-index:251681792" coordsize="27336,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">
                <v:line id="Conector recto 51" o:spid="_x0000_s1027" style="position:absolute;visibility:visible;mso-wrap-style:square" from="0,2381" to="27241,2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" strokecolor="#4f81bd [3204]" strokeweight="2pt">
                  <v:stroke dashstyle="1 1"/>
                  <v:shadow on="t" color="black" opacity="24903f" origin=",.5" offset="0,.55556mm"/>
                </v:line>
                <v:line id="Conector recto 52" o:spid="_x0000_s1028" style="position:absolute;visibility:visible;mso-wrap-style:square" from="95,0" to="2733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" strokecolor="red" strokeweight="2pt">
                  <v:stroke dashstyle="1 1"/>
                  <v:shadow on="t" color="black" opacity="24903f" origin=",.5" offset="0,.55556mm"/>
                </v:line>
              </v:group>
            </w:pict>
          </mc:Fallback>
        </mc:AlternateContent>
      </w:r>
      <w:r w:rsidR="00806748" w:rsidRPr="00881F30">
        <w:rPr>
          <w:noProof/>
          <w:color w:val="000000" w:themeColor="text1"/>
          <w:lang w:eastAsia="es-EC"/>
        </w:rPr>
        <w:drawing>
          <wp:inline distT="0" distB="0" distL="0" distR="0" wp14:anchorId="65F9F78E" wp14:editId="4910FBCA">
            <wp:extent cx="2741341" cy="1971675"/>
            <wp:effectExtent l="0" t="0" r="190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123" r="3842"/>
                    <a:stretch/>
                  </pic:blipFill>
                  <pic:spPr bwMode="auto">
                    <a:xfrm>
                      <a:off x="0" y="0"/>
                      <a:ext cx="2766257" cy="1989596"/>
                    </a:xfrm>
                    <a:prstGeom prst="rect">
                      <a:avLst/>
                    </a:prstGeom>
                    <a:ln>
                      <a:noFill/>
                    </a:ln>
                    <a:extLst>
                      <a:ext uri="{53640926-AAD7-44D8-BBD7-CCE9431645EC}">
                        <a14:shadowObscured xmlns:a14="http://schemas.microsoft.com/office/drawing/2010/main"/>
                      </a:ext>
                    </a:extLst>
                  </pic:spPr>
                </pic:pic>
              </a:graphicData>
            </a:graphic>
          </wp:inline>
        </w:drawing>
      </w:r>
      <w:r w:rsidR="00806748" w:rsidRPr="00881F30">
        <w:rPr>
          <w:noProof/>
          <w:color w:val="000000" w:themeColor="text1"/>
          <w:lang w:val="es-ES" w:eastAsia="es-ES"/>
        </w:rPr>
        <w:t xml:space="preserve"> </w:t>
      </w:r>
      <w:r w:rsidR="00806748" w:rsidRPr="00881F30">
        <w:rPr>
          <w:noProof/>
          <w:color w:val="000000" w:themeColor="text1"/>
          <w:lang w:eastAsia="es-EC"/>
        </w:rPr>
        <w:drawing>
          <wp:inline distT="0" distB="0" distL="0" distR="0" wp14:anchorId="105F480A" wp14:editId="7A004E3B">
            <wp:extent cx="2694269" cy="1752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t="11978" r="5855"/>
                    <a:stretch/>
                  </pic:blipFill>
                  <pic:spPr bwMode="auto">
                    <a:xfrm>
                      <a:off x="0" y="0"/>
                      <a:ext cx="2716488" cy="1767053"/>
                    </a:xfrm>
                    <a:prstGeom prst="rect">
                      <a:avLst/>
                    </a:prstGeom>
                    <a:ln>
                      <a:noFill/>
                    </a:ln>
                    <a:extLst>
                      <a:ext uri="{53640926-AAD7-44D8-BBD7-CCE9431645EC}">
                        <a14:shadowObscured xmlns:a14="http://schemas.microsoft.com/office/drawing/2010/main"/>
                      </a:ext>
                    </a:extLst>
                  </pic:spPr>
                </pic:pic>
              </a:graphicData>
            </a:graphic>
          </wp:inline>
        </w:drawing>
      </w:r>
    </w:p>
    <w:p w14:paraId="25A80BD0" w14:textId="50F98A65" w:rsidR="00BD458D" w:rsidRPr="00881F30" w:rsidRDefault="00BD458D" w:rsidP="00D85C21">
      <w:pPr>
        <w:rPr>
          <w:color w:val="000000" w:themeColor="text1"/>
          <w:lang w:eastAsia="es-ES"/>
        </w:rPr>
      </w:pPr>
    </w:p>
    <w:p w14:paraId="51560062" w14:textId="438F288C" w:rsidR="005F59F6" w:rsidRDefault="00AF1B11" w:rsidP="00D63D50">
      <w:pPr>
        <w:rPr>
          <w:color w:val="000000" w:themeColor="text1"/>
          <w:lang w:eastAsia="es-ES"/>
        </w:rPr>
      </w:pPr>
      <w:r w:rsidRPr="00881F30">
        <w:rPr>
          <w:color w:val="000000" w:themeColor="text1"/>
          <w:lang w:eastAsia="es-ES"/>
        </w:rPr>
        <w:t xml:space="preserve">Al observar la distribución de las instancias(cantones) </w:t>
      </w:r>
      <w:r w:rsidR="001A0384" w:rsidRPr="00881F30">
        <w:rPr>
          <w:color w:val="000000" w:themeColor="text1"/>
          <w:lang w:eastAsia="es-ES"/>
        </w:rPr>
        <w:t>de acuerdo con</w:t>
      </w:r>
      <w:r w:rsidRPr="00881F30">
        <w:rPr>
          <w:color w:val="000000" w:themeColor="text1"/>
          <w:lang w:eastAsia="es-ES"/>
        </w:rPr>
        <w:t xml:space="preserve"> la Figura </w:t>
      </w:r>
      <w:r w:rsidR="00522551">
        <w:rPr>
          <w:color w:val="000000" w:themeColor="text1"/>
          <w:lang w:eastAsia="es-ES"/>
        </w:rPr>
        <w:t>41</w:t>
      </w:r>
      <w:r w:rsidRPr="00881F30">
        <w:rPr>
          <w:color w:val="000000" w:themeColor="text1"/>
          <w:lang w:eastAsia="es-ES"/>
        </w:rPr>
        <w:t>, (a) para dos y (b) tres clústeres, se puede identificar que para este último existe una única instancia perteneciente al tercer clúster</w:t>
      </w:r>
      <w:r w:rsidR="00D63D50" w:rsidRPr="00881F30">
        <w:rPr>
          <w:color w:val="000000" w:themeColor="text1"/>
          <w:lang w:eastAsia="es-ES"/>
        </w:rPr>
        <w:t xml:space="preserve"> (turquesa)</w:t>
      </w:r>
      <w:r w:rsidRPr="00881F30">
        <w:rPr>
          <w:color w:val="000000" w:themeColor="text1"/>
          <w:lang w:eastAsia="es-ES"/>
        </w:rPr>
        <w:t>; interpretándose de forma similar a lo acontecido en K-Means como un posible valor atípico o un cantón que tuvo la menor afectación durante la pandemia.</w:t>
      </w:r>
      <w:r w:rsidR="00D63D50" w:rsidRPr="00881F30">
        <w:rPr>
          <w:color w:val="000000" w:themeColor="text1"/>
          <w:lang w:eastAsia="es-ES"/>
        </w:rPr>
        <w:t xml:space="preserve"> Para el clúster 0 (</w:t>
      </w:r>
      <w:r w:rsidR="005562D0" w:rsidRPr="00881F30">
        <w:rPr>
          <w:color w:val="000000" w:themeColor="text1"/>
          <w:lang w:eastAsia="es-ES"/>
        </w:rPr>
        <w:t>azul</w:t>
      </w:r>
      <w:r w:rsidR="00D63D50" w:rsidRPr="00881F30">
        <w:rPr>
          <w:color w:val="000000" w:themeColor="text1"/>
          <w:lang w:eastAsia="es-ES"/>
        </w:rPr>
        <w:t>) se tiene 207 cantones, mientras que para el clúster1(</w:t>
      </w:r>
      <w:r w:rsidR="005562D0" w:rsidRPr="00881F30">
        <w:rPr>
          <w:color w:val="000000" w:themeColor="text1"/>
          <w:lang w:eastAsia="es-ES"/>
        </w:rPr>
        <w:t>café</w:t>
      </w:r>
      <w:r w:rsidR="00D63D50" w:rsidRPr="00881F30">
        <w:rPr>
          <w:color w:val="000000" w:themeColor="text1"/>
          <w:lang w:eastAsia="es-ES"/>
        </w:rPr>
        <w:t>) 13 cantones.</w:t>
      </w:r>
    </w:p>
    <w:p w14:paraId="66134B50" w14:textId="702D2FB6" w:rsidR="00235FE2" w:rsidRDefault="00235FE2" w:rsidP="00D63D50">
      <w:pPr>
        <w:rPr>
          <w:color w:val="000000" w:themeColor="text1"/>
          <w:lang w:eastAsia="es-ES"/>
        </w:rPr>
      </w:pPr>
    </w:p>
    <w:p w14:paraId="108C3D00" w14:textId="3DC0A983" w:rsidR="00235FE2" w:rsidRDefault="00235FE2" w:rsidP="00D63D50">
      <w:pPr>
        <w:rPr>
          <w:color w:val="000000" w:themeColor="text1"/>
          <w:lang w:eastAsia="es-ES"/>
        </w:rPr>
      </w:pPr>
    </w:p>
    <w:p w14:paraId="2333D6FD" w14:textId="0621A3E7" w:rsidR="00235FE2" w:rsidRDefault="00235FE2" w:rsidP="00D63D50">
      <w:pPr>
        <w:rPr>
          <w:color w:val="000000" w:themeColor="text1"/>
          <w:lang w:eastAsia="es-ES"/>
        </w:rPr>
      </w:pPr>
    </w:p>
    <w:p w14:paraId="53999A87" w14:textId="4CFAA5DE" w:rsidR="001A238D" w:rsidRDefault="001A238D" w:rsidP="00D63D50">
      <w:pPr>
        <w:rPr>
          <w:color w:val="000000" w:themeColor="text1"/>
          <w:lang w:eastAsia="es-ES"/>
        </w:rPr>
      </w:pPr>
    </w:p>
    <w:p w14:paraId="46BA0F7D" w14:textId="77777777" w:rsidR="001A238D" w:rsidRDefault="001A238D" w:rsidP="00D63D50">
      <w:pPr>
        <w:rPr>
          <w:color w:val="000000" w:themeColor="text1"/>
          <w:lang w:eastAsia="es-ES"/>
        </w:rPr>
      </w:pPr>
    </w:p>
    <w:p w14:paraId="60863A8A" w14:textId="77777777" w:rsidR="00235FE2" w:rsidRPr="00881F30" w:rsidRDefault="00235FE2" w:rsidP="00D63D50">
      <w:pPr>
        <w:rPr>
          <w:color w:val="000000" w:themeColor="text1"/>
          <w:lang w:eastAsia="es-ES"/>
        </w:rPr>
      </w:pPr>
    </w:p>
    <w:p w14:paraId="05B116E2" w14:textId="29979C46" w:rsidR="004B1C8C" w:rsidRPr="00881F30" w:rsidRDefault="005F59F6" w:rsidP="005F59F6">
      <w:pPr>
        <w:pStyle w:val="Descripcin"/>
        <w:rPr>
          <w:color w:val="000000" w:themeColor="text1"/>
          <w:lang w:eastAsia="es-ES"/>
        </w:rPr>
      </w:pPr>
      <w:bookmarkStart w:id="277" w:name="_Toc106016438"/>
      <w:r w:rsidRPr="00881F30">
        <w:rPr>
          <w:color w:val="000000" w:themeColor="text1"/>
        </w:rPr>
        <w:lastRenderedPageBreak/>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41</w:t>
      </w:r>
      <w:r w:rsidRPr="00881F30">
        <w:rPr>
          <w:color w:val="000000" w:themeColor="text1"/>
        </w:rPr>
        <w:fldChar w:fldCharType="end"/>
      </w:r>
      <w:r w:rsidRPr="00881F30">
        <w:rPr>
          <w:color w:val="000000" w:themeColor="text1"/>
        </w:rPr>
        <w:t xml:space="preserve"> Representación de las instancias para 2 y 3 clústeres calculados con Algoritmo Aglomerativo</w:t>
      </w:r>
      <w:bookmarkEnd w:id="277"/>
    </w:p>
    <w:p w14:paraId="0EDC4B8F" w14:textId="206FD954" w:rsidR="004B1C8C" w:rsidRPr="00881F30" w:rsidRDefault="004B1C8C" w:rsidP="00EF4B32">
      <w:pPr>
        <w:pStyle w:val="Prrafodelista"/>
        <w:numPr>
          <w:ilvl w:val="0"/>
          <w:numId w:val="20"/>
        </w:numPr>
        <w:rPr>
          <w:color w:val="000000" w:themeColor="text1"/>
          <w:lang w:eastAsia="es-ES"/>
        </w:rPr>
      </w:pPr>
      <w:r w:rsidRPr="00881F30">
        <w:rPr>
          <w:color w:val="000000" w:themeColor="text1"/>
          <w:lang w:eastAsia="es-ES"/>
        </w:rPr>
        <w:t xml:space="preserve">     </w:t>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t>(b)</w:t>
      </w:r>
    </w:p>
    <w:p w14:paraId="1361F32F" w14:textId="219CBB76" w:rsidR="004958AE" w:rsidRPr="00881F30" w:rsidRDefault="005562D0" w:rsidP="00827D71">
      <w:pPr>
        <w:jc w:val="center"/>
        <w:rPr>
          <w:color w:val="000000" w:themeColor="text1"/>
          <w:lang w:eastAsia="es-ES"/>
        </w:rPr>
      </w:pPr>
      <w:r w:rsidRPr="00881F30">
        <w:rPr>
          <w:noProof/>
          <w:color w:val="000000" w:themeColor="text1"/>
          <w:lang w:eastAsia="es-EC"/>
        </w:rPr>
        <w:drawing>
          <wp:inline distT="0" distB="0" distL="0" distR="0" wp14:anchorId="14D06C18" wp14:editId="1F5390DE">
            <wp:extent cx="5419725" cy="1906166"/>
            <wp:effectExtent l="0" t="0" r="0" b="0"/>
            <wp:docPr id="32" name="Imagen 3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 Gráfico de dispersión&#10;&#10;Descripción generada automáticamente"/>
                    <pic:cNvPicPr/>
                  </pic:nvPicPr>
                  <pic:blipFill>
                    <a:blip r:embed="rId69"/>
                    <a:stretch>
                      <a:fillRect/>
                    </a:stretch>
                  </pic:blipFill>
                  <pic:spPr>
                    <a:xfrm>
                      <a:off x="0" y="0"/>
                      <a:ext cx="5431616" cy="1910348"/>
                    </a:xfrm>
                    <a:prstGeom prst="rect">
                      <a:avLst/>
                    </a:prstGeom>
                  </pic:spPr>
                </pic:pic>
              </a:graphicData>
            </a:graphic>
          </wp:inline>
        </w:drawing>
      </w:r>
    </w:p>
    <w:p w14:paraId="09DDB7E0" w14:textId="762A4787" w:rsidR="00D63D50" w:rsidRPr="00881F30" w:rsidRDefault="00D63D50" w:rsidP="00D63D50">
      <w:pPr>
        <w:rPr>
          <w:color w:val="000000" w:themeColor="text1"/>
          <w:lang w:eastAsia="es-ES"/>
        </w:rPr>
      </w:pPr>
      <w:r w:rsidRPr="00881F30">
        <w:rPr>
          <w:color w:val="000000" w:themeColor="text1"/>
          <w:lang w:eastAsia="es-ES"/>
        </w:rPr>
        <w:t xml:space="preserve">Si se compara gráficamente los tres clústeres sobre la media de cada uno de los valores numéricos, la Figura </w:t>
      </w:r>
      <w:r w:rsidR="00522551">
        <w:rPr>
          <w:color w:val="000000" w:themeColor="text1"/>
          <w:lang w:eastAsia="es-ES"/>
        </w:rPr>
        <w:t>42</w:t>
      </w:r>
      <w:r w:rsidR="0078158B" w:rsidRPr="00881F30">
        <w:rPr>
          <w:color w:val="000000" w:themeColor="text1"/>
          <w:lang w:eastAsia="es-ES"/>
        </w:rPr>
        <w:t xml:space="preserve"> </w:t>
      </w:r>
      <w:r w:rsidRPr="00881F30">
        <w:rPr>
          <w:color w:val="000000" w:themeColor="text1"/>
          <w:lang w:eastAsia="es-ES"/>
        </w:rPr>
        <w:t>despliega valores completamente diferentes en cada uno de los clústeres. Para los atributos TOTAL_COMPRAS_CM y TOTAL_VENTAS_CM se observa al clúster 3(turquesa) con los valores más altos, mientras que el clúster 0 (</w:t>
      </w:r>
      <w:r w:rsidR="005562D0" w:rsidRPr="00881F30">
        <w:rPr>
          <w:color w:val="000000" w:themeColor="text1"/>
          <w:lang w:eastAsia="es-ES"/>
        </w:rPr>
        <w:t>azul</w:t>
      </w:r>
      <w:r w:rsidRPr="00881F30">
        <w:rPr>
          <w:color w:val="000000" w:themeColor="text1"/>
          <w:lang w:eastAsia="es-ES"/>
        </w:rPr>
        <w:t>) que engloba el mayor número de cantones del país tiene las medias más bajas de compras y ventas.</w:t>
      </w:r>
    </w:p>
    <w:p w14:paraId="7D28012D" w14:textId="4C59867E" w:rsidR="0078158B" w:rsidRPr="00881F30" w:rsidRDefault="0078158B" w:rsidP="0078158B">
      <w:pPr>
        <w:pStyle w:val="Descripcin"/>
        <w:rPr>
          <w:color w:val="000000" w:themeColor="text1"/>
          <w:lang w:eastAsia="es-ES"/>
        </w:rPr>
      </w:pPr>
      <w:bookmarkStart w:id="278" w:name="_Toc106016439"/>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42</w:t>
      </w:r>
      <w:r w:rsidRPr="00881F30">
        <w:rPr>
          <w:color w:val="000000" w:themeColor="text1"/>
        </w:rPr>
        <w:fldChar w:fldCharType="end"/>
      </w:r>
      <w:r w:rsidRPr="00881F30">
        <w:rPr>
          <w:color w:val="000000" w:themeColor="text1"/>
        </w:rPr>
        <w:t xml:space="preserve"> Resumen gráfico de declaraciones por cada clúster</w:t>
      </w:r>
      <w:bookmarkEnd w:id="278"/>
    </w:p>
    <w:p w14:paraId="0024DC58" w14:textId="083246D6" w:rsidR="00827D71" w:rsidRPr="00881F30" w:rsidRDefault="00C664E6" w:rsidP="00D63D50">
      <w:pPr>
        <w:jc w:val="center"/>
        <w:rPr>
          <w:color w:val="000000" w:themeColor="text1"/>
          <w:lang w:eastAsia="es-ES"/>
        </w:rPr>
      </w:pPr>
      <w:r w:rsidRPr="00881F30">
        <w:rPr>
          <w:noProof/>
          <w:color w:val="000000" w:themeColor="text1"/>
          <w:lang w:eastAsia="es-EC"/>
        </w:rPr>
        <w:drawing>
          <wp:inline distT="0" distB="0" distL="0" distR="0" wp14:anchorId="0BD42D3A" wp14:editId="0DEB1449">
            <wp:extent cx="4181475" cy="3195348"/>
            <wp:effectExtent l="0" t="0" r="0" b="5080"/>
            <wp:docPr id="64" name="Imagen 6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Gráfico&#10;&#10;Descripción generada automáticamente"/>
                    <pic:cNvPicPr/>
                  </pic:nvPicPr>
                  <pic:blipFill>
                    <a:blip r:embed="rId70"/>
                    <a:stretch>
                      <a:fillRect/>
                    </a:stretch>
                  </pic:blipFill>
                  <pic:spPr>
                    <a:xfrm>
                      <a:off x="0" y="0"/>
                      <a:ext cx="4198517" cy="3208371"/>
                    </a:xfrm>
                    <a:prstGeom prst="rect">
                      <a:avLst/>
                    </a:prstGeom>
                  </pic:spPr>
                </pic:pic>
              </a:graphicData>
            </a:graphic>
          </wp:inline>
        </w:drawing>
      </w:r>
    </w:p>
    <w:p w14:paraId="3CCFF910" w14:textId="3A09021D" w:rsidR="0078158B" w:rsidRDefault="0078158B" w:rsidP="00A77F18">
      <w:pPr>
        <w:rPr>
          <w:color w:val="000000" w:themeColor="text1"/>
          <w:lang w:eastAsia="es-ES"/>
        </w:rPr>
      </w:pPr>
    </w:p>
    <w:p w14:paraId="06A2EB67" w14:textId="4DA40C83" w:rsidR="00235FE2" w:rsidRDefault="00235FE2" w:rsidP="00A77F18">
      <w:pPr>
        <w:rPr>
          <w:color w:val="000000" w:themeColor="text1"/>
          <w:lang w:eastAsia="es-ES"/>
        </w:rPr>
      </w:pPr>
    </w:p>
    <w:p w14:paraId="2980E30C" w14:textId="77777777" w:rsidR="00235FE2" w:rsidRPr="00881F30" w:rsidRDefault="00235FE2" w:rsidP="00A77F18">
      <w:pPr>
        <w:rPr>
          <w:color w:val="000000" w:themeColor="text1"/>
          <w:lang w:eastAsia="es-ES"/>
        </w:rPr>
      </w:pPr>
    </w:p>
    <w:p w14:paraId="67D650E4" w14:textId="2E3231D0" w:rsidR="00D63D50" w:rsidRPr="00881F30" w:rsidRDefault="00D63D50" w:rsidP="00A77F18">
      <w:pPr>
        <w:rPr>
          <w:b/>
          <w:color w:val="000000" w:themeColor="text1"/>
          <w:lang w:eastAsia="es-ES"/>
        </w:rPr>
      </w:pPr>
      <w:r w:rsidRPr="00881F30">
        <w:rPr>
          <w:b/>
          <w:color w:val="000000" w:themeColor="text1"/>
          <w:lang w:eastAsia="es-ES"/>
        </w:rPr>
        <w:lastRenderedPageBreak/>
        <w:t>Comparación de Modelos</w:t>
      </w:r>
    </w:p>
    <w:p w14:paraId="56ADCD3B" w14:textId="0449EE99" w:rsidR="00D63D50" w:rsidRPr="00881F30" w:rsidRDefault="00D63D50" w:rsidP="00A77F18">
      <w:pPr>
        <w:rPr>
          <w:color w:val="000000" w:themeColor="text1"/>
          <w:lang w:eastAsia="es-ES"/>
        </w:rPr>
      </w:pPr>
      <w:r w:rsidRPr="00881F30">
        <w:rPr>
          <w:color w:val="000000" w:themeColor="text1"/>
          <w:lang w:eastAsia="es-ES"/>
        </w:rPr>
        <w:t xml:space="preserve"> Al realizar una comparativa entre ambos algoritmos, K-Means y Aglomerativo, para un número de clústeres=3, la Figura</w:t>
      </w:r>
      <w:r w:rsidR="00195C48" w:rsidRPr="00881F30">
        <w:rPr>
          <w:color w:val="000000" w:themeColor="text1"/>
          <w:lang w:eastAsia="es-ES"/>
        </w:rPr>
        <w:t xml:space="preserve"> </w:t>
      </w:r>
      <w:r w:rsidR="00522551">
        <w:rPr>
          <w:color w:val="000000" w:themeColor="text1"/>
          <w:lang w:eastAsia="es-ES"/>
        </w:rPr>
        <w:t>43</w:t>
      </w:r>
      <w:r w:rsidR="00EE6027">
        <w:rPr>
          <w:color w:val="000000" w:themeColor="text1"/>
          <w:lang w:eastAsia="es-ES"/>
        </w:rPr>
        <w:t xml:space="preserve"> </w:t>
      </w:r>
      <w:r w:rsidRPr="00881F30">
        <w:rPr>
          <w:color w:val="000000" w:themeColor="text1"/>
          <w:lang w:eastAsia="es-ES"/>
        </w:rPr>
        <w:t>puede evidenciar que parámetros como el coeficiente de silueta</w:t>
      </w:r>
      <w:r w:rsidR="00C6252C" w:rsidRPr="00881F30">
        <w:rPr>
          <w:color w:val="000000" w:themeColor="text1"/>
          <w:lang w:eastAsia="es-ES"/>
        </w:rPr>
        <w:t>,</w:t>
      </w:r>
      <w:r w:rsidRPr="00881F30">
        <w:rPr>
          <w:color w:val="000000" w:themeColor="text1"/>
          <w:lang w:eastAsia="es-ES"/>
        </w:rPr>
        <w:t xml:space="preserve"> así como los diagramas de </w:t>
      </w:r>
      <w:r w:rsidR="00EE6027" w:rsidRPr="00881F30">
        <w:rPr>
          <w:color w:val="000000" w:themeColor="text1"/>
          <w:lang w:eastAsia="es-ES"/>
        </w:rPr>
        <w:t>dispersión de</w:t>
      </w:r>
      <w:r w:rsidR="00D10B31">
        <w:rPr>
          <w:color w:val="000000" w:themeColor="text1"/>
          <w:lang w:eastAsia="es-ES"/>
        </w:rPr>
        <w:t xml:space="preserve"> las Figuras </w:t>
      </w:r>
      <w:r w:rsidR="00C12B38">
        <w:rPr>
          <w:color w:val="000000" w:themeColor="text1"/>
          <w:lang w:eastAsia="es-ES"/>
        </w:rPr>
        <w:t>38</w:t>
      </w:r>
      <w:r w:rsidR="00D10B31">
        <w:rPr>
          <w:color w:val="000000" w:themeColor="text1"/>
          <w:lang w:eastAsia="es-ES"/>
        </w:rPr>
        <w:t xml:space="preserve">(b) y </w:t>
      </w:r>
      <w:r w:rsidR="00C12B38">
        <w:rPr>
          <w:color w:val="000000" w:themeColor="text1"/>
          <w:lang w:eastAsia="es-ES"/>
        </w:rPr>
        <w:t>41</w:t>
      </w:r>
      <w:r w:rsidR="00195C48" w:rsidRPr="00881F30">
        <w:rPr>
          <w:color w:val="000000" w:themeColor="text1"/>
          <w:lang w:eastAsia="es-ES"/>
        </w:rPr>
        <w:t>(</w:t>
      </w:r>
      <w:r w:rsidR="00EA22D2" w:rsidRPr="00881F30">
        <w:rPr>
          <w:color w:val="000000" w:themeColor="text1"/>
          <w:lang w:eastAsia="es-ES"/>
        </w:rPr>
        <w:t>b) resultan</w:t>
      </w:r>
      <w:r w:rsidR="00C6252C" w:rsidRPr="00881F30">
        <w:rPr>
          <w:color w:val="000000" w:themeColor="text1"/>
          <w:lang w:eastAsia="es-ES"/>
        </w:rPr>
        <w:t xml:space="preserve"> iguales</w:t>
      </w:r>
      <w:r w:rsidRPr="00881F30">
        <w:rPr>
          <w:color w:val="000000" w:themeColor="text1"/>
          <w:lang w:eastAsia="es-ES"/>
        </w:rPr>
        <w:t>. Por lo que para el conjunto de datos trabajado</w:t>
      </w:r>
      <w:r w:rsidR="00A4679E" w:rsidRPr="00881F30">
        <w:rPr>
          <w:color w:val="000000" w:themeColor="text1"/>
          <w:lang w:eastAsia="es-ES"/>
        </w:rPr>
        <w:t xml:space="preserve"> cualquiera de los modelos resulta idóneo para segmentar los cantones en base a sus características propias de declaraciones (compras, ventas, e/o) y su población.</w:t>
      </w:r>
    </w:p>
    <w:p w14:paraId="4257914A" w14:textId="44DDB471" w:rsidR="0078158B" w:rsidRPr="00881F30" w:rsidRDefault="0078158B" w:rsidP="0078158B">
      <w:pPr>
        <w:pStyle w:val="Descripcin"/>
        <w:rPr>
          <w:color w:val="000000" w:themeColor="text1"/>
          <w:lang w:eastAsia="es-ES"/>
        </w:rPr>
      </w:pPr>
      <w:bookmarkStart w:id="279" w:name="_Toc106016440"/>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43</w:t>
      </w:r>
      <w:r w:rsidRPr="00881F30">
        <w:rPr>
          <w:color w:val="000000" w:themeColor="text1"/>
        </w:rPr>
        <w:fldChar w:fldCharType="end"/>
      </w:r>
      <w:r w:rsidRPr="00881F30">
        <w:rPr>
          <w:color w:val="000000" w:themeColor="text1"/>
        </w:rPr>
        <w:t xml:space="preserve"> Comparación de modelos: K-Means vs Aglomerativo</w:t>
      </w:r>
      <w:bookmarkEnd w:id="279"/>
    </w:p>
    <w:p w14:paraId="12911CE6" w14:textId="2594CFC9" w:rsidR="00A4679E" w:rsidRPr="00881F30" w:rsidRDefault="00EB1728" w:rsidP="00C6252C">
      <w:pPr>
        <w:jc w:val="center"/>
        <w:rPr>
          <w:color w:val="000000" w:themeColor="text1"/>
          <w:lang w:eastAsia="es-ES"/>
        </w:rPr>
      </w:pPr>
      <w:r w:rsidRPr="00881F30">
        <w:rPr>
          <w:noProof/>
          <w:color w:val="000000" w:themeColor="text1"/>
          <w:lang w:eastAsia="es-EC"/>
        </w:rPr>
        <w:drawing>
          <wp:inline distT="0" distB="0" distL="0" distR="0" wp14:anchorId="729B9E6B" wp14:editId="22DB420A">
            <wp:extent cx="2494045" cy="189547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13514" cy="1910272"/>
                    </a:xfrm>
                    <a:prstGeom prst="rect">
                      <a:avLst/>
                    </a:prstGeom>
                  </pic:spPr>
                </pic:pic>
              </a:graphicData>
            </a:graphic>
          </wp:inline>
        </w:drawing>
      </w:r>
    </w:p>
    <w:p w14:paraId="58F42591" w14:textId="77777777" w:rsidR="00C6252C" w:rsidRPr="00881F30" w:rsidRDefault="00C6252C" w:rsidP="00C6252C">
      <w:pPr>
        <w:jc w:val="center"/>
        <w:rPr>
          <w:color w:val="000000" w:themeColor="text1"/>
          <w:lang w:eastAsia="es-ES"/>
        </w:rPr>
      </w:pPr>
    </w:p>
    <w:p w14:paraId="05EBD8DB" w14:textId="35995724" w:rsidR="00C6252C" w:rsidRPr="00881F30" w:rsidRDefault="00C6252C" w:rsidP="00EF4B32">
      <w:pPr>
        <w:pStyle w:val="Prrafodelista"/>
        <w:numPr>
          <w:ilvl w:val="0"/>
          <w:numId w:val="12"/>
        </w:numPr>
        <w:ind w:left="360"/>
        <w:rPr>
          <w:b/>
          <w:color w:val="000000" w:themeColor="text1"/>
          <w:lang w:eastAsia="es-ES"/>
        </w:rPr>
      </w:pPr>
      <w:r w:rsidRPr="00881F30">
        <w:rPr>
          <w:b/>
          <w:color w:val="000000" w:themeColor="text1"/>
          <w:lang w:eastAsia="es-ES"/>
        </w:rPr>
        <w:t>COMUNICACIÓN DE RESULTADOS</w:t>
      </w:r>
      <w:r w:rsidR="005429EB">
        <w:rPr>
          <w:b/>
          <w:color w:val="000000" w:themeColor="text1"/>
          <w:lang w:eastAsia="es-ES"/>
        </w:rPr>
        <w:t xml:space="preserve"> </w:t>
      </w:r>
    </w:p>
    <w:p w14:paraId="1966F0BB" w14:textId="702DF6D3" w:rsidR="000E66A1" w:rsidRPr="00881F30" w:rsidRDefault="005562D0" w:rsidP="00E4669F">
      <w:pPr>
        <w:rPr>
          <w:color w:val="000000" w:themeColor="text1"/>
          <w:lang w:eastAsia="es-ES"/>
        </w:rPr>
      </w:pPr>
      <w:r w:rsidRPr="00881F30">
        <w:rPr>
          <w:color w:val="000000" w:themeColor="text1"/>
          <w:lang w:eastAsia="es-ES"/>
        </w:rPr>
        <w:t xml:space="preserve">La Figura </w:t>
      </w:r>
      <w:r w:rsidR="00522551">
        <w:rPr>
          <w:color w:val="000000" w:themeColor="text1"/>
          <w:lang w:eastAsia="es-ES"/>
        </w:rPr>
        <w:t>44</w:t>
      </w:r>
      <w:r w:rsidR="00EA22D2" w:rsidRPr="00881F30">
        <w:rPr>
          <w:color w:val="000000" w:themeColor="text1"/>
          <w:lang w:eastAsia="es-ES"/>
        </w:rPr>
        <w:t>, que</w:t>
      </w:r>
      <w:r w:rsidR="00F8298A" w:rsidRPr="00881F30">
        <w:rPr>
          <w:color w:val="000000" w:themeColor="text1"/>
          <w:lang w:eastAsia="es-ES"/>
        </w:rPr>
        <w:t xml:space="preserve"> </w:t>
      </w:r>
      <w:r w:rsidRPr="00881F30">
        <w:rPr>
          <w:color w:val="000000" w:themeColor="text1"/>
          <w:lang w:eastAsia="es-ES"/>
        </w:rPr>
        <w:t xml:space="preserve">despliega la media </w:t>
      </w:r>
      <w:r w:rsidR="000E66A1" w:rsidRPr="00881F30">
        <w:rPr>
          <w:color w:val="000000" w:themeColor="text1"/>
          <w:lang w:eastAsia="es-ES"/>
        </w:rPr>
        <w:t xml:space="preserve">sobre cada una de las variables numéricas por cada clúster, </w:t>
      </w:r>
      <w:r w:rsidR="001331AB" w:rsidRPr="00881F30">
        <w:rPr>
          <w:color w:val="000000" w:themeColor="text1"/>
          <w:lang w:eastAsia="es-ES"/>
        </w:rPr>
        <w:t>indica que</w:t>
      </w:r>
      <w:r w:rsidR="000E66A1" w:rsidRPr="00881F30">
        <w:rPr>
          <w:color w:val="000000" w:themeColor="text1"/>
          <w:lang w:eastAsia="es-ES"/>
        </w:rPr>
        <w:t xml:space="preserve"> </w:t>
      </w:r>
      <w:r w:rsidR="001331AB" w:rsidRPr="00881F30">
        <w:rPr>
          <w:color w:val="000000" w:themeColor="text1"/>
          <w:lang w:eastAsia="es-ES"/>
        </w:rPr>
        <w:t xml:space="preserve">en todas las medidas exceptuando COMPRAS_RISE_CM (COMPRAS_RISE por cada 10000 </w:t>
      </w:r>
      <w:r w:rsidR="00EA22D2" w:rsidRPr="00881F30">
        <w:rPr>
          <w:color w:val="000000" w:themeColor="text1"/>
          <w:lang w:eastAsia="es-ES"/>
        </w:rPr>
        <w:t>habitantes) el</w:t>
      </w:r>
      <w:r w:rsidR="001331AB" w:rsidRPr="00881F30">
        <w:rPr>
          <w:color w:val="000000" w:themeColor="text1"/>
          <w:lang w:eastAsia="es-ES"/>
        </w:rPr>
        <w:t xml:space="preserve"> clúster 0 tiene valores menores a los clústeres 1 y 2 en ese orden.</w:t>
      </w:r>
    </w:p>
    <w:p w14:paraId="045D7E76" w14:textId="4DDF4434" w:rsidR="000E66A1" w:rsidRPr="00881F30" w:rsidRDefault="00195C48" w:rsidP="00195C48">
      <w:pPr>
        <w:pStyle w:val="Descripcin"/>
        <w:rPr>
          <w:color w:val="000000" w:themeColor="text1"/>
          <w:lang w:eastAsia="es-ES"/>
        </w:rPr>
      </w:pPr>
      <w:bookmarkStart w:id="280" w:name="_Toc106016441"/>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44</w:t>
      </w:r>
      <w:r w:rsidRPr="00881F30">
        <w:rPr>
          <w:color w:val="000000" w:themeColor="text1"/>
        </w:rPr>
        <w:fldChar w:fldCharType="end"/>
      </w:r>
      <w:r w:rsidRPr="00881F30">
        <w:rPr>
          <w:color w:val="000000" w:themeColor="text1"/>
        </w:rPr>
        <w:t xml:space="preserve"> Resumen de medias por métricas de declaraciones por cada clúster</w:t>
      </w:r>
      <w:bookmarkEnd w:id="280"/>
    </w:p>
    <w:p w14:paraId="7ED47571" w14:textId="211FB9AC" w:rsidR="00195C48" w:rsidRPr="00881F30" w:rsidRDefault="00F8298A" w:rsidP="00E4669F">
      <w:pPr>
        <w:rPr>
          <w:color w:val="000000" w:themeColor="text1"/>
          <w:lang w:eastAsia="es-ES"/>
        </w:rPr>
      </w:pPr>
      <w:r w:rsidRPr="00881F30">
        <w:rPr>
          <w:noProof/>
          <w:color w:val="000000" w:themeColor="text1"/>
          <w:lang w:eastAsia="es-EC"/>
        </w:rPr>
        <w:drawing>
          <wp:inline distT="0" distB="0" distL="0" distR="0" wp14:anchorId="3B216BDF" wp14:editId="79A4F481">
            <wp:extent cx="6064413" cy="883920"/>
            <wp:effectExtent l="0" t="0" r="0" b="0"/>
            <wp:docPr id="67" name="Imagen 6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Tabla&#10;&#10;Descripción generada automáticamente"/>
                    <pic:cNvPicPr/>
                  </pic:nvPicPr>
                  <pic:blipFill>
                    <a:blip r:embed="rId72"/>
                    <a:stretch>
                      <a:fillRect/>
                    </a:stretch>
                  </pic:blipFill>
                  <pic:spPr>
                    <a:xfrm>
                      <a:off x="0" y="0"/>
                      <a:ext cx="6067662" cy="884394"/>
                    </a:xfrm>
                    <a:prstGeom prst="rect">
                      <a:avLst/>
                    </a:prstGeom>
                  </pic:spPr>
                </pic:pic>
              </a:graphicData>
            </a:graphic>
          </wp:inline>
        </w:drawing>
      </w:r>
      <w:r w:rsidR="005562D0" w:rsidRPr="00881F30">
        <w:rPr>
          <w:color w:val="000000" w:themeColor="text1"/>
          <w:lang w:eastAsia="es-ES"/>
        </w:rPr>
        <w:t xml:space="preserve"> </w:t>
      </w:r>
    </w:p>
    <w:p w14:paraId="5922BFF8" w14:textId="77777777" w:rsidR="00195C48" w:rsidRPr="00881F30" w:rsidRDefault="00195C48" w:rsidP="00E4669F">
      <w:pPr>
        <w:rPr>
          <w:color w:val="000000" w:themeColor="text1"/>
          <w:lang w:eastAsia="es-ES"/>
        </w:rPr>
      </w:pPr>
    </w:p>
    <w:p w14:paraId="43D2AD70" w14:textId="2F061E9B" w:rsidR="001331AB" w:rsidRPr="00881F30" w:rsidRDefault="001331AB" w:rsidP="00E4669F">
      <w:pPr>
        <w:rPr>
          <w:color w:val="000000" w:themeColor="text1"/>
          <w:lang w:eastAsia="es-ES"/>
        </w:rPr>
      </w:pPr>
      <w:r w:rsidRPr="00881F30">
        <w:rPr>
          <w:color w:val="000000" w:themeColor="text1"/>
          <w:lang w:eastAsia="es-ES"/>
        </w:rPr>
        <w:t xml:space="preserve">La Figura </w:t>
      </w:r>
      <w:r w:rsidR="00522551">
        <w:rPr>
          <w:color w:val="000000" w:themeColor="text1"/>
          <w:lang w:eastAsia="es-ES"/>
        </w:rPr>
        <w:t>45</w:t>
      </w:r>
      <w:r w:rsidR="00195C48" w:rsidRPr="00881F30">
        <w:rPr>
          <w:color w:val="000000" w:themeColor="text1"/>
          <w:lang w:eastAsia="es-ES"/>
        </w:rPr>
        <w:t xml:space="preserve"> </w:t>
      </w:r>
      <w:r w:rsidRPr="00881F30">
        <w:rPr>
          <w:color w:val="000000" w:themeColor="text1"/>
          <w:lang w:eastAsia="es-ES"/>
        </w:rPr>
        <w:t xml:space="preserve">permite ver un mapa administrativo del Ecuador, con los 221 cantones, lo cual permite visualizar con facilidad las instancias que conforman cada uno de los clústeres. </w:t>
      </w:r>
    </w:p>
    <w:p w14:paraId="25EB031E" w14:textId="252B67AF" w:rsidR="00476DF9" w:rsidRPr="00881F30" w:rsidRDefault="00476DF9" w:rsidP="00E4669F">
      <w:pPr>
        <w:rPr>
          <w:color w:val="000000" w:themeColor="text1"/>
          <w:lang w:eastAsia="es-ES"/>
        </w:rPr>
      </w:pPr>
    </w:p>
    <w:p w14:paraId="0D356F35" w14:textId="1B155A8E" w:rsidR="00195C48" w:rsidRPr="00881F30" w:rsidRDefault="00195C48" w:rsidP="00195C48">
      <w:pPr>
        <w:pStyle w:val="Descripcin"/>
        <w:rPr>
          <w:color w:val="000000" w:themeColor="text1"/>
          <w:lang w:eastAsia="es-ES"/>
        </w:rPr>
      </w:pPr>
      <w:bookmarkStart w:id="281" w:name="_Toc106016442"/>
      <w:r w:rsidRPr="00881F30">
        <w:rPr>
          <w:color w:val="000000" w:themeColor="text1"/>
        </w:rPr>
        <w:lastRenderedPageBreak/>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45</w:t>
      </w:r>
      <w:r w:rsidRPr="00881F30">
        <w:rPr>
          <w:color w:val="000000" w:themeColor="text1"/>
        </w:rPr>
        <w:fldChar w:fldCharType="end"/>
      </w:r>
      <w:r w:rsidRPr="00881F30">
        <w:rPr>
          <w:color w:val="000000" w:themeColor="text1"/>
        </w:rPr>
        <w:t xml:space="preserve"> Mapa del Ecuador distribuido por clústeres</w:t>
      </w:r>
      <w:bookmarkEnd w:id="281"/>
    </w:p>
    <w:p w14:paraId="4686D7CA" w14:textId="4FE2E0E8" w:rsidR="005562D0" w:rsidRPr="00881F30" w:rsidRDefault="00F8298A" w:rsidP="002A32B6">
      <w:pPr>
        <w:jc w:val="center"/>
        <w:rPr>
          <w:color w:val="000000" w:themeColor="text1"/>
          <w:lang w:eastAsia="es-ES"/>
        </w:rPr>
      </w:pPr>
      <w:r w:rsidRPr="00881F30">
        <w:rPr>
          <w:noProof/>
          <w:color w:val="000000" w:themeColor="text1"/>
          <w:lang w:eastAsia="es-EC"/>
        </w:rPr>
        <w:drawing>
          <wp:inline distT="0" distB="0" distL="0" distR="0" wp14:anchorId="16F21A92" wp14:editId="28775E1C">
            <wp:extent cx="1714500" cy="2247265"/>
            <wp:effectExtent l="0" t="0" r="0" b="635"/>
            <wp:docPr id="65" name="Imagen 65"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magen que contiene Mapa&#10;&#10;Descripción generada automáticamente"/>
                    <pic:cNvPicPr/>
                  </pic:nvPicPr>
                  <pic:blipFill rotWithShape="1">
                    <a:blip r:embed="rId73"/>
                    <a:srcRect r="70232"/>
                    <a:stretch/>
                  </pic:blipFill>
                  <pic:spPr bwMode="auto">
                    <a:xfrm>
                      <a:off x="0" y="0"/>
                      <a:ext cx="1714500" cy="2247265"/>
                    </a:xfrm>
                    <a:prstGeom prst="rect">
                      <a:avLst/>
                    </a:prstGeom>
                    <a:ln>
                      <a:noFill/>
                    </a:ln>
                    <a:extLst>
                      <a:ext uri="{53640926-AAD7-44D8-BBD7-CCE9431645EC}">
                        <a14:shadowObscured xmlns:a14="http://schemas.microsoft.com/office/drawing/2010/main"/>
                      </a:ext>
                    </a:extLst>
                  </pic:spPr>
                </pic:pic>
              </a:graphicData>
            </a:graphic>
          </wp:inline>
        </w:drawing>
      </w:r>
      <w:r w:rsidRPr="00881F30">
        <w:rPr>
          <w:noProof/>
          <w:color w:val="000000" w:themeColor="text1"/>
          <w:lang w:eastAsia="es-EC"/>
        </w:rPr>
        <w:drawing>
          <wp:inline distT="0" distB="0" distL="0" distR="0" wp14:anchorId="4DDB14AC" wp14:editId="68B4F601">
            <wp:extent cx="2667000" cy="2247265"/>
            <wp:effectExtent l="0" t="0" r="0" b="635"/>
            <wp:docPr id="66" name="Imagen 66"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magen que contiene Mapa&#10;&#10;Descripción generada automáticamente"/>
                    <pic:cNvPicPr/>
                  </pic:nvPicPr>
                  <pic:blipFill rotWithShape="1">
                    <a:blip r:embed="rId73"/>
                    <a:srcRect l="53693"/>
                    <a:stretch/>
                  </pic:blipFill>
                  <pic:spPr bwMode="auto">
                    <a:xfrm>
                      <a:off x="0" y="0"/>
                      <a:ext cx="2667000" cy="2247265"/>
                    </a:xfrm>
                    <a:prstGeom prst="rect">
                      <a:avLst/>
                    </a:prstGeom>
                    <a:ln>
                      <a:noFill/>
                    </a:ln>
                    <a:extLst>
                      <a:ext uri="{53640926-AAD7-44D8-BBD7-CCE9431645EC}">
                        <a14:shadowObscured xmlns:a14="http://schemas.microsoft.com/office/drawing/2010/main"/>
                      </a:ext>
                    </a:extLst>
                  </pic:spPr>
                </pic:pic>
              </a:graphicData>
            </a:graphic>
          </wp:inline>
        </w:drawing>
      </w:r>
    </w:p>
    <w:p w14:paraId="11322779" w14:textId="21EAB495" w:rsidR="00F8298A" w:rsidRPr="00881F30" w:rsidRDefault="00476DF9" w:rsidP="00E4669F">
      <w:pPr>
        <w:rPr>
          <w:color w:val="000000" w:themeColor="text1"/>
          <w:lang w:eastAsia="es-ES"/>
        </w:rPr>
      </w:pPr>
      <w:r w:rsidRPr="00881F30">
        <w:rPr>
          <w:color w:val="000000" w:themeColor="text1"/>
          <w:lang w:eastAsia="es-ES"/>
        </w:rPr>
        <w:t xml:space="preserve">Tal como se </w:t>
      </w:r>
      <w:r w:rsidR="000B34A8" w:rsidRPr="00881F30">
        <w:rPr>
          <w:color w:val="000000" w:themeColor="text1"/>
          <w:lang w:eastAsia="es-ES"/>
        </w:rPr>
        <w:t xml:space="preserve">resaltó en el desarrollo del apartado la mayoría de </w:t>
      </w:r>
      <w:r w:rsidR="001A0384" w:rsidRPr="00881F30">
        <w:rPr>
          <w:color w:val="000000" w:themeColor="text1"/>
          <w:lang w:eastAsia="es-ES"/>
        </w:rPr>
        <w:t>los cantones</w:t>
      </w:r>
      <w:r w:rsidR="000B34A8" w:rsidRPr="00881F30">
        <w:rPr>
          <w:color w:val="000000" w:themeColor="text1"/>
          <w:lang w:eastAsia="es-ES"/>
        </w:rPr>
        <w:t xml:space="preserve"> </w:t>
      </w:r>
      <w:r w:rsidR="0039587B">
        <w:rPr>
          <w:color w:val="000000" w:themeColor="text1"/>
          <w:lang w:eastAsia="es-ES"/>
        </w:rPr>
        <w:t>tuvieron</w:t>
      </w:r>
      <w:r w:rsidR="000B34A8" w:rsidRPr="00881F30">
        <w:rPr>
          <w:color w:val="000000" w:themeColor="text1"/>
          <w:lang w:eastAsia="es-ES"/>
        </w:rPr>
        <w:t xml:space="preserve"> una </w:t>
      </w:r>
      <w:r w:rsidR="0039587B">
        <w:rPr>
          <w:color w:val="000000" w:themeColor="text1"/>
          <w:lang w:eastAsia="es-ES"/>
        </w:rPr>
        <w:t xml:space="preserve">mayor afectación </w:t>
      </w:r>
      <w:r w:rsidR="00AE12D9" w:rsidRPr="00881F30">
        <w:rPr>
          <w:color w:val="000000" w:themeColor="text1"/>
          <w:lang w:eastAsia="es-ES"/>
        </w:rPr>
        <w:t xml:space="preserve">por la </w:t>
      </w:r>
      <w:r w:rsidR="000B34A8" w:rsidRPr="00881F30">
        <w:rPr>
          <w:color w:val="000000" w:themeColor="text1"/>
          <w:lang w:eastAsia="es-ES"/>
        </w:rPr>
        <w:t>pandemia</w:t>
      </w:r>
      <w:r w:rsidR="00AE12D9" w:rsidRPr="00881F30">
        <w:rPr>
          <w:color w:val="000000" w:themeColor="text1"/>
          <w:lang w:eastAsia="es-ES"/>
        </w:rPr>
        <w:t xml:space="preserve"> del COVID-19</w:t>
      </w:r>
      <w:r w:rsidR="000B34A8" w:rsidRPr="00881F30">
        <w:rPr>
          <w:color w:val="000000" w:themeColor="text1"/>
          <w:lang w:eastAsia="es-ES"/>
        </w:rPr>
        <w:t xml:space="preserve">, reflejándose tal en los menores valores de declaraciones con respecto a unas pocas localidades. Esto no solo se </w:t>
      </w:r>
      <w:r w:rsidR="00AE12D9" w:rsidRPr="00881F30">
        <w:rPr>
          <w:color w:val="000000" w:themeColor="text1"/>
          <w:lang w:eastAsia="es-ES"/>
        </w:rPr>
        <w:t xml:space="preserve">visualiza </w:t>
      </w:r>
      <w:r w:rsidR="000B34A8" w:rsidRPr="00881F30">
        <w:rPr>
          <w:color w:val="000000" w:themeColor="text1"/>
          <w:lang w:eastAsia="es-ES"/>
        </w:rPr>
        <w:t xml:space="preserve">a nivel de la gran mayoría de cantones, sino también en el número de habitantes. Por </w:t>
      </w:r>
      <w:r w:rsidR="001A0384" w:rsidRPr="00881F30">
        <w:rPr>
          <w:color w:val="000000" w:themeColor="text1"/>
          <w:lang w:eastAsia="es-ES"/>
        </w:rPr>
        <w:t>ejemplo,</w:t>
      </w:r>
      <w:r w:rsidR="000B34A8" w:rsidRPr="00881F30">
        <w:rPr>
          <w:color w:val="000000" w:themeColor="text1"/>
          <w:lang w:eastAsia="es-ES"/>
        </w:rPr>
        <w:t xml:space="preserve"> la Figura</w:t>
      </w:r>
      <w:r w:rsidR="00D10B31">
        <w:rPr>
          <w:color w:val="000000" w:themeColor="text1"/>
          <w:lang w:eastAsia="es-ES"/>
        </w:rPr>
        <w:t xml:space="preserve"> </w:t>
      </w:r>
      <w:r w:rsidR="00522551">
        <w:rPr>
          <w:color w:val="000000" w:themeColor="text1"/>
          <w:lang w:eastAsia="es-ES"/>
        </w:rPr>
        <w:t>46</w:t>
      </w:r>
      <w:r w:rsidR="000B34A8" w:rsidRPr="00881F30">
        <w:rPr>
          <w:color w:val="000000" w:themeColor="text1"/>
          <w:lang w:eastAsia="es-ES"/>
        </w:rPr>
        <w:t xml:space="preserve"> muestra que </w:t>
      </w:r>
      <w:r w:rsidR="00E724DD" w:rsidRPr="00881F30">
        <w:rPr>
          <w:color w:val="000000" w:themeColor="text1"/>
          <w:lang w:eastAsia="es-ES"/>
        </w:rPr>
        <w:t xml:space="preserve">las ciudades con mayor población como Quito, Guayaquil o </w:t>
      </w:r>
      <w:r w:rsidR="001A0384" w:rsidRPr="00881F30">
        <w:rPr>
          <w:color w:val="000000" w:themeColor="text1"/>
          <w:lang w:eastAsia="es-ES"/>
        </w:rPr>
        <w:t>Cuenca</w:t>
      </w:r>
      <w:r w:rsidR="00E724DD" w:rsidRPr="00881F30">
        <w:rPr>
          <w:color w:val="000000" w:themeColor="text1"/>
          <w:lang w:eastAsia="es-ES"/>
        </w:rPr>
        <w:t xml:space="preserve"> se encuentran entre las localidades dentro del grupo</w:t>
      </w:r>
      <w:r w:rsidR="00AE12D9" w:rsidRPr="00881F30">
        <w:rPr>
          <w:color w:val="000000" w:themeColor="text1"/>
          <w:lang w:eastAsia="es-ES"/>
        </w:rPr>
        <w:t xml:space="preserve"> </w:t>
      </w:r>
      <w:r w:rsidR="00E724DD" w:rsidRPr="00881F30">
        <w:rPr>
          <w:color w:val="000000" w:themeColor="text1"/>
          <w:lang w:eastAsia="es-ES"/>
        </w:rPr>
        <w:t>con menores declaraciones. Esto presumiblemente se deba a que la pandemia como es conocido tuvo un mayor impacto social y sanitario en las grandes ciudades, que obligó a las autoridades a tomar medidas más radicales para su control.</w:t>
      </w:r>
    </w:p>
    <w:p w14:paraId="4CD4B6FF" w14:textId="31F836DE" w:rsidR="000B34A8" w:rsidRPr="00881F30" w:rsidRDefault="00195C48" w:rsidP="00195C48">
      <w:pPr>
        <w:pStyle w:val="Descripcin"/>
        <w:rPr>
          <w:color w:val="000000" w:themeColor="text1"/>
          <w:lang w:eastAsia="es-ES"/>
        </w:rPr>
      </w:pPr>
      <w:bookmarkStart w:id="282" w:name="_Toc106016443"/>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46</w:t>
      </w:r>
      <w:r w:rsidRPr="00881F30">
        <w:rPr>
          <w:color w:val="000000" w:themeColor="text1"/>
        </w:rPr>
        <w:fldChar w:fldCharType="end"/>
      </w:r>
      <w:r w:rsidRPr="00881F30">
        <w:rPr>
          <w:color w:val="000000" w:themeColor="text1"/>
        </w:rPr>
        <w:t xml:space="preserve"> Información de los 10 cantones más grandes del Ecuador</w:t>
      </w:r>
      <w:bookmarkEnd w:id="282"/>
    </w:p>
    <w:p w14:paraId="069B6209" w14:textId="48E33B0A" w:rsidR="00C6252C" w:rsidRPr="00881F30" w:rsidRDefault="00E724DD" w:rsidP="00C6252C">
      <w:pPr>
        <w:rPr>
          <w:b/>
          <w:color w:val="000000" w:themeColor="text1"/>
          <w:lang w:eastAsia="es-ES"/>
        </w:rPr>
      </w:pPr>
      <w:r w:rsidRPr="00881F30">
        <w:rPr>
          <w:noProof/>
          <w:color w:val="000000" w:themeColor="text1"/>
          <w:lang w:eastAsia="es-EC"/>
        </w:rPr>
        <w:drawing>
          <wp:inline distT="0" distB="0" distL="0" distR="0" wp14:anchorId="505CBA03" wp14:editId="22B491A1">
            <wp:extent cx="5759450" cy="2132965"/>
            <wp:effectExtent l="0" t="0" r="0" b="635"/>
            <wp:docPr id="69" name="Imagen 6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abla&#10;&#10;Descripción generada automáticamente"/>
                    <pic:cNvPicPr/>
                  </pic:nvPicPr>
                  <pic:blipFill>
                    <a:blip r:embed="rId74"/>
                    <a:stretch>
                      <a:fillRect/>
                    </a:stretch>
                  </pic:blipFill>
                  <pic:spPr>
                    <a:xfrm>
                      <a:off x="0" y="0"/>
                      <a:ext cx="5759450" cy="2132965"/>
                    </a:xfrm>
                    <a:prstGeom prst="rect">
                      <a:avLst/>
                    </a:prstGeom>
                  </pic:spPr>
                </pic:pic>
              </a:graphicData>
            </a:graphic>
          </wp:inline>
        </w:drawing>
      </w:r>
    </w:p>
    <w:p w14:paraId="189E2680" w14:textId="59AA415C" w:rsidR="00411326" w:rsidRDefault="00411326" w:rsidP="008C7163">
      <w:pPr>
        <w:rPr>
          <w:color w:val="000000" w:themeColor="text1"/>
        </w:rPr>
      </w:pPr>
    </w:p>
    <w:p w14:paraId="739A4F78" w14:textId="77777777" w:rsidR="00733AE4" w:rsidRPr="00881F30" w:rsidRDefault="00733AE4" w:rsidP="008C7163">
      <w:pPr>
        <w:rPr>
          <w:color w:val="000000" w:themeColor="text1"/>
        </w:rPr>
      </w:pPr>
    </w:p>
    <w:p w14:paraId="2E3E6180" w14:textId="7009E1DB" w:rsidR="00AF7DAE" w:rsidRPr="00881F30" w:rsidRDefault="005A4013" w:rsidP="005A4013">
      <w:pPr>
        <w:pStyle w:val="Ttulo3"/>
        <w:rPr>
          <w:rFonts w:eastAsia="Times New Roman" w:cs="TeXGyreTermes-Regular"/>
          <w:color w:val="000000" w:themeColor="text1"/>
          <w:lang w:val="es-ES" w:eastAsia="es-ES"/>
        </w:rPr>
      </w:pPr>
      <w:bookmarkStart w:id="283" w:name="_Toc106016372"/>
      <w:r w:rsidRPr="00881F30">
        <w:rPr>
          <w:rFonts w:eastAsia="Times New Roman" w:cs="TeXGyreTermes-Regular"/>
          <w:color w:val="000000" w:themeColor="text1"/>
          <w:lang w:val="es-ES" w:eastAsia="es-ES"/>
        </w:rPr>
        <w:lastRenderedPageBreak/>
        <w:t>4.6.3 Código Fuente Relevante</w:t>
      </w:r>
      <w:bookmarkEnd w:id="283"/>
    </w:p>
    <w:p w14:paraId="0950D642" w14:textId="5CAC3ADB" w:rsidR="008C7163" w:rsidRPr="00881F30" w:rsidRDefault="008C7163" w:rsidP="008C7163">
      <w:pPr>
        <w:rPr>
          <w:color w:val="000000" w:themeColor="text1"/>
        </w:rPr>
      </w:pPr>
      <w:r w:rsidRPr="00881F30">
        <w:rPr>
          <w:color w:val="000000" w:themeColor="text1"/>
        </w:rPr>
        <w:t>En la Tabla</w:t>
      </w:r>
      <w:r w:rsidR="00195C48" w:rsidRPr="00881F30">
        <w:rPr>
          <w:color w:val="000000" w:themeColor="text1"/>
        </w:rPr>
        <w:t xml:space="preserve"> </w:t>
      </w:r>
      <w:r w:rsidR="00522551">
        <w:rPr>
          <w:color w:val="000000" w:themeColor="text1"/>
        </w:rPr>
        <w:t>1</w:t>
      </w:r>
      <w:r w:rsidR="007D30CD">
        <w:rPr>
          <w:color w:val="000000" w:themeColor="text1"/>
        </w:rPr>
        <w:t>3</w:t>
      </w:r>
      <w:r w:rsidRPr="00881F30">
        <w:rPr>
          <w:color w:val="000000" w:themeColor="text1"/>
        </w:rPr>
        <w:t xml:space="preserve"> se visualiza fragmentos importantes de código</w:t>
      </w:r>
      <w:r w:rsidR="005A4013" w:rsidRPr="00881F30">
        <w:rPr>
          <w:color w:val="000000" w:themeColor="text1"/>
        </w:rPr>
        <w:t xml:space="preserve"> Python para el desarrollo de los modelos de clu</w:t>
      </w:r>
      <w:r w:rsidR="00414814">
        <w:rPr>
          <w:color w:val="000000" w:themeColor="text1"/>
        </w:rPr>
        <w:t>s</w:t>
      </w:r>
      <w:r w:rsidR="005A4013" w:rsidRPr="00881F30">
        <w:rPr>
          <w:color w:val="000000" w:themeColor="text1"/>
        </w:rPr>
        <w:t>terización</w:t>
      </w:r>
      <w:r w:rsidRPr="00881F30">
        <w:rPr>
          <w:color w:val="000000" w:themeColor="text1"/>
        </w:rPr>
        <w:t>:</w:t>
      </w:r>
    </w:p>
    <w:p w14:paraId="70C12F94" w14:textId="380010EF" w:rsidR="00195C48" w:rsidRPr="00881F30" w:rsidRDefault="00195C48" w:rsidP="00195C48">
      <w:pPr>
        <w:pStyle w:val="Descripcin"/>
        <w:rPr>
          <w:color w:val="000000" w:themeColor="text1"/>
          <w:lang w:eastAsia="es-ES"/>
        </w:rPr>
      </w:pPr>
      <w:bookmarkStart w:id="284" w:name="_Toc106016396"/>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5821F7">
        <w:rPr>
          <w:noProof/>
          <w:color w:val="000000" w:themeColor="text1"/>
        </w:rPr>
        <w:t>13</w:t>
      </w:r>
      <w:r w:rsidRPr="00881F30">
        <w:rPr>
          <w:color w:val="000000" w:themeColor="text1"/>
        </w:rPr>
        <w:fldChar w:fldCharType="end"/>
      </w:r>
      <w:r w:rsidRPr="00881F30">
        <w:rPr>
          <w:color w:val="000000" w:themeColor="text1"/>
        </w:rPr>
        <w:t xml:space="preserve"> Código relevante Python para clusterización</w:t>
      </w:r>
      <w:bookmarkEnd w:id="284"/>
    </w:p>
    <w:tbl>
      <w:tblPr>
        <w:tblW w:w="9010" w:type="dxa"/>
        <w:tblInd w:w="4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Layout w:type="fixed"/>
        <w:tblCellMar>
          <w:left w:w="107" w:type="dxa"/>
        </w:tblCellMar>
        <w:tblLook w:val="04A0" w:firstRow="1" w:lastRow="0" w:firstColumn="1" w:lastColumn="0" w:noHBand="0" w:noVBand="1"/>
      </w:tblPr>
      <w:tblGrid>
        <w:gridCol w:w="4061"/>
        <w:gridCol w:w="4949"/>
      </w:tblGrid>
      <w:tr w:rsidR="00881F30" w:rsidRPr="00881F30" w14:paraId="31E093C3" w14:textId="77777777" w:rsidTr="00091F76">
        <w:trPr>
          <w:trHeight w:val="510"/>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ECFFF9A" w14:textId="77777777" w:rsidR="008C7163" w:rsidRPr="00881F30" w:rsidRDefault="008C7163" w:rsidP="00E11E39">
            <w:pPr>
              <w:spacing w:after="0"/>
              <w:rPr>
                <w:b/>
                <w:bCs/>
                <w:color w:val="000000" w:themeColor="text1"/>
              </w:rPr>
            </w:pPr>
            <w:r w:rsidRPr="00881F30">
              <w:rPr>
                <w:rFonts w:eastAsia="Times New Roman" w:cs="Arial"/>
                <w:b/>
                <w:bCs/>
                <w:color w:val="000000" w:themeColor="text1"/>
                <w:sz w:val="20"/>
                <w:szCs w:val="20"/>
                <w:lang w:val="en-US"/>
              </w:rPr>
              <w:t>FRAGMENTO CODIGO</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C8DAADD" w14:textId="77777777" w:rsidR="008C7163" w:rsidRPr="00881F30" w:rsidRDefault="008C7163" w:rsidP="00E11E39">
            <w:pPr>
              <w:spacing w:after="0"/>
              <w:rPr>
                <w:b/>
                <w:bCs/>
                <w:color w:val="000000" w:themeColor="text1"/>
              </w:rPr>
            </w:pPr>
            <w:r w:rsidRPr="00881F30">
              <w:rPr>
                <w:rFonts w:eastAsia="Times New Roman" w:cs="Arial"/>
                <w:b/>
                <w:bCs/>
                <w:color w:val="000000" w:themeColor="text1"/>
                <w:sz w:val="20"/>
                <w:szCs w:val="20"/>
              </w:rPr>
              <w:t>DESCRIPCIÓN</w:t>
            </w:r>
          </w:p>
        </w:tc>
      </w:tr>
      <w:tr w:rsidR="00881F30" w:rsidRPr="00881F30" w14:paraId="4C22043E"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9A72A02" w14:textId="0A688AD3" w:rsidR="008C7163" w:rsidRPr="00881F30" w:rsidRDefault="008C7163" w:rsidP="008C7163">
            <w:pPr>
              <w:spacing w:after="0"/>
              <w:rPr>
                <w:rFonts w:cs="Arial"/>
                <w:color w:val="000000" w:themeColor="text1"/>
                <w:sz w:val="20"/>
                <w:szCs w:val="20"/>
              </w:rPr>
            </w:pPr>
            <w:r w:rsidRPr="00881F30">
              <w:rPr>
                <w:rFonts w:cs="Arial"/>
                <w:color w:val="000000" w:themeColor="text1"/>
                <w:sz w:val="20"/>
                <w:szCs w:val="20"/>
              </w:rPr>
              <w:t>url_datos_2020= '</w:t>
            </w:r>
            <w:r w:rsidR="000444F6" w:rsidRPr="00881F30">
              <w:rPr>
                <w:rFonts w:cs="Arial"/>
                <w:color w:val="000000" w:themeColor="text1"/>
                <w:sz w:val="20"/>
                <w:szCs w:val="20"/>
              </w:rPr>
              <w:t xml:space="preserve"> </w:t>
            </w:r>
            <w:r w:rsidRPr="00881F30">
              <w:rPr>
                <w:rFonts w:cs="Arial"/>
                <w:color w:val="000000" w:themeColor="text1"/>
                <w:sz w:val="20"/>
                <w:szCs w:val="20"/>
              </w:rPr>
              <w:t>sri_ventas_2020L.csv'</w:t>
            </w:r>
          </w:p>
          <w:p w14:paraId="0D035397" w14:textId="21F94330" w:rsidR="008C7163" w:rsidRPr="00881F30" w:rsidRDefault="008C7163" w:rsidP="008C7163">
            <w:pPr>
              <w:spacing w:after="0"/>
              <w:rPr>
                <w:rFonts w:cs="Arial"/>
                <w:color w:val="000000" w:themeColor="text1"/>
                <w:sz w:val="20"/>
                <w:szCs w:val="20"/>
              </w:rPr>
            </w:pPr>
            <w:r w:rsidRPr="00881F30">
              <w:rPr>
                <w:rFonts w:cs="Arial"/>
                <w:color w:val="000000" w:themeColor="text1"/>
                <w:sz w:val="20"/>
                <w:szCs w:val="20"/>
              </w:rPr>
              <w:t>data_2020=pd.read_csv(url_datos_2020, sep=";")</w:t>
            </w:r>
          </w:p>
          <w:p w14:paraId="4DDFE256" w14:textId="42146C86" w:rsidR="008C7163" w:rsidRPr="00881F30" w:rsidRDefault="008C7163" w:rsidP="008C7163">
            <w:pPr>
              <w:spacing w:after="0"/>
              <w:rPr>
                <w:rFonts w:cs="Arial"/>
                <w:color w:val="000000" w:themeColor="text1"/>
                <w:sz w:val="20"/>
                <w:szCs w:val="20"/>
              </w:rPr>
            </w:pPr>
            <w:r w:rsidRPr="00881F30">
              <w:rPr>
                <w:rFonts w:cs="Arial"/>
                <w:color w:val="000000" w:themeColor="text1"/>
                <w:sz w:val="20"/>
                <w:szCs w:val="20"/>
              </w:rPr>
              <w:t>url_datos_2021= 'sri_ventas_2021L.csv'</w:t>
            </w:r>
          </w:p>
          <w:p w14:paraId="20FAD5A9" w14:textId="63699E94" w:rsidR="008C7163" w:rsidRPr="00881F30" w:rsidRDefault="008C7163" w:rsidP="008C7163">
            <w:pPr>
              <w:spacing w:after="0"/>
              <w:rPr>
                <w:rFonts w:cs="Arial"/>
                <w:color w:val="000000" w:themeColor="text1"/>
                <w:sz w:val="20"/>
                <w:szCs w:val="20"/>
              </w:rPr>
            </w:pPr>
            <w:r w:rsidRPr="00881F30">
              <w:rPr>
                <w:rFonts w:cs="Arial"/>
                <w:color w:val="000000" w:themeColor="text1"/>
                <w:sz w:val="20"/>
                <w:szCs w:val="20"/>
              </w:rPr>
              <w:t>data_</w:t>
            </w:r>
            <w:r w:rsidR="000444F6" w:rsidRPr="00881F30">
              <w:rPr>
                <w:rFonts w:cs="Arial"/>
                <w:color w:val="000000" w:themeColor="text1"/>
                <w:sz w:val="20"/>
                <w:szCs w:val="20"/>
              </w:rPr>
              <w:t xml:space="preserve">2021=pd.read_csv(url_datos_2021 </w:t>
            </w:r>
            <w:r w:rsidRPr="00881F30">
              <w:rPr>
                <w:rFonts w:cs="Arial"/>
                <w:color w:val="000000" w:themeColor="text1"/>
                <w:sz w:val="20"/>
                <w:szCs w:val="20"/>
              </w:rPr>
              <w:t>, sep=";")</w:t>
            </w:r>
          </w:p>
          <w:p w14:paraId="4C397797" w14:textId="5C71C9F3" w:rsidR="008C7163" w:rsidRPr="00881F30" w:rsidRDefault="008C7163" w:rsidP="008C7163">
            <w:pPr>
              <w:spacing w:after="0"/>
              <w:rPr>
                <w:rFonts w:cs="Arial"/>
                <w:color w:val="000000" w:themeColor="text1"/>
                <w:sz w:val="20"/>
                <w:szCs w:val="20"/>
              </w:rPr>
            </w:pPr>
            <w:r w:rsidRPr="00881F30">
              <w:rPr>
                <w:rFonts w:cs="Arial"/>
                <w:color w:val="000000" w:themeColor="text1"/>
                <w:sz w:val="20"/>
                <w:szCs w:val="20"/>
              </w:rPr>
              <w:t>url_poblacion_ecuador='poblacion_ecu_2020.csv'</w:t>
            </w:r>
          </w:p>
          <w:p w14:paraId="589673C9" w14:textId="2C36911F" w:rsidR="008C7163" w:rsidRPr="00881F30" w:rsidRDefault="008C7163" w:rsidP="000444F6">
            <w:pPr>
              <w:spacing w:after="0"/>
              <w:rPr>
                <w:rFonts w:cs="Arial"/>
                <w:color w:val="000000" w:themeColor="text1"/>
                <w:sz w:val="20"/>
                <w:szCs w:val="20"/>
              </w:rPr>
            </w:pPr>
            <w:r w:rsidRPr="00881F30">
              <w:rPr>
                <w:rFonts w:cs="Arial"/>
                <w:color w:val="000000" w:themeColor="text1"/>
                <w:sz w:val="20"/>
                <w:szCs w:val="20"/>
              </w:rPr>
              <w:t>data_poblacion_canton=pd.read_csv(url_poblacion_ecuador, sep=";")</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EE4D73D" w14:textId="4CEFDECA" w:rsidR="008C7163" w:rsidRPr="00881F30" w:rsidRDefault="000444F6" w:rsidP="00E11E39">
            <w:pPr>
              <w:spacing w:after="0"/>
              <w:rPr>
                <w:rFonts w:cs="Arial"/>
                <w:color w:val="000000" w:themeColor="text1"/>
                <w:sz w:val="20"/>
                <w:szCs w:val="20"/>
              </w:rPr>
            </w:pPr>
            <w:r w:rsidRPr="00881F30">
              <w:rPr>
                <w:rFonts w:cs="Arial"/>
                <w:color w:val="000000" w:themeColor="text1"/>
                <w:sz w:val="20"/>
                <w:szCs w:val="20"/>
              </w:rPr>
              <w:t>Uso de la librería pandas (pd) para la importación</w:t>
            </w:r>
            <w:r w:rsidR="005A4013" w:rsidRPr="00881F30">
              <w:rPr>
                <w:rFonts w:cs="Arial"/>
                <w:color w:val="000000" w:themeColor="text1"/>
                <w:sz w:val="20"/>
                <w:szCs w:val="20"/>
              </w:rPr>
              <w:t xml:space="preserve"> </w:t>
            </w:r>
            <w:r w:rsidRPr="00881F30">
              <w:rPr>
                <w:rFonts w:cs="Arial"/>
                <w:color w:val="000000" w:themeColor="text1"/>
                <w:sz w:val="20"/>
                <w:szCs w:val="20"/>
              </w:rPr>
              <w:t>de archivos relaciones a la declaraciones tributarias y población; achivos con campos separados por “;”</w:t>
            </w:r>
          </w:p>
        </w:tc>
      </w:tr>
      <w:tr w:rsidR="00881F30" w:rsidRPr="00881F30" w14:paraId="3B8F9E09"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2103604" w14:textId="77777777" w:rsidR="005A4013" w:rsidRPr="00881F30" w:rsidRDefault="005A4013" w:rsidP="005A4013">
            <w:pPr>
              <w:spacing w:after="0"/>
              <w:rPr>
                <w:rFonts w:cs="Arial"/>
                <w:color w:val="000000" w:themeColor="text1"/>
                <w:sz w:val="20"/>
                <w:szCs w:val="20"/>
                <w:lang w:val="en-US"/>
              </w:rPr>
            </w:pPr>
            <w:r w:rsidRPr="00881F30">
              <w:rPr>
                <w:rFonts w:cs="Arial"/>
                <w:color w:val="000000" w:themeColor="text1"/>
                <w:sz w:val="20"/>
                <w:szCs w:val="20"/>
                <w:lang w:val="en-US"/>
              </w:rPr>
              <w:t>data_total.isna().sum()</w:t>
            </w:r>
          </w:p>
          <w:p w14:paraId="32F4F32C" w14:textId="77777777" w:rsidR="005A4013" w:rsidRPr="00881F30" w:rsidRDefault="005A4013" w:rsidP="005A4013">
            <w:pPr>
              <w:spacing w:after="0"/>
              <w:rPr>
                <w:rFonts w:cs="Arial"/>
                <w:color w:val="000000" w:themeColor="text1"/>
                <w:sz w:val="20"/>
                <w:szCs w:val="20"/>
                <w:lang w:val="en-US"/>
              </w:rPr>
            </w:pPr>
            <w:r w:rsidRPr="00881F30">
              <w:rPr>
                <w:rFonts w:cs="Arial"/>
                <w:color w:val="000000" w:themeColor="text1"/>
                <w:sz w:val="20"/>
                <w:szCs w:val="20"/>
                <w:lang w:val="en-US"/>
              </w:rPr>
              <w:t>data_total.dropna(inplace=True)</w:t>
            </w:r>
          </w:p>
          <w:p w14:paraId="617438A0" w14:textId="77777777" w:rsidR="005A4013" w:rsidRPr="00881F30" w:rsidRDefault="005A4013" w:rsidP="005A4013">
            <w:pPr>
              <w:spacing w:after="0"/>
              <w:rPr>
                <w:rFonts w:cs="Arial"/>
                <w:color w:val="000000" w:themeColor="text1"/>
                <w:sz w:val="20"/>
                <w:szCs w:val="20"/>
                <w:lang w:val="en-US"/>
              </w:rPr>
            </w:pPr>
            <w:r w:rsidRPr="00881F30">
              <w:rPr>
                <w:rFonts w:cs="Arial"/>
                <w:color w:val="000000" w:themeColor="text1"/>
                <w:sz w:val="20"/>
                <w:szCs w:val="20"/>
                <w:lang w:val="en-US"/>
              </w:rPr>
              <w:t>data_total.isna().sum()</w:t>
            </w:r>
          </w:p>
          <w:p w14:paraId="6CD6A7D8" w14:textId="2EC2A493" w:rsidR="005A4013" w:rsidRPr="00881F30" w:rsidRDefault="005A4013" w:rsidP="005A4013">
            <w:pPr>
              <w:spacing w:after="0"/>
              <w:rPr>
                <w:rFonts w:cs="Arial"/>
                <w:color w:val="000000" w:themeColor="text1"/>
                <w:sz w:val="20"/>
                <w:szCs w:val="20"/>
                <w:lang w:val="en-US"/>
              </w:rPr>
            </w:pPr>
            <w:r w:rsidRPr="00881F30">
              <w:rPr>
                <w:rFonts w:cs="Arial"/>
                <w:color w:val="000000" w:themeColor="text1"/>
                <w:sz w:val="20"/>
                <w:szCs w:val="20"/>
                <w:lang w:val="en-US"/>
              </w:rPr>
              <w:t>data_total[data_total.duplicated(keep=False)</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1F1FD50" w14:textId="35F1CACA" w:rsidR="005A4013" w:rsidRPr="00881F30" w:rsidRDefault="005A4013" w:rsidP="00E11E39">
            <w:pPr>
              <w:spacing w:after="0"/>
              <w:rPr>
                <w:rFonts w:cs="Arial"/>
                <w:color w:val="000000" w:themeColor="text1"/>
                <w:sz w:val="20"/>
                <w:szCs w:val="20"/>
              </w:rPr>
            </w:pPr>
            <w:r w:rsidRPr="00881F30">
              <w:rPr>
                <w:rFonts w:cs="Arial"/>
                <w:color w:val="000000" w:themeColor="text1"/>
                <w:sz w:val="20"/>
                <w:szCs w:val="20"/>
              </w:rPr>
              <w:t>Sentencias para la identificación de registros en nulo y duplicado</w:t>
            </w:r>
            <w:r w:rsidR="00091F76" w:rsidRPr="00881F30">
              <w:rPr>
                <w:rFonts w:cs="Arial"/>
                <w:color w:val="000000" w:themeColor="text1"/>
                <w:sz w:val="20"/>
                <w:szCs w:val="20"/>
              </w:rPr>
              <w:t>s. La variable data_total corresponde a los datos de declaraciones de los años 2020-2021</w:t>
            </w:r>
          </w:p>
        </w:tc>
      </w:tr>
      <w:tr w:rsidR="00881F30" w:rsidRPr="00881F30" w14:paraId="3D55ED74"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23967D1" w14:textId="77777777" w:rsidR="00091F76" w:rsidRPr="00881F30" w:rsidRDefault="00091F76" w:rsidP="005A4013">
            <w:pPr>
              <w:spacing w:after="0"/>
              <w:rPr>
                <w:rFonts w:cs="Arial"/>
                <w:color w:val="000000" w:themeColor="text1"/>
                <w:sz w:val="20"/>
                <w:szCs w:val="20"/>
              </w:rPr>
            </w:pPr>
            <w:r w:rsidRPr="00881F30">
              <w:rPr>
                <w:rFonts w:cs="Arial"/>
                <w:color w:val="000000" w:themeColor="text1"/>
                <w:sz w:val="20"/>
                <w:szCs w:val="20"/>
              </w:rPr>
              <w:t>data_agregada_canton=data_total.groupby(["PROVINCIA",'CANTON'])[campos_numericos].sum().reset_index()</w:t>
            </w:r>
          </w:p>
          <w:p w14:paraId="70F00766" w14:textId="61C89089" w:rsidR="00091F76" w:rsidRPr="00881F30" w:rsidRDefault="00091F76" w:rsidP="005A4013">
            <w:pPr>
              <w:spacing w:after="0"/>
              <w:rPr>
                <w:rFonts w:cs="Arial"/>
                <w:color w:val="000000" w:themeColor="text1"/>
                <w:sz w:val="20"/>
                <w:szCs w:val="20"/>
              </w:rPr>
            </w:pPr>
            <w:r w:rsidRPr="00881F30">
              <w:rPr>
                <w:rFonts w:cs="Arial"/>
                <w:color w:val="000000" w:themeColor="text1"/>
                <w:sz w:val="20"/>
                <w:szCs w:val="20"/>
              </w:rPr>
              <w:t>data_agregada_provincia2=data_total.groupby(["PROVINCIA"])[campos_numericos].sum().reset_index()</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358B649" w14:textId="5AE9197F" w:rsidR="00091F76" w:rsidRPr="00881F30" w:rsidRDefault="00091F76" w:rsidP="00E11E39">
            <w:pPr>
              <w:spacing w:after="0"/>
              <w:rPr>
                <w:rFonts w:cs="Arial"/>
                <w:color w:val="000000" w:themeColor="text1"/>
                <w:sz w:val="20"/>
                <w:szCs w:val="20"/>
              </w:rPr>
            </w:pPr>
            <w:r w:rsidRPr="00881F30">
              <w:rPr>
                <w:rFonts w:cs="Arial"/>
                <w:color w:val="000000" w:themeColor="text1"/>
                <w:sz w:val="20"/>
                <w:szCs w:val="20"/>
              </w:rPr>
              <w:t xml:space="preserve">Obtención de tablas resumen para la generación de </w:t>
            </w:r>
            <w:r w:rsidR="001A0384" w:rsidRPr="00881F30">
              <w:rPr>
                <w:rFonts w:cs="Arial"/>
                <w:color w:val="000000" w:themeColor="text1"/>
                <w:sz w:val="20"/>
                <w:szCs w:val="20"/>
              </w:rPr>
              <w:t>un análisis descriptivo</w:t>
            </w:r>
            <w:r w:rsidRPr="00881F30">
              <w:rPr>
                <w:rFonts w:cs="Arial"/>
                <w:color w:val="000000" w:themeColor="text1"/>
                <w:sz w:val="20"/>
                <w:szCs w:val="20"/>
              </w:rPr>
              <w:t>.</w:t>
            </w:r>
          </w:p>
        </w:tc>
      </w:tr>
      <w:tr w:rsidR="00881F30" w:rsidRPr="00881F30" w14:paraId="5E092885"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5663EBD"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dataset_consolidado_provincia=pd.merge(data_agregada_provincia, data_poblacion_canton, on=['PROVINCIA','CANTON'], how='inner')</w:t>
            </w:r>
          </w:p>
          <w:p w14:paraId="0E81A11F"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 xml:space="preserve">for campo in campos_numericos_10K:    </w:t>
            </w:r>
          </w:p>
          <w:p w14:paraId="48626EF3" w14:textId="185DF0D6" w:rsidR="00091F76" w:rsidRPr="00881F30" w:rsidRDefault="00FB5BBF" w:rsidP="005A4013">
            <w:pPr>
              <w:spacing w:after="0"/>
              <w:rPr>
                <w:rFonts w:cs="Arial"/>
                <w:color w:val="000000" w:themeColor="text1"/>
                <w:sz w:val="20"/>
                <w:szCs w:val="20"/>
              </w:rPr>
            </w:pPr>
            <w:r w:rsidRPr="00881F30">
              <w:rPr>
                <w:rFonts w:cs="Arial"/>
                <w:color w:val="000000" w:themeColor="text1"/>
                <w:sz w:val="20"/>
                <w:szCs w:val="20"/>
              </w:rPr>
              <w:t xml:space="preserve">  dataset_consolidado_provincia[campo]=dataset_consolidado_provincia[campos_numericos[contador_campos_numericos]]*10000/dataset_consolidado_provincia['POBLACION']</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34736AC" w14:textId="1F328789" w:rsidR="00091F76" w:rsidRPr="00881F30" w:rsidRDefault="00FB5BBF" w:rsidP="00FB5BBF">
            <w:pPr>
              <w:spacing w:after="0"/>
              <w:rPr>
                <w:rFonts w:cs="Arial"/>
                <w:color w:val="000000" w:themeColor="text1"/>
                <w:sz w:val="20"/>
                <w:szCs w:val="20"/>
              </w:rPr>
            </w:pPr>
            <w:r w:rsidRPr="00881F30">
              <w:rPr>
                <w:rFonts w:cs="Arial"/>
                <w:color w:val="000000" w:themeColor="text1"/>
                <w:sz w:val="20"/>
                <w:szCs w:val="20"/>
              </w:rPr>
              <w:t>Consolidación de los datos de declaraciones con la población por cantones. Cálculo de nuevas variables numéricas por cada 10000 habitantes.</w:t>
            </w:r>
          </w:p>
        </w:tc>
      </w:tr>
      <w:tr w:rsidR="00881F30" w:rsidRPr="00881F30" w14:paraId="27022E28"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17AE277"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lastRenderedPageBreak/>
              <w:t>scaler=StandardScaler()</w:t>
            </w:r>
          </w:p>
          <w:p w14:paraId="477FCB07"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dataset_normalizado=scaler.fit_transform(dataset_consolidado_provincia_Num)</w:t>
            </w:r>
          </w:p>
          <w:p w14:paraId="62E951CC"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pca=PCA(n_components=2)</w:t>
            </w:r>
          </w:p>
          <w:p w14:paraId="2BF3FAE4"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pca.fit(dataset_normalizado)</w:t>
            </w:r>
          </w:p>
          <w:p w14:paraId="49ECD95D"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pca.transform(dataset_normalizado)</w:t>
            </w:r>
          </w:p>
          <w:p w14:paraId="3A1EABDD" w14:textId="1E5BAB24"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scores_pca=pca.transform(dataset_normalizado)</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5B40A76" w14:textId="133C2050"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Normalización de los datos y aplicación de un algoritmo de Análisis de Componentes Principales</w:t>
            </w:r>
          </w:p>
        </w:tc>
      </w:tr>
      <w:tr w:rsidR="00881F30" w:rsidRPr="00881F30" w14:paraId="209D816B"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4D0F6D6" w14:textId="5F128A6B" w:rsidR="00FB5BBF" w:rsidRPr="00881F30" w:rsidRDefault="00FB5BBF" w:rsidP="00FB5BBF">
            <w:pPr>
              <w:spacing w:after="0"/>
              <w:rPr>
                <w:rFonts w:cs="Arial"/>
                <w:color w:val="000000" w:themeColor="text1"/>
                <w:sz w:val="20"/>
                <w:szCs w:val="20"/>
                <w:lang w:val="en-US"/>
              </w:rPr>
            </w:pPr>
            <w:r w:rsidRPr="00881F30">
              <w:rPr>
                <w:rFonts w:cs="Arial"/>
                <w:color w:val="000000" w:themeColor="text1"/>
                <w:sz w:val="20"/>
                <w:szCs w:val="20"/>
                <w:lang w:val="en-US"/>
              </w:rPr>
              <w:t>kmeans = KMeans(n_clusters = nro_clusters).fit(data_for_scatter)</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F9A618F" w14:textId="4C3CEEF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Implementación  de K-Means sobre los datos, para jerárquico aglomerativo se tiene una sentencia similar.</w:t>
            </w:r>
          </w:p>
        </w:tc>
      </w:tr>
      <w:tr w:rsidR="00881F30" w:rsidRPr="00881F30" w14:paraId="44D2E0F2"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0AD6444" w14:textId="755296CF"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geo_cantones = gpd.read_file('cantones.geojson',encoding='utf-8')</w:t>
            </w:r>
          </w:p>
          <w:p w14:paraId="5D1BE4C0"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datos_final=gpd.GeoDataFrame(pd.merge(dataset_consolidado_provincia, geo_cantones, on=['PROVINCIA','CANTON'], how='inner'))</w:t>
            </w:r>
          </w:p>
          <w:p w14:paraId="4A50E691" w14:textId="1223752A" w:rsidR="00FB5BBF" w:rsidRPr="00881F30" w:rsidRDefault="00FB5BBF" w:rsidP="00FB5BBF">
            <w:pPr>
              <w:spacing w:after="0"/>
              <w:rPr>
                <w:rFonts w:cs="Arial"/>
                <w:color w:val="000000" w:themeColor="text1"/>
                <w:sz w:val="20"/>
                <w:szCs w:val="20"/>
                <w:lang w:val="en-US"/>
              </w:rPr>
            </w:pPr>
            <w:r w:rsidRPr="00881F30">
              <w:rPr>
                <w:rFonts w:cs="Arial"/>
                <w:color w:val="000000" w:themeColor="text1"/>
                <w:sz w:val="20"/>
                <w:szCs w:val="20"/>
                <w:lang w:val="en-US"/>
              </w:rPr>
              <w:t>datos_final.plot(column = 'cluster1',figsize=(15, 10), categorical=True, legend=True)</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CAA1ACD" w14:textId="41CFAF8C" w:rsidR="00FB5BBF" w:rsidRPr="00881F30" w:rsidRDefault="000F2C3A" w:rsidP="00FB5BBF">
            <w:pPr>
              <w:spacing w:after="0"/>
              <w:rPr>
                <w:rFonts w:cs="Arial"/>
                <w:color w:val="000000" w:themeColor="text1"/>
                <w:sz w:val="20"/>
                <w:szCs w:val="20"/>
              </w:rPr>
            </w:pPr>
            <w:r w:rsidRPr="00881F30">
              <w:rPr>
                <w:rFonts w:cs="Arial"/>
                <w:color w:val="000000" w:themeColor="text1"/>
                <w:sz w:val="20"/>
                <w:szCs w:val="20"/>
              </w:rPr>
              <w:t xml:space="preserve">Uso de la librería geopandas donde se importa un fichero tipo geojson que contiene la distribución geográfica de los cantones del Ecuador. Con esta data se consolida los datos resultantes una vez que se aplicaron los modelos de clusterización para su despliegue a través de un mapa geográfico que coloré los cantones en función de cada </w:t>
            </w:r>
            <w:r w:rsidR="001A0384" w:rsidRPr="00881F30">
              <w:rPr>
                <w:rFonts w:cs="Arial"/>
                <w:color w:val="000000" w:themeColor="text1"/>
                <w:sz w:val="20"/>
                <w:szCs w:val="20"/>
              </w:rPr>
              <w:t>clúster</w:t>
            </w:r>
            <w:r w:rsidRPr="00881F30">
              <w:rPr>
                <w:rFonts w:cs="Arial"/>
                <w:color w:val="000000" w:themeColor="text1"/>
                <w:sz w:val="20"/>
                <w:szCs w:val="20"/>
              </w:rPr>
              <w:t xml:space="preserve"> identificado.</w:t>
            </w:r>
          </w:p>
        </w:tc>
      </w:tr>
    </w:tbl>
    <w:p w14:paraId="161A5546" w14:textId="77777777" w:rsidR="00AF6388" w:rsidRDefault="00AF6388" w:rsidP="009E31B2">
      <w:pPr>
        <w:rPr>
          <w:b/>
          <w:color w:val="000000" w:themeColor="text1"/>
          <w:lang w:eastAsia="es-ES"/>
        </w:rPr>
      </w:pPr>
    </w:p>
    <w:p w14:paraId="159DE60D" w14:textId="77777777" w:rsidR="00AF6388" w:rsidRDefault="00AF6388" w:rsidP="009E31B2">
      <w:pPr>
        <w:rPr>
          <w:b/>
          <w:color w:val="000000" w:themeColor="text1"/>
          <w:lang w:eastAsia="es-ES"/>
        </w:rPr>
      </w:pPr>
    </w:p>
    <w:p w14:paraId="54ED8368" w14:textId="77777777" w:rsidR="00AF6388" w:rsidRDefault="00AF6388" w:rsidP="009E31B2">
      <w:pPr>
        <w:rPr>
          <w:b/>
          <w:color w:val="000000" w:themeColor="text1"/>
          <w:lang w:eastAsia="es-ES"/>
        </w:rPr>
      </w:pPr>
    </w:p>
    <w:p w14:paraId="10EEF297" w14:textId="77777777" w:rsidR="00AF6388" w:rsidRDefault="00AF6388" w:rsidP="009E31B2">
      <w:pPr>
        <w:rPr>
          <w:b/>
          <w:color w:val="000000" w:themeColor="text1"/>
          <w:lang w:eastAsia="es-ES"/>
        </w:rPr>
      </w:pPr>
    </w:p>
    <w:p w14:paraId="7323426D" w14:textId="77777777" w:rsidR="00AF6388" w:rsidRDefault="00AF6388" w:rsidP="009E31B2">
      <w:pPr>
        <w:rPr>
          <w:b/>
          <w:color w:val="000000" w:themeColor="text1"/>
          <w:lang w:eastAsia="es-ES"/>
        </w:rPr>
      </w:pPr>
    </w:p>
    <w:p w14:paraId="41AA8BAE" w14:textId="77777777" w:rsidR="00AF6388" w:rsidRDefault="00AF6388" w:rsidP="009E31B2">
      <w:pPr>
        <w:rPr>
          <w:b/>
          <w:color w:val="000000" w:themeColor="text1"/>
          <w:lang w:eastAsia="es-ES"/>
        </w:rPr>
      </w:pPr>
    </w:p>
    <w:p w14:paraId="40523910" w14:textId="77777777" w:rsidR="00AF6388" w:rsidRDefault="00AF6388" w:rsidP="009E31B2">
      <w:pPr>
        <w:rPr>
          <w:b/>
          <w:color w:val="000000" w:themeColor="text1"/>
          <w:lang w:eastAsia="es-ES"/>
        </w:rPr>
      </w:pPr>
    </w:p>
    <w:p w14:paraId="7FA2ACCE" w14:textId="77777777" w:rsidR="00AF6388" w:rsidRDefault="00AF6388" w:rsidP="009E31B2">
      <w:pPr>
        <w:rPr>
          <w:b/>
          <w:color w:val="000000" w:themeColor="text1"/>
          <w:lang w:eastAsia="es-ES"/>
        </w:rPr>
      </w:pPr>
    </w:p>
    <w:p w14:paraId="4790E50D" w14:textId="77777777" w:rsidR="00AF6388" w:rsidRDefault="00AF6388" w:rsidP="009E31B2">
      <w:pPr>
        <w:rPr>
          <w:b/>
          <w:color w:val="000000" w:themeColor="text1"/>
          <w:lang w:eastAsia="es-ES"/>
        </w:rPr>
      </w:pPr>
    </w:p>
    <w:p w14:paraId="637E92D3" w14:textId="77777777" w:rsidR="00AF6388" w:rsidRDefault="00AF6388" w:rsidP="009E31B2">
      <w:pPr>
        <w:rPr>
          <w:b/>
          <w:color w:val="000000" w:themeColor="text1"/>
          <w:lang w:eastAsia="es-ES"/>
        </w:rPr>
      </w:pPr>
    </w:p>
    <w:p w14:paraId="4F823201" w14:textId="77777777" w:rsidR="00AF6388" w:rsidRDefault="00AF6388" w:rsidP="009E31B2">
      <w:pPr>
        <w:rPr>
          <w:b/>
          <w:color w:val="000000" w:themeColor="text1"/>
          <w:lang w:eastAsia="es-ES"/>
        </w:rPr>
      </w:pPr>
    </w:p>
    <w:p w14:paraId="601E2595" w14:textId="33A09EE1" w:rsidR="00841A66" w:rsidRDefault="008C7163" w:rsidP="009E31B2">
      <w:pPr>
        <w:rPr>
          <w:b/>
          <w:color w:val="000000" w:themeColor="text1"/>
          <w:lang w:eastAsia="es-ES"/>
        </w:rPr>
      </w:pPr>
      <w:r w:rsidRPr="00881F30">
        <w:rPr>
          <w:b/>
          <w:color w:val="000000" w:themeColor="text1"/>
          <w:lang w:eastAsia="es-ES"/>
        </w:rPr>
        <w:tab/>
      </w:r>
    </w:p>
    <w:p w14:paraId="6527F3F6" w14:textId="4464FC49" w:rsidR="00AF6388" w:rsidRPr="00881F30" w:rsidRDefault="00AF6388" w:rsidP="00AF6388">
      <w:pPr>
        <w:pStyle w:val="Ttulo1"/>
        <w:rPr>
          <w:color w:val="000000" w:themeColor="text1"/>
        </w:rPr>
      </w:pPr>
      <w:bookmarkStart w:id="285" w:name="_Toc106016373"/>
      <w:r w:rsidRPr="00881F30">
        <w:rPr>
          <w:color w:val="000000" w:themeColor="text1"/>
        </w:rPr>
        <w:lastRenderedPageBreak/>
        <w:t xml:space="preserve">5. </w:t>
      </w:r>
      <w:r>
        <w:rPr>
          <w:color w:val="000000" w:themeColor="text1"/>
        </w:rPr>
        <w:t>Repositorio</w:t>
      </w:r>
      <w:bookmarkEnd w:id="285"/>
    </w:p>
    <w:p w14:paraId="2E78EEB2" w14:textId="376322C8" w:rsidR="000237F2" w:rsidRDefault="00AF6388" w:rsidP="009E31B2">
      <w:pPr>
        <w:rPr>
          <w:color w:val="000000" w:themeColor="text1"/>
          <w:lang w:eastAsia="es-ES"/>
        </w:rPr>
      </w:pPr>
      <w:r>
        <w:rPr>
          <w:color w:val="000000" w:themeColor="text1"/>
          <w:lang w:eastAsia="es-ES"/>
        </w:rPr>
        <w:t xml:space="preserve">Las fuentes de datos utilizadas y código fuente implementado en este TFM se encuentran en el sitio web </w:t>
      </w:r>
      <w:hyperlink r:id="rId75" w:history="1">
        <w:r w:rsidRPr="0067186E">
          <w:rPr>
            <w:rStyle w:val="Hipervnculo"/>
            <w:lang w:eastAsia="es-ES"/>
          </w:rPr>
          <w:t>https://github.com/byronodg/REPOSITORIO_TFM</w:t>
        </w:r>
      </w:hyperlink>
      <w:r>
        <w:rPr>
          <w:color w:val="000000" w:themeColor="text1"/>
          <w:lang w:eastAsia="es-ES"/>
        </w:rPr>
        <w:t xml:space="preserve"> , cuyo acceso es de tipo público. La F</w:t>
      </w:r>
      <w:r w:rsidR="00AA30A8">
        <w:rPr>
          <w:color w:val="000000" w:themeColor="text1"/>
          <w:lang w:eastAsia="es-ES"/>
        </w:rPr>
        <w:t>igura</w:t>
      </w:r>
      <w:r w:rsidR="000237F2">
        <w:rPr>
          <w:color w:val="000000" w:themeColor="text1"/>
          <w:lang w:eastAsia="es-ES"/>
        </w:rPr>
        <w:t xml:space="preserve"> 47</w:t>
      </w:r>
      <w:r w:rsidR="00AA30A8">
        <w:rPr>
          <w:color w:val="000000" w:themeColor="text1"/>
          <w:lang w:eastAsia="es-ES"/>
        </w:rPr>
        <w:t xml:space="preserve"> representa una captura con el directorio principal del Repositorio.</w:t>
      </w:r>
    </w:p>
    <w:p w14:paraId="62F79D08" w14:textId="0667C5E1" w:rsidR="000237F2" w:rsidRPr="000237F2" w:rsidRDefault="000237F2" w:rsidP="000237F2">
      <w:pPr>
        <w:pStyle w:val="Descripcin"/>
        <w:rPr>
          <w:color w:val="auto"/>
          <w:lang w:eastAsia="es-ES"/>
        </w:rPr>
      </w:pPr>
      <w:bookmarkStart w:id="286" w:name="_Toc106016444"/>
      <w:r w:rsidRPr="000237F2">
        <w:rPr>
          <w:color w:val="auto"/>
        </w:rPr>
        <w:t xml:space="preserve">Figura </w:t>
      </w:r>
      <w:r w:rsidRPr="000237F2">
        <w:rPr>
          <w:color w:val="auto"/>
        </w:rPr>
        <w:fldChar w:fldCharType="begin"/>
      </w:r>
      <w:r w:rsidRPr="000237F2">
        <w:rPr>
          <w:color w:val="auto"/>
        </w:rPr>
        <w:instrText xml:space="preserve"> SEQ Figura \* ARABIC </w:instrText>
      </w:r>
      <w:r w:rsidRPr="000237F2">
        <w:rPr>
          <w:color w:val="auto"/>
        </w:rPr>
        <w:fldChar w:fldCharType="separate"/>
      </w:r>
      <w:r w:rsidR="000E3D29">
        <w:rPr>
          <w:noProof/>
          <w:color w:val="auto"/>
        </w:rPr>
        <w:t>47</w:t>
      </w:r>
      <w:r w:rsidRPr="000237F2">
        <w:rPr>
          <w:color w:val="auto"/>
        </w:rPr>
        <w:fldChar w:fldCharType="end"/>
      </w:r>
      <w:r w:rsidRPr="000237F2">
        <w:rPr>
          <w:color w:val="auto"/>
        </w:rPr>
        <w:t xml:space="preserve"> Repositorio Github</w:t>
      </w:r>
      <w:bookmarkEnd w:id="286"/>
    </w:p>
    <w:p w14:paraId="5F205F18" w14:textId="148F3A5E" w:rsidR="00AF6388" w:rsidRPr="00AF6388" w:rsidRDefault="00AF6388" w:rsidP="00FC0122">
      <w:pPr>
        <w:jc w:val="center"/>
        <w:rPr>
          <w:color w:val="000000" w:themeColor="text1"/>
          <w:lang w:eastAsia="es-ES"/>
        </w:rPr>
      </w:pPr>
      <w:r>
        <w:rPr>
          <w:noProof/>
          <w:lang w:eastAsia="es-EC"/>
        </w:rPr>
        <w:drawing>
          <wp:inline distT="0" distB="0" distL="0" distR="0" wp14:anchorId="55BED7E0" wp14:editId="156CA144">
            <wp:extent cx="4495800" cy="250507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5800" cy="2505075"/>
                    </a:xfrm>
                    <a:prstGeom prst="rect">
                      <a:avLst/>
                    </a:prstGeom>
                  </pic:spPr>
                </pic:pic>
              </a:graphicData>
            </a:graphic>
          </wp:inline>
        </w:drawing>
      </w:r>
    </w:p>
    <w:p w14:paraId="720661A1" w14:textId="65B249B8" w:rsidR="00AF6388" w:rsidRDefault="00AA30A8" w:rsidP="009E31B2">
      <w:pPr>
        <w:rPr>
          <w:color w:val="000000" w:themeColor="text1"/>
          <w:lang w:eastAsia="es-ES"/>
        </w:rPr>
      </w:pPr>
      <w:r>
        <w:rPr>
          <w:color w:val="000000" w:themeColor="text1"/>
          <w:lang w:eastAsia="es-ES"/>
        </w:rPr>
        <w:t>La Tabla</w:t>
      </w:r>
      <w:r w:rsidR="000237F2">
        <w:rPr>
          <w:color w:val="000000" w:themeColor="text1"/>
          <w:lang w:eastAsia="es-ES"/>
        </w:rPr>
        <w:t xml:space="preserve"> 1</w:t>
      </w:r>
      <w:r w:rsidR="007D30CD">
        <w:rPr>
          <w:color w:val="000000" w:themeColor="text1"/>
          <w:lang w:eastAsia="es-ES"/>
        </w:rPr>
        <w:t>4</w:t>
      </w:r>
      <w:r>
        <w:rPr>
          <w:color w:val="000000" w:themeColor="text1"/>
          <w:lang w:eastAsia="es-ES"/>
        </w:rPr>
        <w:t xml:space="preserve"> detalla cada uno de los componentes junto a su descripción:</w:t>
      </w:r>
    </w:p>
    <w:p w14:paraId="4DF7C5D3" w14:textId="2162BFB5" w:rsidR="000237F2" w:rsidRPr="000237F2" w:rsidRDefault="000237F2" w:rsidP="000237F2">
      <w:pPr>
        <w:pStyle w:val="Descripcin"/>
        <w:rPr>
          <w:color w:val="auto"/>
          <w:lang w:eastAsia="es-ES"/>
        </w:rPr>
      </w:pPr>
      <w:bookmarkStart w:id="287" w:name="_Toc106016397"/>
      <w:r w:rsidRPr="000237F2">
        <w:rPr>
          <w:color w:val="auto"/>
        </w:rPr>
        <w:t xml:space="preserve">Tabla </w:t>
      </w:r>
      <w:r w:rsidRPr="000237F2">
        <w:rPr>
          <w:color w:val="auto"/>
        </w:rPr>
        <w:fldChar w:fldCharType="begin"/>
      </w:r>
      <w:r w:rsidRPr="000237F2">
        <w:rPr>
          <w:color w:val="auto"/>
        </w:rPr>
        <w:instrText xml:space="preserve"> SEQ Tabla \* ARABIC </w:instrText>
      </w:r>
      <w:r w:rsidRPr="000237F2">
        <w:rPr>
          <w:color w:val="auto"/>
        </w:rPr>
        <w:fldChar w:fldCharType="separate"/>
      </w:r>
      <w:r w:rsidR="005821F7">
        <w:rPr>
          <w:noProof/>
          <w:color w:val="auto"/>
        </w:rPr>
        <w:t>14</w:t>
      </w:r>
      <w:r w:rsidRPr="000237F2">
        <w:rPr>
          <w:color w:val="auto"/>
        </w:rPr>
        <w:fldChar w:fldCharType="end"/>
      </w:r>
      <w:r w:rsidRPr="000237F2">
        <w:rPr>
          <w:color w:val="auto"/>
        </w:rPr>
        <w:t xml:space="preserve"> Descripción de componentes repositorio Github</w:t>
      </w:r>
      <w:bookmarkEnd w:id="287"/>
    </w:p>
    <w:tbl>
      <w:tblPr>
        <w:tblStyle w:val="Tablaconcuadrcula"/>
        <w:tblW w:w="0" w:type="auto"/>
        <w:tblLook w:val="04A0" w:firstRow="1" w:lastRow="0" w:firstColumn="1" w:lastColumn="0" w:noHBand="0" w:noVBand="1"/>
      </w:tblPr>
      <w:tblGrid>
        <w:gridCol w:w="2272"/>
        <w:gridCol w:w="4108"/>
        <w:gridCol w:w="2680"/>
      </w:tblGrid>
      <w:tr w:rsidR="00AA30A8" w14:paraId="08B0F6DE" w14:textId="77777777" w:rsidTr="001174BF">
        <w:tc>
          <w:tcPr>
            <w:tcW w:w="2272" w:type="dxa"/>
          </w:tcPr>
          <w:p w14:paraId="19AE7BBF" w14:textId="34628C7E" w:rsidR="00AA30A8" w:rsidRPr="00FC0122" w:rsidRDefault="00AA30A8" w:rsidP="009E31B2">
            <w:pPr>
              <w:rPr>
                <w:b/>
                <w:color w:val="000000" w:themeColor="text1"/>
                <w:sz w:val="20"/>
                <w:szCs w:val="20"/>
                <w:lang w:eastAsia="es-ES"/>
              </w:rPr>
            </w:pPr>
            <w:r w:rsidRPr="00FC0122">
              <w:rPr>
                <w:b/>
                <w:color w:val="000000" w:themeColor="text1"/>
                <w:sz w:val="20"/>
                <w:szCs w:val="20"/>
                <w:lang w:eastAsia="es-ES"/>
              </w:rPr>
              <w:t>Archivo/Carpeta</w:t>
            </w:r>
          </w:p>
        </w:tc>
        <w:tc>
          <w:tcPr>
            <w:tcW w:w="4108" w:type="dxa"/>
          </w:tcPr>
          <w:p w14:paraId="55CE02E9" w14:textId="55B50CDE" w:rsidR="00AA30A8" w:rsidRPr="00FC0122" w:rsidRDefault="00AA30A8" w:rsidP="009E31B2">
            <w:pPr>
              <w:rPr>
                <w:b/>
                <w:color w:val="000000" w:themeColor="text1"/>
                <w:sz w:val="20"/>
                <w:szCs w:val="20"/>
                <w:lang w:eastAsia="es-ES"/>
              </w:rPr>
            </w:pPr>
            <w:r w:rsidRPr="00FC0122">
              <w:rPr>
                <w:b/>
                <w:color w:val="000000" w:themeColor="text1"/>
                <w:sz w:val="20"/>
                <w:szCs w:val="20"/>
                <w:lang w:eastAsia="es-ES"/>
              </w:rPr>
              <w:t>Subcomponentes</w:t>
            </w:r>
          </w:p>
        </w:tc>
        <w:tc>
          <w:tcPr>
            <w:tcW w:w="2680" w:type="dxa"/>
          </w:tcPr>
          <w:p w14:paraId="5B528B25" w14:textId="2B3B18E3" w:rsidR="00AA30A8" w:rsidRPr="00FC0122" w:rsidRDefault="00AA30A8" w:rsidP="009E31B2">
            <w:pPr>
              <w:rPr>
                <w:b/>
                <w:color w:val="000000" w:themeColor="text1"/>
                <w:sz w:val="20"/>
                <w:szCs w:val="20"/>
                <w:lang w:eastAsia="es-ES"/>
              </w:rPr>
            </w:pPr>
            <w:r w:rsidRPr="00FC0122">
              <w:rPr>
                <w:b/>
                <w:color w:val="000000" w:themeColor="text1"/>
                <w:sz w:val="20"/>
                <w:szCs w:val="20"/>
                <w:lang w:eastAsia="es-ES"/>
              </w:rPr>
              <w:t>Descripción</w:t>
            </w:r>
          </w:p>
        </w:tc>
      </w:tr>
      <w:tr w:rsidR="00AA30A8" w14:paraId="3D6848FE" w14:textId="77777777" w:rsidTr="001174BF">
        <w:tc>
          <w:tcPr>
            <w:tcW w:w="2272" w:type="dxa"/>
          </w:tcPr>
          <w:p w14:paraId="07FB4FC2" w14:textId="5B870717" w:rsidR="00AA30A8" w:rsidRPr="00FC0122" w:rsidRDefault="00AA30A8" w:rsidP="00A269E8">
            <w:pPr>
              <w:jc w:val="center"/>
              <w:rPr>
                <w:color w:val="000000" w:themeColor="text1"/>
                <w:sz w:val="20"/>
                <w:szCs w:val="20"/>
                <w:lang w:eastAsia="es-ES"/>
              </w:rPr>
            </w:pPr>
            <w:r w:rsidRPr="00FC0122">
              <w:rPr>
                <w:color w:val="000000" w:themeColor="text1"/>
                <w:sz w:val="20"/>
                <w:szCs w:val="20"/>
                <w:lang w:eastAsia="es-ES"/>
              </w:rPr>
              <w:t>Arquitectura.PNG</w:t>
            </w:r>
          </w:p>
        </w:tc>
        <w:tc>
          <w:tcPr>
            <w:tcW w:w="4108" w:type="dxa"/>
          </w:tcPr>
          <w:p w14:paraId="4F2F864A" w14:textId="025CBD15" w:rsidR="00AA30A8" w:rsidRPr="00FC0122" w:rsidRDefault="00AA30A8" w:rsidP="009E31B2">
            <w:pPr>
              <w:rPr>
                <w:color w:val="000000" w:themeColor="text1"/>
                <w:sz w:val="20"/>
                <w:szCs w:val="20"/>
                <w:lang w:eastAsia="es-ES"/>
              </w:rPr>
            </w:pPr>
            <w:r w:rsidRPr="00FC0122">
              <w:rPr>
                <w:color w:val="000000" w:themeColor="text1"/>
                <w:sz w:val="20"/>
                <w:szCs w:val="20"/>
                <w:lang w:eastAsia="es-ES"/>
              </w:rPr>
              <w:t>N/A</w:t>
            </w:r>
          </w:p>
        </w:tc>
        <w:tc>
          <w:tcPr>
            <w:tcW w:w="2680" w:type="dxa"/>
          </w:tcPr>
          <w:p w14:paraId="6D3FA34A" w14:textId="084542CA" w:rsidR="00AA30A8" w:rsidRPr="00FC0122" w:rsidRDefault="00AA30A8" w:rsidP="009E31B2">
            <w:pPr>
              <w:rPr>
                <w:color w:val="000000" w:themeColor="text1"/>
                <w:sz w:val="20"/>
                <w:szCs w:val="20"/>
                <w:lang w:eastAsia="es-ES"/>
              </w:rPr>
            </w:pPr>
            <w:r w:rsidRPr="00FC0122">
              <w:rPr>
                <w:color w:val="000000" w:themeColor="text1"/>
                <w:sz w:val="20"/>
                <w:szCs w:val="20"/>
                <w:lang w:eastAsia="es-ES"/>
              </w:rPr>
              <w:t>Representa a la arquitectura de la implementación, con las direcciones IPs, tecnologías utilizadas, versiones, e/o.</w:t>
            </w:r>
          </w:p>
        </w:tc>
      </w:tr>
      <w:tr w:rsidR="00AA30A8" w14:paraId="583A03D8" w14:textId="77777777" w:rsidTr="0043565D">
        <w:trPr>
          <w:trHeight w:val="2413"/>
        </w:trPr>
        <w:tc>
          <w:tcPr>
            <w:tcW w:w="2272" w:type="dxa"/>
          </w:tcPr>
          <w:p w14:paraId="64C4FC88" w14:textId="515F9437" w:rsidR="00AA30A8" w:rsidRPr="00FC0122" w:rsidRDefault="00AA30A8" w:rsidP="00A269E8">
            <w:pPr>
              <w:jc w:val="center"/>
              <w:rPr>
                <w:color w:val="000000" w:themeColor="text1"/>
                <w:sz w:val="20"/>
                <w:szCs w:val="20"/>
                <w:lang w:eastAsia="es-ES"/>
              </w:rPr>
            </w:pPr>
            <w:r w:rsidRPr="00FC0122">
              <w:rPr>
                <w:color w:val="000000" w:themeColor="text1"/>
                <w:sz w:val="20"/>
                <w:szCs w:val="20"/>
                <w:lang w:eastAsia="es-ES"/>
              </w:rPr>
              <w:t>INTERFAZ_GRAFICA</w:t>
            </w:r>
          </w:p>
        </w:tc>
        <w:tc>
          <w:tcPr>
            <w:tcW w:w="4108" w:type="dxa"/>
          </w:tcPr>
          <w:p w14:paraId="47171FFB" w14:textId="77777777" w:rsidR="00AA30A8" w:rsidRPr="00FC0122" w:rsidRDefault="00AA30A8" w:rsidP="009E31B2">
            <w:pPr>
              <w:rPr>
                <w:color w:val="000000" w:themeColor="text1"/>
                <w:sz w:val="20"/>
                <w:szCs w:val="20"/>
                <w:lang w:eastAsia="es-ES"/>
              </w:rPr>
            </w:pPr>
            <w:r w:rsidRPr="00FC0122">
              <w:rPr>
                <w:color w:val="000000" w:themeColor="text1"/>
                <w:sz w:val="20"/>
                <w:szCs w:val="20"/>
                <w:lang w:eastAsia="es-ES"/>
              </w:rPr>
              <w:t>Generaciones_Declaraciones.form</w:t>
            </w:r>
          </w:p>
          <w:p w14:paraId="76F8CB3C" w14:textId="77777777" w:rsidR="00AA30A8" w:rsidRPr="00FC0122" w:rsidRDefault="00AA30A8" w:rsidP="009E31B2">
            <w:pPr>
              <w:rPr>
                <w:color w:val="000000" w:themeColor="text1"/>
                <w:sz w:val="20"/>
                <w:szCs w:val="20"/>
                <w:lang w:eastAsia="es-ES"/>
              </w:rPr>
            </w:pPr>
            <w:r w:rsidRPr="00FC0122">
              <w:rPr>
                <w:color w:val="000000" w:themeColor="text1"/>
                <w:sz w:val="20"/>
                <w:szCs w:val="20"/>
                <w:lang w:eastAsia="es-ES"/>
              </w:rPr>
              <w:t>Generaciones_Declaraciones.java</w:t>
            </w:r>
          </w:p>
          <w:p w14:paraId="7418D973" w14:textId="19D15ABA" w:rsidR="00AA30A8" w:rsidRPr="00FC0122" w:rsidRDefault="00AA30A8" w:rsidP="009E31B2">
            <w:pPr>
              <w:rPr>
                <w:color w:val="000000" w:themeColor="text1"/>
                <w:sz w:val="20"/>
                <w:szCs w:val="20"/>
                <w:lang w:eastAsia="es-ES"/>
              </w:rPr>
            </w:pPr>
            <w:r w:rsidRPr="00FC0122">
              <w:rPr>
                <w:color w:val="000000" w:themeColor="text1"/>
                <w:sz w:val="20"/>
                <w:szCs w:val="20"/>
                <w:lang w:eastAsia="es-ES"/>
              </w:rPr>
              <w:t>Hilo_provincia.java</w:t>
            </w:r>
          </w:p>
        </w:tc>
        <w:tc>
          <w:tcPr>
            <w:tcW w:w="2680" w:type="dxa"/>
          </w:tcPr>
          <w:p w14:paraId="785B0E21" w14:textId="1FF84A8E" w:rsidR="00AA30A8" w:rsidRPr="00FC0122" w:rsidRDefault="00AA30A8" w:rsidP="009E31B2">
            <w:pPr>
              <w:rPr>
                <w:color w:val="000000" w:themeColor="text1"/>
                <w:sz w:val="20"/>
                <w:szCs w:val="20"/>
                <w:lang w:eastAsia="es-ES"/>
              </w:rPr>
            </w:pPr>
            <w:r w:rsidRPr="00FC0122">
              <w:rPr>
                <w:color w:val="000000" w:themeColor="text1"/>
                <w:sz w:val="20"/>
                <w:szCs w:val="20"/>
                <w:lang w:eastAsia="es-ES"/>
              </w:rPr>
              <w:t xml:space="preserve">Clases java con código fuente de la interfaz gráfica para </w:t>
            </w:r>
            <w:r w:rsidR="00FC0122" w:rsidRPr="00FC0122">
              <w:rPr>
                <w:color w:val="000000" w:themeColor="text1"/>
                <w:sz w:val="20"/>
                <w:szCs w:val="20"/>
                <w:lang w:eastAsia="es-ES"/>
              </w:rPr>
              <w:t xml:space="preserve">la </w:t>
            </w:r>
            <w:r w:rsidRPr="00FC0122">
              <w:rPr>
                <w:color w:val="000000" w:themeColor="text1"/>
                <w:sz w:val="20"/>
                <w:szCs w:val="20"/>
                <w:lang w:eastAsia="es-ES"/>
              </w:rPr>
              <w:t>generación de declaraciones al detalle del año 2022</w:t>
            </w:r>
            <w:r w:rsidR="00FC0122" w:rsidRPr="00FC0122">
              <w:rPr>
                <w:color w:val="000000" w:themeColor="text1"/>
                <w:sz w:val="20"/>
                <w:szCs w:val="20"/>
                <w:lang w:eastAsia="es-ES"/>
              </w:rPr>
              <w:t xml:space="preserve"> y el hilo de ejecución.</w:t>
            </w:r>
          </w:p>
        </w:tc>
      </w:tr>
      <w:tr w:rsidR="00AA30A8" w14:paraId="3A7C3A81" w14:textId="77777777" w:rsidTr="001174BF">
        <w:tc>
          <w:tcPr>
            <w:tcW w:w="2272" w:type="dxa"/>
          </w:tcPr>
          <w:p w14:paraId="44B2590C" w14:textId="6E132917" w:rsidR="00AA30A8" w:rsidRPr="00FC0122" w:rsidRDefault="00FC0122" w:rsidP="00A269E8">
            <w:pPr>
              <w:jc w:val="center"/>
              <w:rPr>
                <w:color w:val="000000" w:themeColor="text1"/>
                <w:sz w:val="20"/>
                <w:szCs w:val="20"/>
                <w:lang w:eastAsia="es-ES"/>
              </w:rPr>
            </w:pPr>
            <w:r w:rsidRPr="00FC0122">
              <w:rPr>
                <w:color w:val="000000" w:themeColor="text1"/>
                <w:sz w:val="20"/>
                <w:szCs w:val="20"/>
                <w:lang w:eastAsia="es-ES"/>
              </w:rPr>
              <w:t>ORACLE</w:t>
            </w:r>
          </w:p>
        </w:tc>
        <w:tc>
          <w:tcPr>
            <w:tcW w:w="4108" w:type="dxa"/>
          </w:tcPr>
          <w:p w14:paraId="796670C1" w14:textId="7684E55B" w:rsidR="00AA30A8" w:rsidRDefault="0043565D" w:rsidP="009E31B2">
            <w:pPr>
              <w:rPr>
                <w:color w:val="000000" w:themeColor="text1"/>
                <w:sz w:val="20"/>
                <w:szCs w:val="20"/>
                <w:lang w:eastAsia="es-ES"/>
              </w:rPr>
            </w:pPr>
            <w:r>
              <w:rPr>
                <w:color w:val="000000" w:themeColor="text1"/>
                <w:sz w:val="20"/>
                <w:szCs w:val="20"/>
                <w:lang w:eastAsia="es-ES"/>
              </w:rPr>
              <w:t>declaraciones.sql</w:t>
            </w:r>
          </w:p>
          <w:p w14:paraId="70DB6513" w14:textId="4CDEB9AC" w:rsidR="0043565D" w:rsidRDefault="0043565D" w:rsidP="009E31B2">
            <w:pPr>
              <w:rPr>
                <w:color w:val="000000" w:themeColor="text1"/>
                <w:sz w:val="20"/>
                <w:szCs w:val="20"/>
                <w:lang w:eastAsia="es-ES"/>
              </w:rPr>
            </w:pPr>
            <w:r>
              <w:rPr>
                <w:color w:val="000000" w:themeColor="text1"/>
                <w:sz w:val="20"/>
                <w:szCs w:val="20"/>
                <w:lang w:eastAsia="es-ES"/>
              </w:rPr>
              <w:t>geográfica.sql</w:t>
            </w:r>
          </w:p>
          <w:p w14:paraId="090F0A90" w14:textId="12F0EA93" w:rsidR="0043565D" w:rsidRPr="00FC0122" w:rsidRDefault="0043565D" w:rsidP="009E31B2">
            <w:pPr>
              <w:rPr>
                <w:color w:val="000000" w:themeColor="text1"/>
                <w:sz w:val="20"/>
                <w:szCs w:val="20"/>
                <w:lang w:eastAsia="es-ES"/>
              </w:rPr>
            </w:pPr>
            <w:r>
              <w:rPr>
                <w:color w:val="000000" w:themeColor="text1"/>
                <w:sz w:val="20"/>
                <w:szCs w:val="20"/>
                <w:lang w:eastAsia="es-ES"/>
              </w:rPr>
              <w:lastRenderedPageBreak/>
              <w:t>genera_declaraciones.sql</w:t>
            </w:r>
          </w:p>
        </w:tc>
        <w:tc>
          <w:tcPr>
            <w:tcW w:w="2680" w:type="dxa"/>
          </w:tcPr>
          <w:p w14:paraId="2114EAB1" w14:textId="18635D83" w:rsidR="00AA30A8" w:rsidRPr="00FC0122" w:rsidRDefault="0043565D" w:rsidP="00896C69">
            <w:pPr>
              <w:rPr>
                <w:color w:val="000000" w:themeColor="text1"/>
                <w:sz w:val="20"/>
                <w:szCs w:val="20"/>
                <w:lang w:eastAsia="es-ES"/>
              </w:rPr>
            </w:pPr>
            <w:r>
              <w:rPr>
                <w:color w:val="000000" w:themeColor="text1"/>
                <w:sz w:val="20"/>
                <w:szCs w:val="20"/>
                <w:lang w:eastAsia="es-ES"/>
              </w:rPr>
              <w:lastRenderedPageBreak/>
              <w:t xml:space="preserve">Definición de tablas </w:t>
            </w:r>
            <w:r w:rsidR="00896C69">
              <w:rPr>
                <w:color w:val="000000" w:themeColor="text1"/>
                <w:sz w:val="20"/>
                <w:szCs w:val="20"/>
                <w:lang w:eastAsia="es-ES"/>
              </w:rPr>
              <w:t xml:space="preserve">declaraciones para almacenar los datos </w:t>
            </w:r>
            <w:r w:rsidR="00896C69">
              <w:rPr>
                <w:color w:val="000000" w:themeColor="text1"/>
                <w:sz w:val="20"/>
                <w:szCs w:val="20"/>
                <w:lang w:eastAsia="es-ES"/>
              </w:rPr>
              <w:lastRenderedPageBreak/>
              <w:t>autogenerados, y la tabla geográfica que contiene la información de provincias y cantones del Ecuador. También se define el procedimiento genera_declaraciones que es invocado por la interfaz java para la generación de datos aleatorios.</w:t>
            </w:r>
            <w:r>
              <w:rPr>
                <w:color w:val="000000" w:themeColor="text1"/>
                <w:sz w:val="20"/>
                <w:szCs w:val="20"/>
                <w:lang w:eastAsia="es-ES"/>
              </w:rPr>
              <w:t xml:space="preserve"> </w:t>
            </w:r>
          </w:p>
        </w:tc>
      </w:tr>
      <w:tr w:rsidR="00AA30A8" w14:paraId="6F7FDFE3" w14:textId="77777777" w:rsidTr="001174BF">
        <w:tc>
          <w:tcPr>
            <w:tcW w:w="2272" w:type="dxa"/>
          </w:tcPr>
          <w:p w14:paraId="4ADD352A" w14:textId="32D2A538" w:rsidR="00AA30A8" w:rsidRPr="00FC0122" w:rsidRDefault="00FC0122" w:rsidP="001174BF">
            <w:pPr>
              <w:jc w:val="center"/>
              <w:rPr>
                <w:color w:val="000000" w:themeColor="text1"/>
                <w:sz w:val="20"/>
                <w:szCs w:val="20"/>
                <w:lang w:eastAsia="es-ES"/>
              </w:rPr>
            </w:pPr>
            <w:r w:rsidRPr="00FC0122">
              <w:rPr>
                <w:color w:val="000000" w:themeColor="text1"/>
                <w:sz w:val="20"/>
                <w:szCs w:val="20"/>
                <w:lang w:eastAsia="es-ES"/>
              </w:rPr>
              <w:lastRenderedPageBreak/>
              <w:t>KAFKA</w:t>
            </w:r>
          </w:p>
        </w:tc>
        <w:tc>
          <w:tcPr>
            <w:tcW w:w="4108" w:type="dxa"/>
          </w:tcPr>
          <w:p w14:paraId="38B4A527" w14:textId="01200A79" w:rsidR="00FC0122" w:rsidRPr="002F7DB6" w:rsidRDefault="00FC0122" w:rsidP="009E31B2">
            <w:pPr>
              <w:rPr>
                <w:color w:val="000000" w:themeColor="text1"/>
                <w:sz w:val="20"/>
                <w:szCs w:val="20"/>
                <w:lang w:val="en-US" w:eastAsia="es-ES"/>
              </w:rPr>
            </w:pPr>
            <w:r w:rsidRPr="002F7DB6">
              <w:rPr>
                <w:color w:val="000000" w:themeColor="text1"/>
                <w:sz w:val="20"/>
                <w:szCs w:val="20"/>
                <w:lang w:val="en-US" w:eastAsia="es-ES"/>
              </w:rPr>
              <w:t>zookeeper.properties</w:t>
            </w:r>
          </w:p>
          <w:p w14:paraId="453E7C9A" w14:textId="18675454" w:rsidR="00FC0122" w:rsidRPr="002F7DB6" w:rsidRDefault="00FC0122" w:rsidP="009E31B2">
            <w:pPr>
              <w:rPr>
                <w:color w:val="000000" w:themeColor="text1"/>
                <w:sz w:val="20"/>
                <w:szCs w:val="20"/>
                <w:lang w:val="en-US" w:eastAsia="es-ES"/>
              </w:rPr>
            </w:pPr>
            <w:r w:rsidRPr="002F7DB6">
              <w:rPr>
                <w:color w:val="000000" w:themeColor="text1"/>
                <w:sz w:val="20"/>
                <w:szCs w:val="20"/>
                <w:lang w:val="en-US" w:eastAsia="es-ES"/>
              </w:rPr>
              <w:t>server.properties</w:t>
            </w:r>
          </w:p>
          <w:p w14:paraId="00780E1A" w14:textId="2F0A498E" w:rsidR="00AA30A8" w:rsidRPr="002F7DB6" w:rsidRDefault="00FC0122" w:rsidP="009E31B2">
            <w:pPr>
              <w:rPr>
                <w:color w:val="000000" w:themeColor="text1"/>
                <w:sz w:val="20"/>
                <w:szCs w:val="20"/>
                <w:lang w:val="en-US" w:eastAsia="es-ES"/>
              </w:rPr>
            </w:pPr>
            <w:r w:rsidRPr="002F7DB6">
              <w:rPr>
                <w:color w:val="000000" w:themeColor="text1"/>
                <w:sz w:val="20"/>
                <w:szCs w:val="20"/>
                <w:lang w:val="en-US" w:eastAsia="es-ES"/>
              </w:rPr>
              <w:t>connect_standalone.properties</w:t>
            </w:r>
          </w:p>
          <w:p w14:paraId="5C66D05D" w14:textId="77777777" w:rsidR="00FC0122" w:rsidRPr="00FC0122" w:rsidRDefault="00FC0122" w:rsidP="009E31B2">
            <w:pPr>
              <w:rPr>
                <w:color w:val="000000" w:themeColor="text1"/>
                <w:sz w:val="20"/>
                <w:szCs w:val="20"/>
                <w:lang w:eastAsia="es-ES"/>
              </w:rPr>
            </w:pPr>
            <w:r w:rsidRPr="00FC0122">
              <w:rPr>
                <w:color w:val="000000" w:themeColor="text1"/>
                <w:sz w:val="20"/>
                <w:szCs w:val="20"/>
                <w:lang w:eastAsia="es-ES"/>
              </w:rPr>
              <w:t>fuente_declaraciones.properties</w:t>
            </w:r>
          </w:p>
          <w:p w14:paraId="234D5EFB" w14:textId="4FB48BDF" w:rsidR="00FC0122" w:rsidRPr="00FC0122" w:rsidRDefault="00FC0122" w:rsidP="009E31B2">
            <w:pPr>
              <w:rPr>
                <w:color w:val="000000" w:themeColor="text1"/>
                <w:sz w:val="20"/>
                <w:szCs w:val="20"/>
                <w:lang w:eastAsia="es-ES"/>
              </w:rPr>
            </w:pPr>
          </w:p>
        </w:tc>
        <w:tc>
          <w:tcPr>
            <w:tcW w:w="2680" w:type="dxa"/>
          </w:tcPr>
          <w:p w14:paraId="6A418B0A" w14:textId="10C6A9DF" w:rsidR="00AA30A8" w:rsidRPr="00FC0122" w:rsidRDefault="00FC0122" w:rsidP="009E31B2">
            <w:pPr>
              <w:rPr>
                <w:color w:val="000000" w:themeColor="text1"/>
                <w:sz w:val="20"/>
                <w:szCs w:val="20"/>
                <w:lang w:eastAsia="es-ES"/>
              </w:rPr>
            </w:pPr>
            <w:r w:rsidRPr="00FC0122">
              <w:rPr>
                <w:color w:val="000000" w:themeColor="text1"/>
                <w:sz w:val="20"/>
                <w:szCs w:val="20"/>
                <w:lang w:eastAsia="es-ES"/>
              </w:rPr>
              <w:t>Archivos de configuración del servidor de Zookeeper, Kafka, y definición de la conexión hacia la base de datos Oracle.</w:t>
            </w:r>
          </w:p>
        </w:tc>
      </w:tr>
      <w:tr w:rsidR="00A269E8" w14:paraId="39E66BE8" w14:textId="77777777" w:rsidTr="001174BF">
        <w:trPr>
          <w:trHeight w:val="195"/>
        </w:trPr>
        <w:tc>
          <w:tcPr>
            <w:tcW w:w="2272" w:type="dxa"/>
            <w:vMerge w:val="restart"/>
          </w:tcPr>
          <w:p w14:paraId="17BCFED4" w14:textId="24D11695" w:rsidR="00A269E8" w:rsidRPr="00FC0122" w:rsidRDefault="00A269E8" w:rsidP="00A269E8">
            <w:pPr>
              <w:jc w:val="center"/>
              <w:rPr>
                <w:color w:val="000000" w:themeColor="text1"/>
                <w:sz w:val="20"/>
                <w:szCs w:val="20"/>
                <w:lang w:eastAsia="es-ES"/>
              </w:rPr>
            </w:pPr>
            <w:r w:rsidRPr="00FC0122">
              <w:rPr>
                <w:color w:val="000000" w:themeColor="text1"/>
                <w:sz w:val="20"/>
                <w:szCs w:val="20"/>
                <w:lang w:eastAsia="es-ES"/>
              </w:rPr>
              <w:t>ELK</w:t>
            </w:r>
          </w:p>
        </w:tc>
        <w:tc>
          <w:tcPr>
            <w:tcW w:w="4108" w:type="dxa"/>
          </w:tcPr>
          <w:p w14:paraId="2D66E7A7" w14:textId="77777777" w:rsidR="00A269E8" w:rsidRPr="00FC0122" w:rsidRDefault="00A269E8" w:rsidP="009E31B2">
            <w:pPr>
              <w:rPr>
                <w:color w:val="000000" w:themeColor="text1"/>
                <w:sz w:val="20"/>
                <w:szCs w:val="20"/>
                <w:lang w:eastAsia="es-ES"/>
              </w:rPr>
            </w:pPr>
            <w:r w:rsidRPr="00FC0122">
              <w:rPr>
                <w:color w:val="000000" w:themeColor="text1"/>
                <w:sz w:val="20"/>
                <w:szCs w:val="20"/>
                <w:lang w:eastAsia="es-ES"/>
              </w:rPr>
              <w:t>Elasticsearch.yml</w:t>
            </w:r>
          </w:p>
          <w:p w14:paraId="4888CC21" w14:textId="37C06CE1" w:rsidR="00A269E8" w:rsidRPr="00FC0122" w:rsidRDefault="00A269E8" w:rsidP="009E31B2">
            <w:pPr>
              <w:rPr>
                <w:color w:val="000000" w:themeColor="text1"/>
                <w:sz w:val="20"/>
                <w:szCs w:val="20"/>
                <w:lang w:eastAsia="es-ES"/>
              </w:rPr>
            </w:pPr>
            <w:r w:rsidRPr="00FC0122">
              <w:rPr>
                <w:color w:val="000000" w:themeColor="text1"/>
                <w:sz w:val="20"/>
                <w:szCs w:val="20"/>
                <w:lang w:eastAsia="es-ES"/>
              </w:rPr>
              <w:t>Kibana.yml</w:t>
            </w:r>
          </w:p>
        </w:tc>
        <w:tc>
          <w:tcPr>
            <w:tcW w:w="2680" w:type="dxa"/>
          </w:tcPr>
          <w:p w14:paraId="430BE1E8" w14:textId="0AB55ABE" w:rsidR="00A269E8" w:rsidRPr="00FC0122" w:rsidRDefault="00A269E8" w:rsidP="009E31B2">
            <w:pPr>
              <w:rPr>
                <w:color w:val="000000" w:themeColor="text1"/>
                <w:sz w:val="20"/>
                <w:szCs w:val="20"/>
                <w:lang w:eastAsia="es-ES"/>
              </w:rPr>
            </w:pPr>
            <w:r w:rsidRPr="00FC0122">
              <w:rPr>
                <w:color w:val="000000" w:themeColor="text1"/>
                <w:sz w:val="20"/>
                <w:szCs w:val="20"/>
                <w:lang w:eastAsia="es-ES"/>
              </w:rPr>
              <w:t>Archivos de configuración para los servidores de Elastic y Kibana</w:t>
            </w:r>
          </w:p>
        </w:tc>
      </w:tr>
      <w:tr w:rsidR="00A269E8" w14:paraId="4E55C148" w14:textId="77777777" w:rsidTr="001174BF">
        <w:trPr>
          <w:trHeight w:val="195"/>
        </w:trPr>
        <w:tc>
          <w:tcPr>
            <w:tcW w:w="2272" w:type="dxa"/>
            <w:vMerge/>
          </w:tcPr>
          <w:p w14:paraId="38BBFEC7" w14:textId="77777777" w:rsidR="00A269E8" w:rsidRPr="00FC0122" w:rsidRDefault="00A269E8" w:rsidP="009E31B2">
            <w:pPr>
              <w:rPr>
                <w:color w:val="000000" w:themeColor="text1"/>
                <w:sz w:val="20"/>
                <w:szCs w:val="20"/>
                <w:lang w:eastAsia="es-ES"/>
              </w:rPr>
            </w:pPr>
          </w:p>
        </w:tc>
        <w:tc>
          <w:tcPr>
            <w:tcW w:w="4108" w:type="dxa"/>
          </w:tcPr>
          <w:p w14:paraId="1E733234" w14:textId="77777777" w:rsidR="00A269E8" w:rsidRPr="00FC0122" w:rsidRDefault="00A269E8" w:rsidP="009E31B2">
            <w:pPr>
              <w:rPr>
                <w:color w:val="000000" w:themeColor="text1"/>
                <w:sz w:val="20"/>
                <w:szCs w:val="20"/>
                <w:lang w:eastAsia="es-ES"/>
              </w:rPr>
            </w:pPr>
            <w:r w:rsidRPr="00FC0122">
              <w:rPr>
                <w:color w:val="000000" w:themeColor="text1"/>
                <w:sz w:val="20"/>
                <w:szCs w:val="20"/>
                <w:lang w:eastAsia="es-ES"/>
              </w:rPr>
              <w:t>carga_2020.conf</w:t>
            </w:r>
          </w:p>
          <w:p w14:paraId="4AA7ED95" w14:textId="77777777" w:rsidR="00A269E8" w:rsidRPr="00FC0122" w:rsidRDefault="00A269E8" w:rsidP="009E31B2">
            <w:pPr>
              <w:rPr>
                <w:color w:val="000000" w:themeColor="text1"/>
                <w:sz w:val="20"/>
                <w:szCs w:val="20"/>
                <w:lang w:eastAsia="es-ES"/>
              </w:rPr>
            </w:pPr>
            <w:r w:rsidRPr="00FC0122">
              <w:rPr>
                <w:color w:val="000000" w:themeColor="text1"/>
                <w:sz w:val="20"/>
                <w:szCs w:val="20"/>
                <w:lang w:eastAsia="es-ES"/>
              </w:rPr>
              <w:t>carga_2020.conf</w:t>
            </w:r>
          </w:p>
          <w:p w14:paraId="440AF015" w14:textId="77777777" w:rsidR="00A269E8" w:rsidRPr="00FC0122" w:rsidRDefault="00A269E8" w:rsidP="009E31B2">
            <w:pPr>
              <w:rPr>
                <w:color w:val="000000" w:themeColor="text1"/>
                <w:sz w:val="20"/>
                <w:szCs w:val="20"/>
                <w:lang w:eastAsia="es-ES"/>
              </w:rPr>
            </w:pPr>
            <w:r w:rsidRPr="00FC0122">
              <w:rPr>
                <w:color w:val="000000" w:themeColor="text1"/>
                <w:sz w:val="20"/>
                <w:szCs w:val="20"/>
                <w:lang w:eastAsia="es-ES"/>
              </w:rPr>
              <w:t>sri_ventas_2020_1.csv</w:t>
            </w:r>
          </w:p>
          <w:p w14:paraId="1F29E5FF" w14:textId="220EB48C" w:rsidR="00A269E8" w:rsidRPr="00FC0122" w:rsidRDefault="00A269E8" w:rsidP="009E31B2">
            <w:pPr>
              <w:rPr>
                <w:color w:val="000000" w:themeColor="text1"/>
                <w:sz w:val="20"/>
                <w:szCs w:val="20"/>
                <w:lang w:eastAsia="es-ES"/>
              </w:rPr>
            </w:pPr>
            <w:r w:rsidRPr="00FC0122">
              <w:rPr>
                <w:color w:val="000000" w:themeColor="text1"/>
                <w:sz w:val="20"/>
                <w:szCs w:val="20"/>
                <w:lang w:eastAsia="es-ES"/>
              </w:rPr>
              <w:t>sri_ventas_2021_2</w:t>
            </w:r>
            <w:r>
              <w:rPr>
                <w:color w:val="000000" w:themeColor="text1"/>
                <w:sz w:val="20"/>
                <w:szCs w:val="20"/>
                <w:lang w:eastAsia="es-ES"/>
              </w:rPr>
              <w:t>.csv</w:t>
            </w:r>
          </w:p>
        </w:tc>
        <w:tc>
          <w:tcPr>
            <w:tcW w:w="2680" w:type="dxa"/>
          </w:tcPr>
          <w:p w14:paraId="256928FA" w14:textId="183FF1FB" w:rsidR="00A269E8" w:rsidRPr="00FC0122" w:rsidRDefault="00A269E8" w:rsidP="00FC0122">
            <w:pPr>
              <w:rPr>
                <w:color w:val="000000" w:themeColor="text1"/>
                <w:sz w:val="20"/>
                <w:szCs w:val="20"/>
                <w:lang w:eastAsia="es-ES"/>
              </w:rPr>
            </w:pPr>
            <w:r>
              <w:rPr>
                <w:color w:val="000000" w:themeColor="text1"/>
                <w:sz w:val="20"/>
                <w:szCs w:val="20"/>
                <w:lang w:eastAsia="es-ES"/>
              </w:rPr>
              <w:t xml:space="preserve">Archivos de configuración LogStash para generación de procesos de carga de archivos .csv  con información de declaraciones 2020-2021 </w:t>
            </w:r>
          </w:p>
        </w:tc>
      </w:tr>
      <w:tr w:rsidR="00A269E8" w14:paraId="4C2FB48B" w14:textId="77777777" w:rsidTr="001174BF">
        <w:trPr>
          <w:trHeight w:val="195"/>
        </w:trPr>
        <w:tc>
          <w:tcPr>
            <w:tcW w:w="2272" w:type="dxa"/>
            <w:vMerge/>
          </w:tcPr>
          <w:p w14:paraId="4AE4C56A" w14:textId="77777777" w:rsidR="00A269E8" w:rsidRPr="00FC0122" w:rsidRDefault="00A269E8" w:rsidP="009E31B2">
            <w:pPr>
              <w:rPr>
                <w:color w:val="000000" w:themeColor="text1"/>
                <w:sz w:val="20"/>
                <w:szCs w:val="20"/>
                <w:lang w:eastAsia="es-ES"/>
              </w:rPr>
            </w:pPr>
          </w:p>
        </w:tc>
        <w:tc>
          <w:tcPr>
            <w:tcW w:w="4108" w:type="dxa"/>
          </w:tcPr>
          <w:p w14:paraId="457660AE" w14:textId="76843D63" w:rsidR="00A269E8" w:rsidRPr="00FC0122" w:rsidRDefault="00A269E8" w:rsidP="009E31B2">
            <w:pPr>
              <w:rPr>
                <w:color w:val="000000" w:themeColor="text1"/>
                <w:sz w:val="20"/>
                <w:szCs w:val="20"/>
                <w:lang w:eastAsia="es-ES"/>
              </w:rPr>
            </w:pPr>
            <w:r>
              <w:rPr>
                <w:color w:val="000000" w:themeColor="text1"/>
                <w:sz w:val="20"/>
                <w:szCs w:val="20"/>
                <w:lang w:eastAsia="es-ES"/>
              </w:rPr>
              <w:t>Índices_declaraciones.txt</w:t>
            </w:r>
          </w:p>
        </w:tc>
        <w:tc>
          <w:tcPr>
            <w:tcW w:w="2680" w:type="dxa"/>
          </w:tcPr>
          <w:p w14:paraId="6967BFA3" w14:textId="27A6CAA7" w:rsidR="00A269E8" w:rsidRPr="00FC0122" w:rsidRDefault="00A269E8" w:rsidP="009E31B2">
            <w:pPr>
              <w:rPr>
                <w:color w:val="000000" w:themeColor="text1"/>
                <w:sz w:val="20"/>
                <w:szCs w:val="20"/>
                <w:lang w:eastAsia="es-ES"/>
              </w:rPr>
            </w:pPr>
            <w:r>
              <w:rPr>
                <w:color w:val="000000" w:themeColor="text1"/>
                <w:sz w:val="20"/>
                <w:szCs w:val="20"/>
                <w:lang w:eastAsia="es-ES"/>
              </w:rPr>
              <w:t>Archivo con definición de las tablas (índices) de Elastic: declaraciones para datos del periodo 2020 y declaraciones_2022 para data autogenerada del año 2022</w:t>
            </w:r>
          </w:p>
        </w:tc>
      </w:tr>
      <w:tr w:rsidR="00A269E8" w14:paraId="3C2A9EA9" w14:textId="77777777" w:rsidTr="001174BF">
        <w:tc>
          <w:tcPr>
            <w:tcW w:w="2272" w:type="dxa"/>
            <w:vMerge/>
          </w:tcPr>
          <w:p w14:paraId="57C668F7" w14:textId="77777777" w:rsidR="00A269E8" w:rsidRPr="00FC0122" w:rsidRDefault="00A269E8" w:rsidP="009E31B2">
            <w:pPr>
              <w:rPr>
                <w:color w:val="000000" w:themeColor="text1"/>
                <w:sz w:val="20"/>
                <w:szCs w:val="20"/>
                <w:lang w:eastAsia="es-ES"/>
              </w:rPr>
            </w:pPr>
          </w:p>
        </w:tc>
        <w:tc>
          <w:tcPr>
            <w:tcW w:w="4108" w:type="dxa"/>
          </w:tcPr>
          <w:p w14:paraId="40FA7C1F" w14:textId="77777777" w:rsidR="00A269E8" w:rsidRPr="00D4568E" w:rsidRDefault="00C12B38" w:rsidP="009E31B2">
            <w:pPr>
              <w:rPr>
                <w:color w:val="000000" w:themeColor="text1"/>
                <w:sz w:val="20"/>
                <w:szCs w:val="20"/>
                <w:lang w:eastAsia="es-ES"/>
              </w:rPr>
            </w:pPr>
            <w:hyperlink r:id="rId77" w:tooltip="dashboard_declaraciones_historicas.ndjson" w:history="1">
              <w:r w:rsidR="00A269E8" w:rsidRPr="00D4568E">
                <w:rPr>
                  <w:color w:val="000000" w:themeColor="text1"/>
                  <w:sz w:val="20"/>
                  <w:szCs w:val="20"/>
                  <w:lang w:eastAsia="es-ES"/>
                </w:rPr>
                <w:t>dashboard_declaraciones_historicas.ndjson</w:t>
              </w:r>
            </w:hyperlink>
          </w:p>
          <w:p w14:paraId="71B5A2B8" w14:textId="5A14FC08" w:rsidR="00A269E8" w:rsidRPr="00FC0122" w:rsidRDefault="00C12B38" w:rsidP="009E31B2">
            <w:pPr>
              <w:rPr>
                <w:color w:val="000000" w:themeColor="text1"/>
                <w:sz w:val="20"/>
                <w:szCs w:val="20"/>
                <w:lang w:eastAsia="es-ES"/>
              </w:rPr>
            </w:pPr>
            <w:hyperlink r:id="rId78" w:tooltip="dashboard_declaraciones_2022.ndjson" w:history="1">
              <w:r w:rsidR="00A269E8" w:rsidRPr="00D4568E">
                <w:rPr>
                  <w:color w:val="000000" w:themeColor="text1"/>
                  <w:sz w:val="20"/>
                  <w:szCs w:val="20"/>
                  <w:lang w:eastAsia="es-ES"/>
                </w:rPr>
                <w:t>dashboard_declaraciones_2022.ndjson</w:t>
              </w:r>
            </w:hyperlink>
          </w:p>
        </w:tc>
        <w:tc>
          <w:tcPr>
            <w:tcW w:w="2680" w:type="dxa"/>
          </w:tcPr>
          <w:p w14:paraId="603068A0" w14:textId="1E91EA57" w:rsidR="00A269E8" w:rsidRPr="00FC0122" w:rsidRDefault="00A269E8" w:rsidP="009E31B2">
            <w:pPr>
              <w:rPr>
                <w:color w:val="000000" w:themeColor="text1"/>
                <w:sz w:val="20"/>
                <w:szCs w:val="20"/>
                <w:lang w:eastAsia="es-ES"/>
              </w:rPr>
            </w:pPr>
            <w:r>
              <w:rPr>
                <w:color w:val="000000" w:themeColor="text1"/>
                <w:sz w:val="20"/>
                <w:szCs w:val="20"/>
                <w:lang w:eastAsia="es-ES"/>
              </w:rPr>
              <w:t xml:space="preserve">Archivos con definición de reportes en Kibana sobre declaraciones históricas (2020-2021) y cuadro de </w:t>
            </w:r>
            <w:r>
              <w:rPr>
                <w:color w:val="000000" w:themeColor="text1"/>
                <w:sz w:val="20"/>
                <w:szCs w:val="20"/>
                <w:lang w:eastAsia="es-ES"/>
              </w:rPr>
              <w:lastRenderedPageBreak/>
              <w:t xml:space="preserve">mando en tiempo real de la información del año 2022 </w:t>
            </w:r>
          </w:p>
        </w:tc>
      </w:tr>
      <w:tr w:rsidR="00A269E8" w14:paraId="453B23E6" w14:textId="77777777" w:rsidTr="001174BF">
        <w:tc>
          <w:tcPr>
            <w:tcW w:w="2272" w:type="dxa"/>
          </w:tcPr>
          <w:p w14:paraId="26168810" w14:textId="53FBFA21" w:rsidR="00A269E8" w:rsidRPr="00FC0122" w:rsidRDefault="00A269E8" w:rsidP="00A269E8">
            <w:pPr>
              <w:jc w:val="center"/>
              <w:rPr>
                <w:color w:val="000000" w:themeColor="text1"/>
                <w:sz w:val="20"/>
                <w:szCs w:val="20"/>
                <w:lang w:eastAsia="es-ES"/>
              </w:rPr>
            </w:pPr>
            <w:r>
              <w:rPr>
                <w:color w:val="000000" w:themeColor="text1"/>
                <w:sz w:val="20"/>
                <w:szCs w:val="20"/>
                <w:lang w:eastAsia="es-ES"/>
              </w:rPr>
              <w:lastRenderedPageBreak/>
              <w:t>SPARK</w:t>
            </w:r>
          </w:p>
        </w:tc>
        <w:tc>
          <w:tcPr>
            <w:tcW w:w="4108" w:type="dxa"/>
          </w:tcPr>
          <w:p w14:paraId="496EA39B" w14:textId="67530C80" w:rsidR="00A269E8" w:rsidRPr="00D4568E" w:rsidRDefault="00A269E8" w:rsidP="001174BF">
            <w:pPr>
              <w:jc w:val="left"/>
              <w:rPr>
                <w:color w:val="000000" w:themeColor="text1"/>
                <w:sz w:val="20"/>
                <w:szCs w:val="20"/>
                <w:lang w:eastAsia="es-ES"/>
              </w:rPr>
            </w:pPr>
            <w:r w:rsidRPr="00A269E8">
              <w:rPr>
                <w:color w:val="000000" w:themeColor="text1"/>
                <w:sz w:val="20"/>
                <w:szCs w:val="20"/>
                <w:lang w:eastAsia="es-ES"/>
              </w:rPr>
              <w:t>FINAL_TFM_DECLARACIONES_2.py</w:t>
            </w:r>
          </w:p>
        </w:tc>
        <w:tc>
          <w:tcPr>
            <w:tcW w:w="2680" w:type="dxa"/>
          </w:tcPr>
          <w:p w14:paraId="34874A53" w14:textId="07BD2720" w:rsidR="00A269E8" w:rsidRDefault="00A269E8" w:rsidP="009E31B2">
            <w:pPr>
              <w:rPr>
                <w:color w:val="000000" w:themeColor="text1"/>
                <w:sz w:val="20"/>
                <w:szCs w:val="20"/>
                <w:lang w:eastAsia="es-ES"/>
              </w:rPr>
            </w:pPr>
            <w:r>
              <w:rPr>
                <w:color w:val="000000" w:themeColor="text1"/>
                <w:sz w:val="20"/>
                <w:szCs w:val="20"/>
                <w:lang w:eastAsia="es-ES"/>
              </w:rPr>
              <w:t>Código Python Pyspark de la integración KAFKA-SPARK-ELASTIC</w:t>
            </w:r>
          </w:p>
        </w:tc>
      </w:tr>
      <w:tr w:rsidR="001174BF" w14:paraId="2D1F7135" w14:textId="77777777" w:rsidTr="001174BF">
        <w:trPr>
          <w:trHeight w:val="270"/>
        </w:trPr>
        <w:tc>
          <w:tcPr>
            <w:tcW w:w="2272" w:type="dxa"/>
            <w:vMerge w:val="restart"/>
          </w:tcPr>
          <w:p w14:paraId="13AF963C" w14:textId="7999B685" w:rsidR="001174BF" w:rsidRDefault="001174BF" w:rsidP="001174BF">
            <w:pPr>
              <w:jc w:val="center"/>
              <w:rPr>
                <w:color w:val="000000" w:themeColor="text1"/>
                <w:sz w:val="20"/>
                <w:szCs w:val="20"/>
                <w:lang w:eastAsia="es-ES"/>
              </w:rPr>
            </w:pPr>
            <w:r>
              <w:rPr>
                <w:color w:val="000000" w:themeColor="text1"/>
                <w:sz w:val="20"/>
                <w:szCs w:val="20"/>
                <w:lang w:eastAsia="es-ES"/>
              </w:rPr>
              <w:t>CLUSTERIZACION</w:t>
            </w:r>
          </w:p>
        </w:tc>
        <w:tc>
          <w:tcPr>
            <w:tcW w:w="4108" w:type="dxa"/>
          </w:tcPr>
          <w:p w14:paraId="2623A9A9" w14:textId="77777777" w:rsidR="001174BF" w:rsidRPr="001174BF" w:rsidRDefault="00C12B38" w:rsidP="001174BF">
            <w:pPr>
              <w:rPr>
                <w:color w:val="000000" w:themeColor="text1"/>
                <w:sz w:val="20"/>
                <w:szCs w:val="20"/>
                <w:lang w:eastAsia="es-ES"/>
              </w:rPr>
            </w:pPr>
            <w:hyperlink r:id="rId79" w:tooltip="cantones.geojson" w:history="1">
              <w:r w:rsidR="001174BF" w:rsidRPr="001174BF">
                <w:rPr>
                  <w:color w:val="000000" w:themeColor="text1"/>
                  <w:sz w:val="20"/>
                  <w:szCs w:val="20"/>
                  <w:lang w:eastAsia="es-ES"/>
                </w:rPr>
                <w:t>cantones.geojson</w:t>
              </w:r>
            </w:hyperlink>
          </w:p>
          <w:p w14:paraId="21B6C08F" w14:textId="77777777" w:rsidR="001174BF" w:rsidRPr="001174BF" w:rsidRDefault="00C12B38" w:rsidP="001174BF">
            <w:pPr>
              <w:rPr>
                <w:color w:val="000000" w:themeColor="text1"/>
                <w:sz w:val="20"/>
                <w:szCs w:val="20"/>
                <w:lang w:eastAsia="es-ES"/>
              </w:rPr>
            </w:pPr>
            <w:hyperlink r:id="rId80" w:tooltip="poblacion_ecu_2020.csv" w:history="1">
              <w:r w:rsidR="001174BF" w:rsidRPr="001174BF">
                <w:rPr>
                  <w:color w:val="000000" w:themeColor="text1"/>
                  <w:sz w:val="20"/>
                  <w:szCs w:val="20"/>
                  <w:lang w:eastAsia="es-ES"/>
                </w:rPr>
                <w:t>poblacion_ecu_2020.csv</w:t>
              </w:r>
            </w:hyperlink>
          </w:p>
          <w:p w14:paraId="76FC2892" w14:textId="77777777" w:rsidR="001174BF" w:rsidRPr="001174BF" w:rsidRDefault="00C12B38" w:rsidP="001174BF">
            <w:pPr>
              <w:rPr>
                <w:color w:val="000000" w:themeColor="text1"/>
                <w:sz w:val="20"/>
                <w:szCs w:val="20"/>
                <w:lang w:eastAsia="es-ES"/>
              </w:rPr>
            </w:pPr>
            <w:hyperlink r:id="rId81" w:tooltip="sri_ventas_2020L.csv" w:history="1">
              <w:r w:rsidR="001174BF" w:rsidRPr="001174BF">
                <w:rPr>
                  <w:color w:val="000000" w:themeColor="text1"/>
                  <w:sz w:val="20"/>
                  <w:szCs w:val="20"/>
                  <w:lang w:eastAsia="es-ES"/>
                </w:rPr>
                <w:t>sri_ventas_2020L.csv</w:t>
              </w:r>
            </w:hyperlink>
          </w:p>
          <w:p w14:paraId="52234394" w14:textId="0146DF2C" w:rsidR="001174BF" w:rsidRPr="00A269E8" w:rsidRDefault="00C12B38" w:rsidP="001174BF">
            <w:pPr>
              <w:rPr>
                <w:color w:val="000000" w:themeColor="text1"/>
                <w:sz w:val="20"/>
                <w:szCs w:val="20"/>
                <w:lang w:eastAsia="es-ES"/>
              </w:rPr>
            </w:pPr>
            <w:hyperlink r:id="rId82" w:tooltip="sri_ventas_2020L.csv" w:history="1">
              <w:r w:rsidR="001174BF" w:rsidRPr="001174BF">
                <w:rPr>
                  <w:color w:val="000000" w:themeColor="text1"/>
                  <w:sz w:val="20"/>
                  <w:szCs w:val="20"/>
                  <w:lang w:eastAsia="es-ES"/>
                </w:rPr>
                <w:t>sri_ventas_2021L.csv</w:t>
              </w:r>
            </w:hyperlink>
          </w:p>
        </w:tc>
        <w:tc>
          <w:tcPr>
            <w:tcW w:w="2680" w:type="dxa"/>
          </w:tcPr>
          <w:p w14:paraId="2DE45F0E" w14:textId="774E8893" w:rsidR="001174BF" w:rsidRDefault="001174BF" w:rsidP="001174BF">
            <w:pPr>
              <w:rPr>
                <w:color w:val="000000" w:themeColor="text1"/>
                <w:sz w:val="20"/>
                <w:szCs w:val="20"/>
                <w:lang w:eastAsia="es-ES"/>
              </w:rPr>
            </w:pPr>
            <w:r>
              <w:rPr>
                <w:color w:val="000000" w:themeColor="text1"/>
                <w:sz w:val="20"/>
                <w:szCs w:val="20"/>
                <w:lang w:eastAsia="es-ES"/>
              </w:rPr>
              <w:t>Información utilizada para construir los modelos de clusterización. Archivos con data de declaraciones 2020-2021, población del Ecuador al 2020 y archivo .geoson para la gráfica del mapa del Ecuador con Geopandas</w:t>
            </w:r>
          </w:p>
        </w:tc>
      </w:tr>
      <w:tr w:rsidR="001174BF" w14:paraId="056FF8A0" w14:textId="77777777" w:rsidTr="001174BF">
        <w:trPr>
          <w:trHeight w:val="270"/>
        </w:trPr>
        <w:tc>
          <w:tcPr>
            <w:tcW w:w="2272" w:type="dxa"/>
            <w:vMerge/>
          </w:tcPr>
          <w:p w14:paraId="374A72C6" w14:textId="77777777" w:rsidR="001174BF" w:rsidRDefault="001174BF" w:rsidP="001174BF">
            <w:pPr>
              <w:rPr>
                <w:color w:val="000000" w:themeColor="text1"/>
                <w:sz w:val="20"/>
                <w:szCs w:val="20"/>
                <w:lang w:eastAsia="es-ES"/>
              </w:rPr>
            </w:pPr>
          </w:p>
        </w:tc>
        <w:tc>
          <w:tcPr>
            <w:tcW w:w="4108" w:type="dxa"/>
          </w:tcPr>
          <w:p w14:paraId="3E21DFF6" w14:textId="64992F49" w:rsidR="001174BF" w:rsidRPr="00A269E8" w:rsidRDefault="00C12B38" w:rsidP="001174BF">
            <w:pPr>
              <w:rPr>
                <w:color w:val="000000" w:themeColor="text1"/>
                <w:sz w:val="20"/>
                <w:szCs w:val="20"/>
                <w:lang w:eastAsia="es-ES"/>
              </w:rPr>
            </w:pPr>
            <w:hyperlink r:id="rId83" w:tooltip="clusterizacion.ipynb" w:history="1">
              <w:r w:rsidR="001174BF" w:rsidRPr="001174BF">
                <w:rPr>
                  <w:color w:val="000000" w:themeColor="text1"/>
                  <w:sz w:val="20"/>
                  <w:szCs w:val="20"/>
                  <w:lang w:eastAsia="es-ES"/>
                </w:rPr>
                <w:t>clusterizacion.ipynb</w:t>
              </w:r>
            </w:hyperlink>
          </w:p>
        </w:tc>
        <w:tc>
          <w:tcPr>
            <w:tcW w:w="2680" w:type="dxa"/>
          </w:tcPr>
          <w:p w14:paraId="3499A587" w14:textId="2D659556" w:rsidR="001174BF" w:rsidRDefault="001174BF" w:rsidP="009E31B2">
            <w:pPr>
              <w:rPr>
                <w:color w:val="000000" w:themeColor="text1"/>
                <w:sz w:val="20"/>
                <w:szCs w:val="20"/>
                <w:lang w:eastAsia="es-ES"/>
              </w:rPr>
            </w:pPr>
            <w:r>
              <w:rPr>
                <w:color w:val="000000" w:themeColor="text1"/>
                <w:sz w:val="20"/>
                <w:szCs w:val="20"/>
                <w:lang w:eastAsia="es-ES"/>
              </w:rPr>
              <w:t>Código Python sobre Jupyter con la implementación de los modelos K-Means y Jerárquico Aglomerativo.</w:t>
            </w:r>
          </w:p>
        </w:tc>
      </w:tr>
    </w:tbl>
    <w:p w14:paraId="2B753117" w14:textId="0D9A0F88" w:rsidR="00AA30A8" w:rsidRDefault="00AA30A8" w:rsidP="009E31B2">
      <w:pPr>
        <w:rPr>
          <w:color w:val="000000" w:themeColor="text1"/>
          <w:lang w:eastAsia="es-ES"/>
        </w:rPr>
      </w:pPr>
    </w:p>
    <w:p w14:paraId="6A528F26" w14:textId="401E4897" w:rsidR="00AA30A8" w:rsidRDefault="00AA30A8" w:rsidP="009E31B2">
      <w:pPr>
        <w:rPr>
          <w:color w:val="000000" w:themeColor="text1"/>
          <w:lang w:eastAsia="es-ES"/>
        </w:rPr>
      </w:pPr>
    </w:p>
    <w:p w14:paraId="64D39282" w14:textId="4F0FE86E" w:rsidR="00AA30A8" w:rsidRDefault="002F7DB6" w:rsidP="009E31B2">
      <w:r>
        <w:rPr>
          <w:color w:val="000000" w:themeColor="text1"/>
          <w:lang w:eastAsia="es-ES"/>
        </w:rPr>
        <w:t xml:space="preserve">Adicionalmente se tiene cargado un video en </w:t>
      </w:r>
      <w:r w:rsidR="00FB2DA2">
        <w:rPr>
          <w:color w:val="000000" w:themeColor="text1"/>
          <w:lang w:eastAsia="es-ES"/>
        </w:rPr>
        <w:t>Y</w:t>
      </w:r>
      <w:r>
        <w:rPr>
          <w:color w:val="000000" w:themeColor="text1"/>
          <w:lang w:eastAsia="es-ES"/>
        </w:rPr>
        <w:t>ou</w:t>
      </w:r>
      <w:r w:rsidR="00FB2DA2">
        <w:rPr>
          <w:color w:val="000000" w:themeColor="text1"/>
          <w:lang w:eastAsia="es-ES"/>
        </w:rPr>
        <w:t>T</w:t>
      </w:r>
      <w:r>
        <w:rPr>
          <w:color w:val="000000" w:themeColor="text1"/>
          <w:lang w:eastAsia="es-ES"/>
        </w:rPr>
        <w:t xml:space="preserve">ube donde se realiza una demostración del desarrollo implementado, con la ruta </w:t>
      </w:r>
      <w:hyperlink r:id="rId84" w:history="1">
        <w:r>
          <w:rPr>
            <w:rStyle w:val="Hipervnculo"/>
          </w:rPr>
          <w:t>T</w:t>
        </w:r>
        <w:r>
          <w:rPr>
            <w:rStyle w:val="Hipervnculo"/>
          </w:rPr>
          <w:t>F</w:t>
        </w:r>
        <w:r>
          <w:rPr>
            <w:rStyle w:val="Hipervnculo"/>
          </w:rPr>
          <w:t>M: De</w:t>
        </w:r>
        <w:r>
          <w:rPr>
            <w:rStyle w:val="Hipervnculo"/>
          </w:rPr>
          <w:t>m</w:t>
        </w:r>
        <w:r>
          <w:rPr>
            <w:rStyle w:val="Hipervnculo"/>
          </w:rPr>
          <w:t>ostración Procesamiento Declaraciones 2022 - YouTube</w:t>
        </w:r>
      </w:hyperlink>
    </w:p>
    <w:p w14:paraId="05D21365" w14:textId="46EAA11A" w:rsidR="002F7DB6" w:rsidRPr="002F7DB6" w:rsidRDefault="002F7DB6" w:rsidP="009E31B2">
      <w:pPr>
        <w:rPr>
          <w:color w:val="000000" w:themeColor="text1"/>
          <w:lang w:eastAsia="es-ES"/>
        </w:rPr>
      </w:pPr>
      <w:r>
        <w:t xml:space="preserve">En este video se hace la integración de la interfaz gráfica en Java para la generación de declaraciones a detalle 2022 y su almacenamiento de Oracle, su captura a través de un conector de Kafka, el procesamiento mediante Apache Spark y la interacción con la base de datos de ElasticSearch, que realizará operaciones </w:t>
      </w:r>
      <w:r w:rsidRPr="002F7DB6">
        <w:rPr>
          <w:i/>
          <w:iCs/>
        </w:rPr>
        <w:t>upsert</w:t>
      </w:r>
      <w:r>
        <w:rPr>
          <w:i/>
          <w:iCs/>
        </w:rPr>
        <w:t xml:space="preserve"> </w:t>
      </w:r>
      <w:r>
        <w:t xml:space="preserve"> de los datos ya agregados. Finalmente se dispondrá de un </w:t>
      </w:r>
      <w:r w:rsidRPr="002F7DB6">
        <w:rPr>
          <w:i/>
          <w:iCs/>
        </w:rPr>
        <w:t>dashboard</w:t>
      </w:r>
      <w:r>
        <w:rPr>
          <w:i/>
          <w:iCs/>
        </w:rPr>
        <w:t xml:space="preserve"> </w:t>
      </w:r>
      <w:r>
        <w:t xml:space="preserve"> cuyo refrescamiento periódico permitirá la visualización de los datos.</w:t>
      </w:r>
    </w:p>
    <w:p w14:paraId="22790749" w14:textId="1BEE3E98" w:rsidR="00ED4BBF" w:rsidRDefault="00ED4BBF" w:rsidP="009E31B2">
      <w:pPr>
        <w:rPr>
          <w:color w:val="000000" w:themeColor="text1"/>
          <w:lang w:eastAsia="es-ES"/>
        </w:rPr>
      </w:pPr>
    </w:p>
    <w:p w14:paraId="1DE3FD2D" w14:textId="7F24DC41" w:rsidR="008057EF" w:rsidRDefault="008057EF" w:rsidP="009E31B2">
      <w:pPr>
        <w:rPr>
          <w:color w:val="000000" w:themeColor="text1"/>
          <w:lang w:eastAsia="es-ES"/>
        </w:rPr>
      </w:pPr>
    </w:p>
    <w:p w14:paraId="1F7E9E7B" w14:textId="58A4BF8E" w:rsidR="008057EF" w:rsidRPr="00881F30" w:rsidRDefault="008057EF" w:rsidP="009E31B2">
      <w:pPr>
        <w:rPr>
          <w:color w:val="000000" w:themeColor="text1"/>
          <w:lang w:eastAsia="es-ES"/>
        </w:rPr>
      </w:pPr>
    </w:p>
    <w:p w14:paraId="73B62553" w14:textId="6D755B4C" w:rsidR="003C134C" w:rsidRPr="00881F30" w:rsidRDefault="00AF6388">
      <w:pPr>
        <w:pStyle w:val="Ttulo1"/>
        <w:rPr>
          <w:color w:val="000000" w:themeColor="text1"/>
        </w:rPr>
      </w:pPr>
      <w:bookmarkStart w:id="288" w:name="_Toc106016374"/>
      <w:r>
        <w:rPr>
          <w:color w:val="000000" w:themeColor="text1"/>
        </w:rPr>
        <w:lastRenderedPageBreak/>
        <w:t>6</w:t>
      </w:r>
      <w:r w:rsidR="00416DCB" w:rsidRPr="00881F30">
        <w:rPr>
          <w:color w:val="000000" w:themeColor="text1"/>
        </w:rPr>
        <w:t>. Conclusiones</w:t>
      </w:r>
      <w:bookmarkEnd w:id="227"/>
      <w:bookmarkEnd w:id="228"/>
      <w:bookmarkEnd w:id="229"/>
      <w:bookmarkEnd w:id="230"/>
      <w:bookmarkEnd w:id="231"/>
      <w:bookmarkEnd w:id="232"/>
      <w:bookmarkEnd w:id="233"/>
      <w:bookmarkEnd w:id="234"/>
      <w:bookmarkEnd w:id="235"/>
      <w:bookmarkEnd w:id="236"/>
      <w:bookmarkEnd w:id="237"/>
      <w:bookmarkEnd w:id="238"/>
      <w:bookmarkEnd w:id="239"/>
      <w:r w:rsidR="00416DCB" w:rsidRPr="00881F30">
        <w:rPr>
          <w:color w:val="000000" w:themeColor="text1"/>
        </w:rPr>
        <w:t xml:space="preserve"> y trabajo futuro</w:t>
      </w:r>
      <w:bookmarkEnd w:id="240"/>
      <w:bookmarkEnd w:id="288"/>
    </w:p>
    <w:p w14:paraId="23E8444D" w14:textId="0E9C9A0A" w:rsidR="003C134C" w:rsidRDefault="00AF6388" w:rsidP="00ED4BBF">
      <w:pPr>
        <w:pStyle w:val="Ttulo2"/>
        <w:rPr>
          <w:rFonts w:eastAsia="Times New Roman"/>
          <w:color w:val="000000" w:themeColor="text1"/>
          <w:lang w:eastAsia="es-ES"/>
        </w:rPr>
      </w:pPr>
      <w:bookmarkStart w:id="289" w:name="_Toc100827415"/>
      <w:bookmarkStart w:id="290" w:name="_Toc106016375"/>
      <w:r>
        <w:rPr>
          <w:rFonts w:eastAsia="Times New Roman"/>
          <w:color w:val="000000" w:themeColor="text1"/>
          <w:lang w:eastAsia="es-ES"/>
        </w:rPr>
        <w:t>6</w:t>
      </w:r>
      <w:r w:rsidR="00416DCB" w:rsidRPr="00881F30">
        <w:rPr>
          <w:rFonts w:eastAsia="Times New Roman"/>
          <w:color w:val="000000" w:themeColor="text1"/>
          <w:lang w:eastAsia="es-ES"/>
        </w:rPr>
        <w:t>.1. Conclusiones</w:t>
      </w:r>
      <w:bookmarkEnd w:id="289"/>
      <w:bookmarkEnd w:id="290"/>
    </w:p>
    <w:p w14:paraId="31B6A47F" w14:textId="6A2D2E9E" w:rsidR="002273D2" w:rsidRDefault="002273D2" w:rsidP="002273D2">
      <w:pPr>
        <w:pStyle w:val="Prrafodelista"/>
        <w:numPr>
          <w:ilvl w:val="0"/>
          <w:numId w:val="12"/>
        </w:numPr>
        <w:spacing w:line="360" w:lineRule="auto"/>
        <w:jc w:val="both"/>
        <w:rPr>
          <w:lang w:eastAsia="es-ES"/>
        </w:rPr>
      </w:pPr>
      <w:r>
        <w:rPr>
          <w:lang w:eastAsia="es-ES"/>
        </w:rPr>
        <w:t xml:space="preserve">Desde la aparición de las tecnologías </w:t>
      </w:r>
      <w:r w:rsidRPr="002273D2">
        <w:rPr>
          <w:i/>
          <w:lang w:eastAsia="es-ES"/>
        </w:rPr>
        <w:t>Big Data</w:t>
      </w:r>
      <w:r>
        <w:rPr>
          <w:i/>
          <w:lang w:eastAsia="es-ES"/>
        </w:rPr>
        <w:t>,</w:t>
      </w:r>
      <w:r>
        <w:rPr>
          <w:b/>
          <w:i/>
          <w:lang w:eastAsia="es-ES"/>
        </w:rPr>
        <w:t xml:space="preserve"> </w:t>
      </w:r>
      <w:r>
        <w:rPr>
          <w:lang w:eastAsia="es-ES"/>
        </w:rPr>
        <w:t xml:space="preserve">la implementación de soluciones basadas en datos resultan más sencillas gracias a características como escalabilidad horizontal, </w:t>
      </w:r>
      <w:r w:rsidR="00F00D73">
        <w:rPr>
          <w:lang w:eastAsia="es-ES"/>
        </w:rPr>
        <w:t>soporte</w:t>
      </w:r>
      <w:r w:rsidR="00193C2F">
        <w:rPr>
          <w:lang w:eastAsia="es-ES"/>
        </w:rPr>
        <w:t xml:space="preserve">, así como la versatilidad para problemas de cualquier índole que requieran un análisis en tiempo real para un flujo de grandes volúmenes de datos. </w:t>
      </w:r>
    </w:p>
    <w:p w14:paraId="1B4C4D67" w14:textId="46595647" w:rsidR="005173B6" w:rsidRDefault="005173B6" w:rsidP="002273D2">
      <w:pPr>
        <w:pStyle w:val="Prrafodelista"/>
        <w:numPr>
          <w:ilvl w:val="0"/>
          <w:numId w:val="12"/>
        </w:numPr>
        <w:spacing w:line="360" w:lineRule="auto"/>
        <w:jc w:val="both"/>
        <w:rPr>
          <w:lang w:eastAsia="es-ES"/>
        </w:rPr>
      </w:pPr>
      <w:r>
        <w:rPr>
          <w:lang w:eastAsia="es-ES"/>
        </w:rPr>
        <w:t>A pesar de concluir con éxito la implementación del TFM, se constató que la integración de las herramientas Spark y ElasticSearch es posible hasta la versión de Spark 2.4.X</w:t>
      </w:r>
      <w:r w:rsidR="00961279">
        <w:rPr>
          <w:lang w:eastAsia="es-ES"/>
        </w:rPr>
        <w:t xml:space="preserve"> que soporta JDK 8;</w:t>
      </w:r>
      <w:r>
        <w:rPr>
          <w:lang w:eastAsia="es-ES"/>
        </w:rPr>
        <w:t xml:space="preserve"> </w:t>
      </w:r>
      <w:r w:rsidR="00961279">
        <w:rPr>
          <w:lang w:eastAsia="es-ES"/>
        </w:rPr>
        <w:t xml:space="preserve">lo que sería una limitante en caso de querer emplear nuevas funcionalidades y mejoras disponibles en versiones de Spark más recientes (3.X) como la nueva interfaz de monitoreo de Spark </w:t>
      </w:r>
      <w:r w:rsidR="00A44074">
        <w:rPr>
          <w:lang w:eastAsia="es-ES"/>
        </w:rPr>
        <w:t>Streaming o</w:t>
      </w:r>
      <w:r w:rsidR="00961279">
        <w:rPr>
          <w:lang w:eastAsia="es-ES"/>
        </w:rPr>
        <w:t xml:space="preserve"> un Spark SQL más cercano a ANSI SQL.</w:t>
      </w:r>
    </w:p>
    <w:p w14:paraId="31D4AA6D" w14:textId="356E02DF" w:rsidR="002273D2" w:rsidRDefault="002273D2" w:rsidP="002273D2">
      <w:pPr>
        <w:pStyle w:val="Prrafodelista"/>
        <w:numPr>
          <w:ilvl w:val="0"/>
          <w:numId w:val="12"/>
        </w:numPr>
        <w:spacing w:line="360" w:lineRule="auto"/>
        <w:jc w:val="both"/>
        <w:rPr>
          <w:lang w:eastAsia="es-ES"/>
        </w:rPr>
      </w:pPr>
      <w:r>
        <w:rPr>
          <w:lang w:eastAsia="es-ES"/>
        </w:rPr>
        <w:t xml:space="preserve">La lectura de </w:t>
      </w:r>
      <w:r w:rsidRPr="002273D2">
        <w:rPr>
          <w:i/>
          <w:lang w:eastAsia="es-ES"/>
        </w:rPr>
        <w:t>logs</w:t>
      </w:r>
      <w:r>
        <w:rPr>
          <w:i/>
          <w:lang w:eastAsia="es-ES"/>
        </w:rPr>
        <w:t xml:space="preserve"> </w:t>
      </w:r>
      <w:r w:rsidR="00CA3668">
        <w:rPr>
          <w:i/>
          <w:lang w:eastAsia="es-ES"/>
        </w:rPr>
        <w:t xml:space="preserve">y consolas </w:t>
      </w:r>
      <w:r>
        <w:rPr>
          <w:lang w:eastAsia="es-ES"/>
        </w:rPr>
        <w:t>que registran los errores al ejecutar una herramienta resultan de vital importancia a fin de resolverlos. Como se pudo evidenciar a lo largo de la implementación de este Trabajo Final de Master, la correcta lectura e interpretación de los registros de errores por cada una de las herramientas empleadas, permitió solventar inconvenientes como la incompatibilidad de versiones, agotamiento TCP o incluso la falta de conectividad entre los equipos que conformaron la arquitectura propuesta.</w:t>
      </w:r>
    </w:p>
    <w:p w14:paraId="2EACCE42" w14:textId="293796CC" w:rsidR="002273D2" w:rsidRDefault="00B8163D" w:rsidP="002273D2">
      <w:pPr>
        <w:pStyle w:val="Prrafodelista"/>
        <w:numPr>
          <w:ilvl w:val="0"/>
          <w:numId w:val="12"/>
        </w:numPr>
        <w:spacing w:line="360" w:lineRule="auto"/>
        <w:jc w:val="both"/>
        <w:rPr>
          <w:lang w:eastAsia="es-ES"/>
        </w:rPr>
      </w:pPr>
      <w:r>
        <w:rPr>
          <w:lang w:eastAsia="es-ES"/>
        </w:rPr>
        <w:t>Los algoritmos de clusterización K-Means y Jerárquico Aglomerativo brindaron similares resultados de rendimiento (coeficiente de Silueta) para los datos correspondientes</w:t>
      </w:r>
      <w:r w:rsidR="00B56E23">
        <w:rPr>
          <w:lang w:eastAsia="es-ES"/>
        </w:rPr>
        <w:t xml:space="preserve"> a declaraciones 2020-2021;</w:t>
      </w:r>
      <w:r>
        <w:rPr>
          <w:lang w:eastAsia="es-ES"/>
        </w:rPr>
        <w:t xml:space="preserve"> sin embargo, es importante recordar que esta similitud se da para </w:t>
      </w:r>
      <w:r w:rsidR="00B56E23">
        <w:rPr>
          <w:lang w:eastAsia="es-ES"/>
        </w:rPr>
        <w:t>estos</w:t>
      </w:r>
      <w:r>
        <w:rPr>
          <w:lang w:eastAsia="es-ES"/>
        </w:rPr>
        <w:t xml:space="preserve"> datos en particular. Corresponderá realizar un análisis específico sobre qué algoritmo resulta más idóneo en caso de tener otras fuentes de datos.</w:t>
      </w:r>
    </w:p>
    <w:p w14:paraId="54A0D963" w14:textId="55A5127A" w:rsidR="00B56E23" w:rsidRDefault="00B56E23" w:rsidP="002273D2">
      <w:pPr>
        <w:pStyle w:val="Prrafodelista"/>
        <w:numPr>
          <w:ilvl w:val="0"/>
          <w:numId w:val="12"/>
        </w:numPr>
        <w:spacing w:line="360" w:lineRule="auto"/>
        <w:jc w:val="both"/>
        <w:rPr>
          <w:lang w:eastAsia="es-ES"/>
        </w:rPr>
      </w:pPr>
      <w:r>
        <w:rPr>
          <w:lang w:eastAsia="es-ES"/>
        </w:rPr>
        <w:t>A través de la implementación de los algoritmos de clusterización, se puede concluir que la mayoría de cantones del Ecuador tuvieron una afectación afín debido a la pandemia del COVID-19</w:t>
      </w:r>
      <w:r w:rsidR="00680C95">
        <w:rPr>
          <w:lang w:eastAsia="es-ES"/>
        </w:rPr>
        <w:t xml:space="preserve">, aunque </w:t>
      </w:r>
      <w:r w:rsidR="002A6531">
        <w:rPr>
          <w:lang w:eastAsia="es-ES"/>
        </w:rPr>
        <w:t>es imperativo realizar un análisis basado en la realidad de cada localidad, considerando factores como la población o situación socioeconómica; esto permitirá la toma de mejores decisiones.</w:t>
      </w:r>
    </w:p>
    <w:p w14:paraId="56B6D135" w14:textId="21F5B811" w:rsidR="00F05A1C" w:rsidRPr="00F05A1C" w:rsidRDefault="00F05A1C" w:rsidP="00F05A1C">
      <w:pPr>
        <w:rPr>
          <w:lang w:eastAsia="es-ES"/>
        </w:rPr>
      </w:pPr>
    </w:p>
    <w:p w14:paraId="2090F113" w14:textId="379A738E" w:rsidR="003C134C" w:rsidRDefault="00AF6388">
      <w:pPr>
        <w:pStyle w:val="Ttulo2"/>
        <w:rPr>
          <w:rFonts w:eastAsia="Times New Roman"/>
          <w:color w:val="000000" w:themeColor="text1"/>
          <w:lang w:eastAsia="es-ES"/>
        </w:rPr>
      </w:pPr>
      <w:bookmarkStart w:id="291" w:name="_Toc100827416"/>
      <w:bookmarkStart w:id="292" w:name="_Toc106016376"/>
      <w:r>
        <w:rPr>
          <w:rFonts w:eastAsia="Times New Roman"/>
          <w:color w:val="000000" w:themeColor="text1"/>
          <w:lang w:eastAsia="es-ES"/>
        </w:rPr>
        <w:lastRenderedPageBreak/>
        <w:t>6</w:t>
      </w:r>
      <w:r w:rsidR="00416DCB" w:rsidRPr="00881F30">
        <w:rPr>
          <w:rFonts w:eastAsia="Times New Roman"/>
          <w:color w:val="000000" w:themeColor="text1"/>
          <w:lang w:eastAsia="es-ES"/>
        </w:rPr>
        <w:t>.2. Líneas de trabajo futuro</w:t>
      </w:r>
      <w:bookmarkEnd w:id="291"/>
      <w:bookmarkEnd w:id="292"/>
    </w:p>
    <w:p w14:paraId="3B4FE607" w14:textId="1B876224" w:rsidR="00B8163D" w:rsidRDefault="00045A33" w:rsidP="00680C95">
      <w:pPr>
        <w:pStyle w:val="Prrafodelista"/>
        <w:numPr>
          <w:ilvl w:val="0"/>
          <w:numId w:val="45"/>
        </w:numPr>
        <w:spacing w:line="360" w:lineRule="auto"/>
        <w:jc w:val="both"/>
        <w:rPr>
          <w:lang w:eastAsia="es-ES"/>
        </w:rPr>
      </w:pPr>
      <w:r>
        <w:rPr>
          <w:lang w:eastAsia="es-ES"/>
        </w:rPr>
        <w:t>Para la implementación del TFM se utilizó dos computadores locales que tenían instaladas varias herramientas para la captura y procesamiento de</w:t>
      </w:r>
      <w:r w:rsidR="00680C95">
        <w:rPr>
          <w:lang w:eastAsia="es-ES"/>
        </w:rPr>
        <w:t xml:space="preserve"> la información</w:t>
      </w:r>
      <w:r>
        <w:rPr>
          <w:lang w:eastAsia="es-ES"/>
        </w:rPr>
        <w:t xml:space="preserve"> de declaraciones, </w:t>
      </w:r>
      <w:r w:rsidR="00707AD7">
        <w:rPr>
          <w:lang w:eastAsia="es-ES"/>
        </w:rPr>
        <w:t>ocasionando</w:t>
      </w:r>
      <w:r w:rsidR="00680C95">
        <w:rPr>
          <w:lang w:eastAsia="es-ES"/>
        </w:rPr>
        <w:t xml:space="preserve"> que los recursos de</w:t>
      </w:r>
      <w:r w:rsidR="00680C95" w:rsidRPr="00680C95">
        <w:rPr>
          <w:i/>
          <w:lang w:eastAsia="es-ES"/>
        </w:rPr>
        <w:t xml:space="preserve"> hardware </w:t>
      </w:r>
      <w:r w:rsidR="00680C95">
        <w:rPr>
          <w:lang w:eastAsia="es-ES"/>
        </w:rPr>
        <w:t>de cada equipo se vean limitados al tener que ser compartidos entre varios aplicativos. Es por ello que s</w:t>
      </w:r>
      <w:r>
        <w:rPr>
          <w:lang w:eastAsia="es-ES"/>
        </w:rPr>
        <w:t>e presenta como una línea a trabajo futuro el uso de varios equ</w:t>
      </w:r>
      <w:r w:rsidR="00680C95">
        <w:rPr>
          <w:lang w:eastAsia="es-ES"/>
        </w:rPr>
        <w:t>ipos computacionales (</w:t>
      </w:r>
      <w:r w:rsidR="00680C95" w:rsidRPr="00680C95">
        <w:rPr>
          <w:i/>
          <w:lang w:eastAsia="es-ES"/>
        </w:rPr>
        <w:t>clustering</w:t>
      </w:r>
      <w:r w:rsidR="00680C95">
        <w:rPr>
          <w:lang w:eastAsia="es-ES"/>
        </w:rPr>
        <w:t>) que cuenten con herramientas dedicadas por cada computador, así como la replicación y particionamiento de los datos generados en varios equipos.</w:t>
      </w:r>
    </w:p>
    <w:p w14:paraId="5F2452FB" w14:textId="360E8BF8" w:rsidR="00680C95" w:rsidRDefault="00CC391B" w:rsidP="00680C95">
      <w:pPr>
        <w:pStyle w:val="Prrafodelista"/>
        <w:numPr>
          <w:ilvl w:val="0"/>
          <w:numId w:val="45"/>
        </w:numPr>
        <w:spacing w:line="360" w:lineRule="auto"/>
        <w:jc w:val="both"/>
        <w:rPr>
          <w:lang w:eastAsia="es-ES"/>
        </w:rPr>
      </w:pPr>
      <w:r>
        <w:rPr>
          <w:lang w:eastAsia="es-ES"/>
        </w:rPr>
        <w:t xml:space="preserve">Se plantea como un posible trabajo a futuro, la implementación del presente TFM con tecnologías </w:t>
      </w:r>
      <w:r w:rsidRPr="00CC391B">
        <w:rPr>
          <w:i/>
          <w:lang w:eastAsia="es-ES"/>
        </w:rPr>
        <w:t>cloud</w:t>
      </w:r>
      <w:r w:rsidR="00AB3C41">
        <w:rPr>
          <w:i/>
          <w:lang w:eastAsia="es-ES"/>
        </w:rPr>
        <w:t>.</w:t>
      </w:r>
      <w:r>
        <w:rPr>
          <w:i/>
          <w:lang w:eastAsia="es-ES"/>
        </w:rPr>
        <w:t xml:space="preserve"> </w:t>
      </w:r>
      <w:r w:rsidR="00AB3C41">
        <w:rPr>
          <w:lang w:eastAsia="es-ES"/>
        </w:rPr>
        <w:t>E</w:t>
      </w:r>
      <w:r>
        <w:rPr>
          <w:lang w:eastAsia="es-ES"/>
        </w:rPr>
        <w:t>s de sobra conocido que plataformas como Amazon AWS o Azure cuentan con herramientas que facilitan una rápida integración entre ellas</w:t>
      </w:r>
      <w:r w:rsidR="005173B6">
        <w:rPr>
          <w:lang w:eastAsia="es-ES"/>
        </w:rPr>
        <w:t xml:space="preserve"> y escalabilidad</w:t>
      </w:r>
      <w:r w:rsidR="00316837">
        <w:rPr>
          <w:lang w:eastAsia="es-ES"/>
        </w:rPr>
        <w:t xml:space="preserve"> horizontal a través de la incorporación de nuevos nodos</w:t>
      </w:r>
      <w:r w:rsidR="00AB3C41">
        <w:rPr>
          <w:lang w:eastAsia="es-ES"/>
        </w:rPr>
        <w:t>, esto daría paso a focalizarse únicamente en el desarrollo de la solución (código) en lugar de las tareas relativas a infraestructura y configuración de herramientas.</w:t>
      </w:r>
    </w:p>
    <w:p w14:paraId="3DA18EF6" w14:textId="6A01EFEE" w:rsidR="00316837" w:rsidRDefault="00316837" w:rsidP="00680C95">
      <w:pPr>
        <w:pStyle w:val="Prrafodelista"/>
        <w:numPr>
          <w:ilvl w:val="0"/>
          <w:numId w:val="45"/>
        </w:numPr>
        <w:spacing w:line="360" w:lineRule="auto"/>
        <w:jc w:val="both"/>
        <w:rPr>
          <w:lang w:eastAsia="es-ES"/>
        </w:rPr>
      </w:pPr>
      <w:r>
        <w:rPr>
          <w:lang w:eastAsia="es-ES"/>
        </w:rPr>
        <w:t xml:space="preserve">Los datos generados de declaraciones 2022 fueron de tipo randómico, lo que imposibilita realizar un análisis profundo de esta información. </w:t>
      </w:r>
      <w:r w:rsidR="00A44074">
        <w:rPr>
          <w:lang w:eastAsia="es-ES"/>
        </w:rPr>
        <w:t xml:space="preserve">Se </w:t>
      </w:r>
      <w:r>
        <w:rPr>
          <w:lang w:eastAsia="es-ES"/>
        </w:rPr>
        <w:t xml:space="preserve">abre la posibilidad de implementar un piloto que capture datos reales de declaraciones en </w:t>
      </w:r>
      <w:r w:rsidRPr="00316837">
        <w:rPr>
          <w:i/>
          <w:lang w:eastAsia="es-ES"/>
        </w:rPr>
        <w:t>streaming</w:t>
      </w:r>
      <w:r>
        <w:rPr>
          <w:i/>
          <w:lang w:eastAsia="es-ES"/>
        </w:rPr>
        <w:t xml:space="preserve">, </w:t>
      </w:r>
      <w:r>
        <w:rPr>
          <w:lang w:eastAsia="es-ES"/>
        </w:rPr>
        <w:t>así como la construcción de modelos de</w:t>
      </w:r>
      <w:r w:rsidRPr="00316837">
        <w:rPr>
          <w:i/>
          <w:lang w:eastAsia="es-ES"/>
        </w:rPr>
        <w:t xml:space="preserve"> Machine Learrning</w:t>
      </w:r>
      <w:r>
        <w:rPr>
          <w:i/>
          <w:lang w:eastAsia="es-ES"/>
        </w:rPr>
        <w:t xml:space="preserve"> </w:t>
      </w:r>
      <w:r>
        <w:rPr>
          <w:lang w:eastAsia="es-ES"/>
        </w:rPr>
        <w:t>para la detección de patrones o tendencias en tiempo real.</w:t>
      </w:r>
    </w:p>
    <w:p w14:paraId="675E7AE4" w14:textId="120A64B9" w:rsidR="00CA3668" w:rsidRPr="00B8163D" w:rsidRDefault="00CA3668" w:rsidP="00680C95">
      <w:pPr>
        <w:pStyle w:val="Prrafodelista"/>
        <w:numPr>
          <w:ilvl w:val="0"/>
          <w:numId w:val="45"/>
        </w:numPr>
        <w:spacing w:line="360" w:lineRule="auto"/>
        <w:jc w:val="both"/>
        <w:rPr>
          <w:lang w:eastAsia="es-ES"/>
        </w:rPr>
      </w:pPr>
      <w:r>
        <w:rPr>
          <w:lang w:eastAsia="es-ES"/>
        </w:rPr>
        <w:t xml:space="preserve">Este proyecto se enfocó en información de declaraciones agregadas, donde se omite datos relativos de los contribuyentes; sin </w:t>
      </w:r>
      <w:r w:rsidR="0017697E">
        <w:rPr>
          <w:lang w:eastAsia="es-ES"/>
        </w:rPr>
        <w:t xml:space="preserve">embargo, se plantea como un posible trabajo a futuro el trabajar con datos a detalle de declaraciones de impuestos a fin de que haciendo uso de técnicas de </w:t>
      </w:r>
      <w:r w:rsidR="0017697E" w:rsidRPr="0017697E">
        <w:rPr>
          <w:i/>
          <w:lang w:eastAsia="es-ES"/>
        </w:rPr>
        <w:t>Machine Learning</w:t>
      </w:r>
      <w:r w:rsidR="0017697E">
        <w:rPr>
          <w:lang w:eastAsia="es-ES"/>
        </w:rPr>
        <w:t xml:space="preserve">  se permita identificar qué contribuyentes podrían incurrir en prácticas ilegales como la evasión y elusión fiscal; todo en marco de la protección y buen uso de los datos personales.</w:t>
      </w:r>
    </w:p>
    <w:p w14:paraId="737D3B18" w14:textId="77777777" w:rsidR="003C134C" w:rsidRPr="00881F30" w:rsidRDefault="00416DCB">
      <w:pPr>
        <w:tabs>
          <w:tab w:val="right" w:pos="9498"/>
        </w:tabs>
        <w:spacing w:after="0"/>
        <w:rPr>
          <w:rFonts w:eastAsia="Times New Roman" w:cs="Arial"/>
          <w:color w:val="000000" w:themeColor="text1"/>
          <w:lang w:eastAsia="es-ES"/>
        </w:rPr>
      </w:pPr>
      <w:r w:rsidRPr="00881F30">
        <w:rPr>
          <w:color w:val="000000" w:themeColor="text1"/>
        </w:rPr>
        <w:br w:type="page"/>
      </w:r>
    </w:p>
    <w:p w14:paraId="2650F5B7" w14:textId="5233FA0B" w:rsidR="003C134C" w:rsidRPr="00881F30" w:rsidRDefault="00AF6388">
      <w:pPr>
        <w:pStyle w:val="Ttulo1"/>
        <w:rPr>
          <w:color w:val="000000" w:themeColor="text1"/>
        </w:rPr>
      </w:pPr>
      <w:bookmarkStart w:id="293" w:name="_Toc441233913"/>
      <w:bookmarkStart w:id="294" w:name="_Toc441233914"/>
      <w:bookmarkStart w:id="295" w:name="_Toc437557505"/>
      <w:bookmarkStart w:id="296" w:name="_Toc432240311"/>
      <w:bookmarkStart w:id="297" w:name="_Toc432504700"/>
      <w:bookmarkStart w:id="298" w:name="_Toc435459319"/>
      <w:bookmarkStart w:id="299" w:name="_Toc435460093"/>
      <w:bookmarkStart w:id="300" w:name="_Toc435460326"/>
      <w:bookmarkStart w:id="301" w:name="_Toc435460391"/>
      <w:bookmarkStart w:id="302" w:name="_Toc435460655"/>
      <w:bookmarkStart w:id="303" w:name="_Toc435460774"/>
      <w:bookmarkStart w:id="304" w:name="_Toc435462181"/>
      <w:bookmarkStart w:id="305" w:name="_Toc439969759"/>
      <w:bookmarkStart w:id="306" w:name="_Toc439968624"/>
      <w:bookmarkStart w:id="307" w:name="_Toc100827417"/>
      <w:bookmarkStart w:id="308" w:name="_Toc106016377"/>
      <w:bookmarkEnd w:id="293"/>
      <w:r>
        <w:rPr>
          <w:color w:val="000000" w:themeColor="text1"/>
        </w:rPr>
        <w:lastRenderedPageBreak/>
        <w:t>7</w:t>
      </w:r>
      <w:r w:rsidR="00416DCB" w:rsidRPr="00881F30">
        <w:rPr>
          <w:color w:val="000000" w:themeColor="text1"/>
        </w:rPr>
        <w:t xml:space="preserve">. </w:t>
      </w:r>
      <w:bookmarkEnd w:id="294"/>
      <w:bookmarkEnd w:id="295"/>
      <w:bookmarkEnd w:id="296"/>
      <w:bookmarkEnd w:id="297"/>
      <w:bookmarkEnd w:id="298"/>
      <w:bookmarkEnd w:id="299"/>
      <w:bookmarkEnd w:id="300"/>
      <w:bookmarkEnd w:id="301"/>
      <w:bookmarkEnd w:id="302"/>
      <w:bookmarkEnd w:id="303"/>
      <w:bookmarkEnd w:id="304"/>
      <w:bookmarkEnd w:id="305"/>
      <w:bookmarkEnd w:id="306"/>
      <w:r w:rsidR="00416DCB" w:rsidRPr="00881F30">
        <w:rPr>
          <w:color w:val="000000" w:themeColor="text1"/>
        </w:rPr>
        <w:t>Bibliografía</w:t>
      </w:r>
      <w:bookmarkEnd w:id="307"/>
      <w:bookmarkEnd w:id="308"/>
    </w:p>
    <w:sdt>
      <w:sdtPr>
        <w:rPr>
          <w:rFonts w:cstheme="minorBidi"/>
          <w:color w:val="000000" w:themeColor="text1"/>
          <w:lang w:val="es-ES_tradnl"/>
        </w:rPr>
        <w:id w:val="1159313856"/>
        <w:docPartObj>
          <w:docPartGallery w:val="Bibliographies"/>
          <w:docPartUnique/>
        </w:docPartObj>
      </w:sdtPr>
      <w:sdtEndPr>
        <w:rPr>
          <w:lang w:val="es-EC"/>
        </w:rPr>
      </w:sdtEndPr>
      <w:sdtContent>
        <w:p w14:paraId="0AEF39D6" w14:textId="77777777" w:rsidR="003C134C" w:rsidRPr="00881F30" w:rsidRDefault="003C134C">
          <w:pPr>
            <w:pStyle w:val="Bibliografa"/>
            <w:rPr>
              <w:color w:val="000000" w:themeColor="text1"/>
            </w:rPr>
          </w:pPr>
        </w:p>
        <w:p w14:paraId="07C3D10B" w14:textId="77777777" w:rsidR="00733AE4" w:rsidRDefault="00416DCB" w:rsidP="00733AE4">
          <w:pPr>
            <w:pStyle w:val="Bibliografa"/>
            <w:ind w:left="720" w:hanging="720"/>
            <w:rPr>
              <w:noProof/>
              <w:sz w:val="24"/>
              <w:szCs w:val="24"/>
            </w:rPr>
          </w:pPr>
          <w:r w:rsidRPr="00881F30">
            <w:rPr>
              <w:color w:val="000000" w:themeColor="text1"/>
            </w:rPr>
            <w:fldChar w:fldCharType="begin"/>
          </w:r>
          <w:r w:rsidRPr="00881F30">
            <w:rPr>
              <w:color w:val="000000" w:themeColor="text1"/>
            </w:rPr>
            <w:instrText>BIBLIOGRAPHY</w:instrText>
          </w:r>
          <w:r w:rsidRPr="00881F30">
            <w:rPr>
              <w:color w:val="000000" w:themeColor="text1"/>
            </w:rPr>
            <w:fldChar w:fldCharType="separate"/>
          </w:r>
          <w:r w:rsidR="00733AE4">
            <w:rPr>
              <w:noProof/>
            </w:rPr>
            <w:t xml:space="preserve">Waehner, K. (25 de Febrero de 2022). </w:t>
          </w:r>
          <w:r w:rsidR="00733AE4">
            <w:rPr>
              <w:i/>
              <w:iCs/>
              <w:noProof/>
            </w:rPr>
            <w:t>Kai Waehner</w:t>
          </w:r>
          <w:r w:rsidR="00733AE4">
            <w:rPr>
              <w:noProof/>
            </w:rPr>
            <w:t>. Obtenido de https://www.kai-waehner.de/blog/tag/real-time/</w:t>
          </w:r>
        </w:p>
        <w:p w14:paraId="7E374A84" w14:textId="77777777" w:rsidR="00733AE4" w:rsidRDefault="00733AE4" w:rsidP="00733AE4">
          <w:pPr>
            <w:pStyle w:val="Bibliografa"/>
            <w:ind w:left="720" w:hanging="720"/>
            <w:rPr>
              <w:noProof/>
            </w:rPr>
          </w:pPr>
          <w:r>
            <w:rPr>
              <w:noProof/>
            </w:rPr>
            <w:t xml:space="preserve">Alvarez, J. (9 de Septiembre de 2018). </w:t>
          </w:r>
          <w:r>
            <w:rPr>
              <w:i/>
              <w:iCs/>
              <w:noProof/>
            </w:rPr>
            <w:t>Blog de José Mariano Alvarez</w:t>
          </w:r>
          <w:r>
            <w:rPr>
              <w:noProof/>
            </w:rPr>
            <w:t>. Obtenido de http://blog.josemarianoalvarez.com/2018/09/09/instalar-apache-spark-en-windows-10/</w:t>
          </w:r>
        </w:p>
        <w:p w14:paraId="2A329AA6" w14:textId="77777777" w:rsidR="00733AE4" w:rsidRDefault="00733AE4" w:rsidP="00733AE4">
          <w:pPr>
            <w:pStyle w:val="Bibliografa"/>
            <w:ind w:left="720" w:hanging="720"/>
            <w:rPr>
              <w:noProof/>
            </w:rPr>
          </w:pPr>
          <w:r w:rsidRPr="002F7DB6">
            <w:rPr>
              <w:noProof/>
              <w:lang w:val="en-US"/>
            </w:rPr>
            <w:t xml:space="preserve">Apache Spark. (s.f.). </w:t>
          </w:r>
          <w:r w:rsidRPr="002F7DB6">
            <w:rPr>
              <w:i/>
              <w:iCs/>
              <w:noProof/>
              <w:lang w:val="en-US"/>
            </w:rPr>
            <w:t>Spark</w:t>
          </w:r>
          <w:r w:rsidRPr="002F7DB6">
            <w:rPr>
              <w:noProof/>
              <w:lang w:val="en-US"/>
            </w:rPr>
            <w:t xml:space="preserve">. </w:t>
          </w:r>
          <w:r>
            <w:rPr>
              <w:noProof/>
            </w:rPr>
            <w:t>Obtenido de https://spark.apache.org/docs/latest/structured-streaming-programming-guide.html</w:t>
          </w:r>
        </w:p>
        <w:p w14:paraId="72638CF9" w14:textId="77777777" w:rsidR="00733AE4" w:rsidRDefault="00733AE4" w:rsidP="00733AE4">
          <w:pPr>
            <w:pStyle w:val="Bibliografa"/>
            <w:ind w:left="720" w:hanging="720"/>
            <w:rPr>
              <w:noProof/>
            </w:rPr>
          </w:pPr>
          <w:r>
            <w:rPr>
              <w:noProof/>
            </w:rPr>
            <w:t xml:space="preserve">Banco Central del Ecuador. (30 de Noviembre de 2021). </w:t>
          </w:r>
          <w:r>
            <w:rPr>
              <w:i/>
              <w:iCs/>
              <w:noProof/>
            </w:rPr>
            <w:t>https://www.bce.fin.ec/</w:t>
          </w:r>
          <w:r>
            <w:rPr>
              <w:noProof/>
            </w:rPr>
            <w:t>. Obtenido de https://www.bce.fin.ec/index.php/boletines-de-prensa-archivo/item/1458-el-banco-central-actualiza-al-alza-su-prevision-de-crecimiento-para-2021-a-3-55</w:t>
          </w:r>
        </w:p>
        <w:p w14:paraId="70240EE9" w14:textId="77777777" w:rsidR="00733AE4" w:rsidRDefault="00733AE4" w:rsidP="00733AE4">
          <w:pPr>
            <w:pStyle w:val="Bibliografa"/>
            <w:ind w:left="720" w:hanging="720"/>
            <w:rPr>
              <w:noProof/>
            </w:rPr>
          </w:pPr>
          <w:r>
            <w:rPr>
              <w:noProof/>
            </w:rPr>
            <w:t xml:space="preserve">Bennett, E. (17 de Agosto de 2021). </w:t>
          </w:r>
          <w:r>
            <w:rPr>
              <w:i/>
              <w:iCs/>
              <w:noProof/>
            </w:rPr>
            <w:t>Logit</w:t>
          </w:r>
          <w:r>
            <w:rPr>
              <w:noProof/>
            </w:rPr>
            <w:t>. Obtenido de https://logit.io/blog/post/the-top-elasticsearch-use-cases</w:t>
          </w:r>
        </w:p>
        <w:p w14:paraId="325CF48F" w14:textId="77777777" w:rsidR="00733AE4" w:rsidRDefault="00733AE4" w:rsidP="00733AE4">
          <w:pPr>
            <w:pStyle w:val="Bibliografa"/>
            <w:ind w:left="720" w:hanging="720"/>
            <w:rPr>
              <w:noProof/>
            </w:rPr>
          </w:pPr>
          <w:r w:rsidRPr="002F7DB6">
            <w:rPr>
              <w:noProof/>
              <w:lang w:val="en-US"/>
            </w:rPr>
            <w:t>Burnay, C., Dargam, F., &amp; Zarate, P. (2019). Special issue: Data visualization for decision</w:t>
          </w:r>
          <w:r w:rsidRPr="002F7DB6">
            <w:rPr>
              <w:noProof/>
              <w:lang w:val="en-US"/>
            </w:rPr>
            <w:noBreakHyphen/>
            <w:t xml:space="preserve">making:. </w:t>
          </w:r>
          <w:r>
            <w:rPr>
              <w:i/>
              <w:iCs/>
              <w:noProof/>
            </w:rPr>
            <w:t>Springer Nature</w:t>
          </w:r>
          <w:r>
            <w:rPr>
              <w:noProof/>
            </w:rPr>
            <w:t>.</w:t>
          </w:r>
        </w:p>
        <w:p w14:paraId="331EEBCA" w14:textId="77777777" w:rsidR="00733AE4" w:rsidRDefault="00733AE4" w:rsidP="00733AE4">
          <w:pPr>
            <w:pStyle w:val="Bibliografa"/>
            <w:ind w:left="720" w:hanging="720"/>
            <w:rPr>
              <w:noProof/>
            </w:rPr>
          </w:pPr>
          <w:r>
            <w:rPr>
              <w:noProof/>
            </w:rPr>
            <w:t xml:space="preserve">Castro, A., &amp; Gonzalez, J. (2012). Utilidad y funcionamiento de las bases de datos NoSQL. </w:t>
          </w:r>
          <w:r>
            <w:rPr>
              <w:i/>
              <w:iCs/>
              <w:noProof/>
            </w:rPr>
            <w:t>Red de Revistas Científicas de América Latina, el Caribe, España y Portugal</w:t>
          </w:r>
          <w:r>
            <w:rPr>
              <w:noProof/>
            </w:rPr>
            <w:t>.</w:t>
          </w:r>
        </w:p>
        <w:p w14:paraId="4448760E" w14:textId="77777777" w:rsidR="00733AE4" w:rsidRDefault="00733AE4" w:rsidP="00733AE4">
          <w:pPr>
            <w:pStyle w:val="Bibliografa"/>
            <w:ind w:left="720" w:hanging="720"/>
            <w:rPr>
              <w:noProof/>
            </w:rPr>
          </w:pPr>
          <w:r>
            <w:rPr>
              <w:noProof/>
            </w:rPr>
            <w:t xml:space="preserve">EDUCBA. (s.f.). </w:t>
          </w:r>
          <w:r>
            <w:rPr>
              <w:i/>
              <w:iCs/>
              <w:noProof/>
            </w:rPr>
            <w:t>EDUCBA</w:t>
          </w:r>
          <w:r>
            <w:rPr>
              <w:noProof/>
            </w:rPr>
            <w:t>. Obtenido de https://www.educba.com/</w:t>
          </w:r>
        </w:p>
        <w:p w14:paraId="2AE5D07A" w14:textId="77777777" w:rsidR="00733AE4" w:rsidRDefault="00733AE4" w:rsidP="00733AE4">
          <w:pPr>
            <w:pStyle w:val="Bibliografa"/>
            <w:ind w:left="720" w:hanging="720"/>
            <w:rPr>
              <w:noProof/>
            </w:rPr>
          </w:pPr>
          <w:r>
            <w:rPr>
              <w:noProof/>
            </w:rPr>
            <w:t xml:space="preserve">Elastic. (s.f.). </w:t>
          </w:r>
          <w:r>
            <w:rPr>
              <w:i/>
              <w:iCs/>
              <w:noProof/>
            </w:rPr>
            <w:t>Elastic</w:t>
          </w:r>
          <w:r>
            <w:rPr>
              <w:noProof/>
            </w:rPr>
            <w:t>. Obtenido de https://www.elastic.co/es/what-is/elk-stack</w:t>
          </w:r>
        </w:p>
        <w:p w14:paraId="4D7BA68C" w14:textId="77777777" w:rsidR="00733AE4" w:rsidRDefault="00733AE4" w:rsidP="00733AE4">
          <w:pPr>
            <w:pStyle w:val="Bibliografa"/>
            <w:ind w:left="720" w:hanging="720"/>
            <w:rPr>
              <w:noProof/>
            </w:rPr>
          </w:pPr>
          <w:r>
            <w:rPr>
              <w:noProof/>
            </w:rPr>
            <w:t>Enlyft. (s.f.). Obtenido de https://enlyft.com/tech/products/kibana</w:t>
          </w:r>
        </w:p>
        <w:p w14:paraId="1BB1149D" w14:textId="77777777" w:rsidR="00733AE4" w:rsidRDefault="00733AE4" w:rsidP="00733AE4">
          <w:pPr>
            <w:pStyle w:val="Bibliografa"/>
            <w:ind w:left="720" w:hanging="720"/>
            <w:rPr>
              <w:noProof/>
            </w:rPr>
          </w:pPr>
          <w:r w:rsidRPr="002F7DB6">
            <w:rPr>
              <w:noProof/>
              <w:lang w:val="en-US"/>
            </w:rPr>
            <w:t xml:space="preserve">Feick, M., Kleer, N., &amp; Kohn, M. (2018). Fundamentals of Real-Time Data Processing Architectures. </w:t>
          </w:r>
          <w:r>
            <w:rPr>
              <w:i/>
              <w:iCs/>
              <w:noProof/>
            </w:rPr>
            <w:t>Lecture Notes in Informatics (LNI)</w:t>
          </w:r>
          <w:r>
            <w:rPr>
              <w:noProof/>
            </w:rPr>
            <w:t>.</w:t>
          </w:r>
        </w:p>
        <w:p w14:paraId="73709702" w14:textId="77777777" w:rsidR="00733AE4" w:rsidRDefault="00733AE4" w:rsidP="00733AE4">
          <w:pPr>
            <w:pStyle w:val="Bibliografa"/>
            <w:ind w:left="720" w:hanging="720"/>
            <w:rPr>
              <w:noProof/>
            </w:rPr>
          </w:pPr>
          <w:r>
            <w:rPr>
              <w:noProof/>
            </w:rPr>
            <w:t xml:space="preserve">Fu, Y., &amp; Chen, M. (20 de Diciembre de 2020). </w:t>
          </w:r>
          <w:r>
            <w:rPr>
              <w:i/>
              <w:iCs/>
              <w:noProof/>
            </w:rPr>
            <w:t>Uber Engineering</w:t>
          </w:r>
          <w:r>
            <w:rPr>
              <w:noProof/>
            </w:rPr>
            <w:t>. Obtenido de https://eng.uber.com/kafka/</w:t>
          </w:r>
        </w:p>
        <w:p w14:paraId="415E2EF9" w14:textId="77777777" w:rsidR="00733AE4" w:rsidRDefault="00733AE4" w:rsidP="00733AE4">
          <w:pPr>
            <w:pStyle w:val="Bibliografa"/>
            <w:ind w:left="720" w:hanging="720"/>
            <w:rPr>
              <w:noProof/>
            </w:rPr>
          </w:pPr>
          <w:r>
            <w:rPr>
              <w:noProof/>
            </w:rPr>
            <w:t xml:space="preserve">Gupta, T. (06 de Diciembre de 2020). </w:t>
          </w:r>
          <w:r>
            <w:rPr>
              <w:i/>
              <w:iCs/>
              <w:noProof/>
            </w:rPr>
            <w:t>medium</w:t>
          </w:r>
          <w:r>
            <w:rPr>
              <w:noProof/>
            </w:rPr>
            <w:t>. Obtenido de https://medium.com/analytics-vidhya/fastest-way-to-install-geopandas-in-jupyter-notebook-on-windows-8f734e11fa2b</w:t>
          </w:r>
        </w:p>
        <w:p w14:paraId="553CDB0D" w14:textId="77777777" w:rsidR="00733AE4" w:rsidRDefault="00733AE4" w:rsidP="00733AE4">
          <w:pPr>
            <w:pStyle w:val="Bibliografa"/>
            <w:ind w:left="720" w:hanging="720"/>
            <w:rPr>
              <w:noProof/>
            </w:rPr>
          </w:pPr>
          <w:r w:rsidRPr="002F7DB6">
            <w:rPr>
              <w:noProof/>
              <w:lang w:val="en-US"/>
            </w:rPr>
            <w:lastRenderedPageBreak/>
            <w:t xml:space="preserve">Hasani, Z. e. (2014). Lambda architecture for real time big data analytic. </w:t>
          </w:r>
          <w:r>
            <w:rPr>
              <w:i/>
              <w:iCs/>
              <w:noProof/>
            </w:rPr>
            <w:t>ICT Innovations</w:t>
          </w:r>
          <w:r>
            <w:rPr>
              <w:noProof/>
            </w:rPr>
            <w:t>.</w:t>
          </w:r>
        </w:p>
        <w:p w14:paraId="1AAC5E56" w14:textId="77777777" w:rsidR="00733AE4" w:rsidRDefault="00733AE4" w:rsidP="00733AE4">
          <w:pPr>
            <w:pStyle w:val="Bibliografa"/>
            <w:ind w:left="720" w:hanging="720"/>
            <w:rPr>
              <w:noProof/>
            </w:rPr>
          </w:pPr>
          <w:r>
            <w:rPr>
              <w:noProof/>
            </w:rPr>
            <w:t xml:space="preserve">Intellipaat. (17 de Octubre de 2020). </w:t>
          </w:r>
          <w:r>
            <w:rPr>
              <w:i/>
              <w:iCs/>
              <w:noProof/>
            </w:rPr>
            <w:t>Intellipaat</w:t>
          </w:r>
          <w:r>
            <w:rPr>
              <w:noProof/>
            </w:rPr>
            <w:t>. Obtenido de https://intellipaat.com/blog/a-brief-introduction-to-principal-component-analysis/</w:t>
          </w:r>
        </w:p>
        <w:p w14:paraId="61ABD033" w14:textId="77777777" w:rsidR="00733AE4" w:rsidRDefault="00733AE4" w:rsidP="00733AE4">
          <w:pPr>
            <w:pStyle w:val="Bibliografa"/>
            <w:ind w:left="720" w:hanging="720"/>
            <w:rPr>
              <w:noProof/>
            </w:rPr>
          </w:pPr>
          <w:r>
            <w:rPr>
              <w:noProof/>
            </w:rPr>
            <w:t xml:space="preserve">Kaloyanova, E. (12 de Diciembre de 2019). </w:t>
          </w:r>
          <w:r>
            <w:rPr>
              <w:i/>
              <w:iCs/>
              <w:noProof/>
            </w:rPr>
            <w:t>365datascience</w:t>
          </w:r>
          <w:r>
            <w:rPr>
              <w:noProof/>
            </w:rPr>
            <w:t>. Obtenido de https://365datascience.com/tutorials/python-tutorials/principal-components-analysis/</w:t>
          </w:r>
        </w:p>
        <w:p w14:paraId="175F0EE5" w14:textId="77777777" w:rsidR="00733AE4" w:rsidRDefault="00733AE4" w:rsidP="00733AE4">
          <w:pPr>
            <w:pStyle w:val="Bibliografa"/>
            <w:ind w:left="720" w:hanging="720"/>
            <w:rPr>
              <w:noProof/>
            </w:rPr>
          </w:pPr>
          <w:r>
            <w:rPr>
              <w:noProof/>
            </w:rPr>
            <w:t xml:space="preserve">Kaloyanova, E. (10 de Marzo de 2020). </w:t>
          </w:r>
          <w:r>
            <w:rPr>
              <w:i/>
              <w:iCs/>
              <w:noProof/>
            </w:rPr>
            <w:t>365DataScience</w:t>
          </w:r>
          <w:r>
            <w:rPr>
              <w:noProof/>
            </w:rPr>
            <w:t>. Obtenido de https://365datascience.com/tutorials/python-tutorials/pca-k-means/</w:t>
          </w:r>
        </w:p>
        <w:p w14:paraId="34CB1CEA" w14:textId="77777777" w:rsidR="00733AE4" w:rsidRDefault="00733AE4" w:rsidP="00733AE4">
          <w:pPr>
            <w:pStyle w:val="Bibliografa"/>
            <w:ind w:left="720" w:hanging="720"/>
            <w:rPr>
              <w:noProof/>
            </w:rPr>
          </w:pPr>
          <w:r w:rsidRPr="002F7DB6">
            <w:rPr>
              <w:noProof/>
              <w:lang w:val="en-US"/>
            </w:rPr>
            <w:t xml:space="preserve">Li, K., Tiwari, A., Alcock, J., &amp; Bermell-Garcia, P. (2016). Categorisation of visualization methods to support the design of Human-Computer Interaction Systems. . </w:t>
          </w:r>
          <w:r>
            <w:rPr>
              <w:i/>
              <w:iCs/>
              <w:noProof/>
            </w:rPr>
            <w:t>Applied Ergonomics</w:t>
          </w:r>
          <w:r>
            <w:rPr>
              <w:noProof/>
            </w:rPr>
            <w:t>, 55,85-107.</w:t>
          </w:r>
        </w:p>
        <w:p w14:paraId="6F211FE9" w14:textId="77777777" w:rsidR="00733AE4" w:rsidRDefault="00733AE4" w:rsidP="00733AE4">
          <w:pPr>
            <w:pStyle w:val="Bibliografa"/>
            <w:ind w:left="720" w:hanging="720"/>
            <w:rPr>
              <w:noProof/>
            </w:rPr>
          </w:pPr>
          <w:r>
            <w:rPr>
              <w:noProof/>
            </w:rPr>
            <w:t xml:space="preserve">Microsoft. (02 de Mayo de 2022). </w:t>
          </w:r>
          <w:r>
            <w:rPr>
              <w:i/>
              <w:iCs/>
              <w:noProof/>
            </w:rPr>
            <w:t>Microsoft</w:t>
          </w:r>
          <w:r>
            <w:rPr>
              <w:noProof/>
            </w:rPr>
            <w:t>. Obtenido de https://docs.microsoft.com/es-es/dotnet/spark/what-is-spark</w:t>
          </w:r>
        </w:p>
        <w:p w14:paraId="64D224DB" w14:textId="77777777" w:rsidR="00733AE4" w:rsidRDefault="00733AE4" w:rsidP="00733AE4">
          <w:pPr>
            <w:pStyle w:val="Bibliografa"/>
            <w:ind w:left="720" w:hanging="720"/>
            <w:rPr>
              <w:noProof/>
            </w:rPr>
          </w:pPr>
          <w:r w:rsidRPr="002F7DB6">
            <w:rPr>
              <w:noProof/>
              <w:lang w:val="en-US"/>
            </w:rPr>
            <w:t xml:space="preserve">Moore, J. (2017). DATA VISUALIZATION IN SUPPORT OF EXECUTIVE DECISION MAKING. </w:t>
          </w:r>
          <w:r>
            <w:rPr>
              <w:i/>
              <w:iCs/>
              <w:noProof/>
            </w:rPr>
            <w:t>Informing Science Institute</w:t>
          </w:r>
          <w:r>
            <w:rPr>
              <w:noProof/>
            </w:rPr>
            <w:t>.</w:t>
          </w:r>
        </w:p>
        <w:p w14:paraId="6CDCBF18" w14:textId="77777777" w:rsidR="00733AE4" w:rsidRDefault="00733AE4" w:rsidP="00733AE4">
          <w:pPr>
            <w:pStyle w:val="Bibliografa"/>
            <w:ind w:left="720" w:hanging="720"/>
            <w:rPr>
              <w:noProof/>
            </w:rPr>
          </w:pPr>
          <w:r>
            <w:rPr>
              <w:noProof/>
            </w:rPr>
            <w:t xml:space="preserve">Nava, V. (10 de Marzo de 2016). </w:t>
          </w:r>
          <w:r>
            <w:rPr>
              <w:i/>
              <w:iCs/>
              <w:noProof/>
            </w:rPr>
            <w:t>Qubole</w:t>
          </w:r>
          <w:r>
            <w:rPr>
              <w:noProof/>
            </w:rPr>
            <w:t>. Obtenido de https://www.qubole.com/blog/apache-spark-use-cases/</w:t>
          </w:r>
        </w:p>
        <w:p w14:paraId="6B9BFE3E" w14:textId="77777777" w:rsidR="00733AE4" w:rsidRPr="002F7DB6" w:rsidRDefault="00733AE4" w:rsidP="00733AE4">
          <w:pPr>
            <w:pStyle w:val="Bibliografa"/>
            <w:ind w:left="720" w:hanging="720"/>
            <w:rPr>
              <w:noProof/>
              <w:lang w:val="en-US"/>
            </w:rPr>
          </w:pPr>
          <w:r>
            <w:rPr>
              <w:noProof/>
            </w:rPr>
            <w:t xml:space="preserve">Pedregosa, F., Varoquaux, G., &amp; Gramfort, A. e. (2011). </w:t>
          </w:r>
          <w:r w:rsidRPr="002F7DB6">
            <w:rPr>
              <w:noProof/>
              <w:lang w:val="en-US"/>
            </w:rPr>
            <w:t xml:space="preserve">Scikit-learn: Machine Learning in Python. </w:t>
          </w:r>
          <w:r w:rsidRPr="002F7DB6">
            <w:rPr>
              <w:i/>
              <w:iCs/>
              <w:noProof/>
              <w:lang w:val="en-US"/>
            </w:rPr>
            <w:t>Journal of Machine Learning</w:t>
          </w:r>
          <w:r w:rsidRPr="002F7DB6">
            <w:rPr>
              <w:noProof/>
              <w:lang w:val="en-US"/>
            </w:rPr>
            <w:t>.</w:t>
          </w:r>
        </w:p>
        <w:p w14:paraId="5A757A8C" w14:textId="77777777" w:rsidR="00733AE4" w:rsidRPr="002F7DB6" w:rsidRDefault="00733AE4" w:rsidP="00733AE4">
          <w:pPr>
            <w:pStyle w:val="Bibliografa"/>
            <w:ind w:left="720" w:hanging="720"/>
            <w:rPr>
              <w:noProof/>
              <w:lang w:val="en-US"/>
            </w:rPr>
          </w:pPr>
          <w:r w:rsidRPr="002F7DB6">
            <w:rPr>
              <w:noProof/>
              <w:lang w:val="en-US"/>
            </w:rPr>
            <w:t xml:space="preserve">programmerclick. (s.f.). </w:t>
          </w:r>
          <w:r w:rsidRPr="002F7DB6">
            <w:rPr>
              <w:i/>
              <w:iCs/>
              <w:noProof/>
              <w:lang w:val="en-US"/>
            </w:rPr>
            <w:t>programmerclick</w:t>
          </w:r>
          <w:r w:rsidRPr="002F7DB6">
            <w:rPr>
              <w:noProof/>
              <w:lang w:val="en-US"/>
            </w:rPr>
            <w:t>. Obtenido de https://programmerclick.com/article/4039326230/</w:t>
          </w:r>
        </w:p>
        <w:p w14:paraId="67EB2798" w14:textId="77777777" w:rsidR="00733AE4" w:rsidRDefault="00733AE4" w:rsidP="00733AE4">
          <w:pPr>
            <w:pStyle w:val="Bibliografa"/>
            <w:ind w:left="720" w:hanging="720"/>
            <w:rPr>
              <w:noProof/>
            </w:rPr>
          </w:pPr>
          <w:r>
            <w:rPr>
              <w:noProof/>
            </w:rPr>
            <w:t xml:space="preserve">ProjectPro. (31 de Marzo de 2022). </w:t>
          </w:r>
          <w:r>
            <w:rPr>
              <w:i/>
              <w:iCs/>
              <w:noProof/>
            </w:rPr>
            <w:t>ProjectPro</w:t>
          </w:r>
          <w:r>
            <w:rPr>
              <w:noProof/>
            </w:rPr>
            <w:t>. Obtenido de https://www.projectpro.io/article/top-5-apache-spark-use-cases/271</w:t>
          </w:r>
        </w:p>
        <w:p w14:paraId="435AF126" w14:textId="77777777" w:rsidR="00733AE4" w:rsidRDefault="00733AE4" w:rsidP="00733AE4">
          <w:pPr>
            <w:pStyle w:val="Bibliografa"/>
            <w:ind w:left="720" w:hanging="720"/>
            <w:rPr>
              <w:noProof/>
            </w:rPr>
          </w:pPr>
          <w:r>
            <w:rPr>
              <w:noProof/>
            </w:rPr>
            <w:t xml:space="preserve">Santos, P. (22 de Marzo de 2019). </w:t>
          </w:r>
          <w:r>
            <w:rPr>
              <w:i/>
              <w:iCs/>
              <w:noProof/>
            </w:rPr>
            <w:t>openwebinars</w:t>
          </w:r>
          <w:r>
            <w:rPr>
              <w:noProof/>
            </w:rPr>
            <w:t>. Obtenido de https://openwebinars.net/blog/como-utilizar-spark-en-windows/</w:t>
          </w:r>
        </w:p>
        <w:p w14:paraId="12E20D1C" w14:textId="77777777" w:rsidR="00733AE4" w:rsidRDefault="00733AE4" w:rsidP="00733AE4">
          <w:pPr>
            <w:pStyle w:val="Bibliografa"/>
            <w:ind w:left="720" w:hanging="720"/>
            <w:rPr>
              <w:noProof/>
            </w:rPr>
          </w:pPr>
          <w:r>
            <w:rPr>
              <w:noProof/>
            </w:rPr>
            <w:t>Sartorius. (18 de Agosto de 2020). Obtenido de https://www.sartorius.com/en/knowledge/science-snippets/what-is-principal-component-analysis-pca-and-how-it-is-used-507186</w:t>
          </w:r>
        </w:p>
        <w:p w14:paraId="051D9789" w14:textId="77777777" w:rsidR="00733AE4" w:rsidRDefault="00733AE4" w:rsidP="00733AE4">
          <w:pPr>
            <w:pStyle w:val="Bibliografa"/>
            <w:ind w:left="720" w:hanging="720"/>
            <w:rPr>
              <w:noProof/>
            </w:rPr>
          </w:pPr>
          <w:r w:rsidRPr="002F7DB6">
            <w:rPr>
              <w:noProof/>
              <w:lang w:val="en-US"/>
            </w:rPr>
            <w:t xml:space="preserve">Scikit-Learn. (s.f.). </w:t>
          </w:r>
          <w:r w:rsidRPr="002F7DB6">
            <w:rPr>
              <w:i/>
              <w:iCs/>
              <w:noProof/>
              <w:lang w:val="en-US"/>
            </w:rPr>
            <w:t>Scikit-Learn</w:t>
          </w:r>
          <w:r w:rsidRPr="002F7DB6">
            <w:rPr>
              <w:noProof/>
              <w:lang w:val="en-US"/>
            </w:rPr>
            <w:t xml:space="preserve">. </w:t>
          </w:r>
          <w:r>
            <w:rPr>
              <w:noProof/>
            </w:rPr>
            <w:t>Obtenido de https://scikit-learn.org/stable/testimonials/testimonials.html</w:t>
          </w:r>
        </w:p>
        <w:p w14:paraId="5B4B0443" w14:textId="77777777" w:rsidR="00733AE4" w:rsidRDefault="00733AE4" w:rsidP="00733AE4">
          <w:pPr>
            <w:pStyle w:val="Bibliografa"/>
            <w:ind w:left="720" w:hanging="720"/>
            <w:rPr>
              <w:noProof/>
            </w:rPr>
          </w:pPr>
          <w:r>
            <w:rPr>
              <w:noProof/>
            </w:rPr>
            <w:lastRenderedPageBreak/>
            <w:t xml:space="preserve">Tuyishimire, E., Mabuto, W., &amp; Gatabazi, P. (17 de Febrero de 2022). </w:t>
          </w:r>
          <w:r>
            <w:rPr>
              <w:i/>
              <w:iCs/>
              <w:noProof/>
            </w:rPr>
            <w:t>MDPI</w:t>
          </w:r>
          <w:r>
            <w:rPr>
              <w:noProof/>
            </w:rPr>
            <w:t>. Obtenido de https://www.mdpi.com/2078-2489/13/2/94/htm#B12-information-13-00094</w:t>
          </w:r>
        </w:p>
        <w:p w14:paraId="67EF5F98" w14:textId="77777777" w:rsidR="00733AE4" w:rsidRDefault="00733AE4" w:rsidP="00733AE4">
          <w:pPr>
            <w:pStyle w:val="Bibliografa"/>
            <w:ind w:left="720" w:hanging="720"/>
            <w:rPr>
              <w:noProof/>
            </w:rPr>
          </w:pPr>
          <w:r>
            <w:rPr>
              <w:noProof/>
            </w:rPr>
            <w:t xml:space="preserve">Waehner, K. (23 de Septiembre de 2021). </w:t>
          </w:r>
          <w:r>
            <w:rPr>
              <w:i/>
              <w:iCs/>
              <w:noProof/>
            </w:rPr>
            <w:t>https://www.kai-waehner.de/</w:t>
          </w:r>
          <w:r>
            <w:rPr>
              <w:noProof/>
            </w:rPr>
            <w:t>. Obtenido de Kai Waehner: https://www.kai-waehner.de/</w:t>
          </w:r>
        </w:p>
        <w:p w14:paraId="65334194" w14:textId="77777777" w:rsidR="00733AE4" w:rsidRDefault="00733AE4" w:rsidP="00733AE4">
          <w:pPr>
            <w:pStyle w:val="Bibliografa"/>
            <w:ind w:left="720" w:hanging="720"/>
            <w:rPr>
              <w:noProof/>
            </w:rPr>
          </w:pPr>
          <w:r>
            <w:rPr>
              <w:noProof/>
            </w:rPr>
            <w:t xml:space="preserve">Xie, G., &amp; Huang, Y. (24 de Julio de 2017). </w:t>
          </w:r>
          <w:r>
            <w:rPr>
              <w:i/>
              <w:iCs/>
              <w:noProof/>
            </w:rPr>
            <w:t>Uber Engineering</w:t>
          </w:r>
          <w:r>
            <w:rPr>
              <w:noProof/>
            </w:rPr>
            <w:t>. Obtenido de https://eng.uber.com/elk/</w:t>
          </w:r>
        </w:p>
        <w:p w14:paraId="27710F2C" w14:textId="174AB9E6" w:rsidR="003C134C" w:rsidRPr="00881F30" w:rsidRDefault="00416DCB" w:rsidP="00733AE4">
          <w:pPr>
            <w:rPr>
              <w:color w:val="000000" w:themeColor="text1"/>
              <w:lang w:val="en-US"/>
            </w:rPr>
          </w:pPr>
          <w:r w:rsidRPr="00881F30">
            <w:rPr>
              <w:color w:val="000000" w:themeColor="text1"/>
            </w:rPr>
            <w:fldChar w:fldCharType="end"/>
          </w:r>
        </w:p>
        <w:p w14:paraId="375FC98D" w14:textId="77777777" w:rsidR="003C134C" w:rsidRPr="00881F30" w:rsidRDefault="003C134C">
          <w:pPr>
            <w:rPr>
              <w:color w:val="000000" w:themeColor="text1"/>
            </w:rPr>
          </w:pPr>
        </w:p>
        <w:p w14:paraId="70C3F365" w14:textId="77777777" w:rsidR="003C134C" w:rsidRPr="00881F30" w:rsidRDefault="003C134C">
          <w:pPr>
            <w:rPr>
              <w:color w:val="000000" w:themeColor="text1"/>
            </w:rPr>
          </w:pPr>
        </w:p>
        <w:p w14:paraId="285D6D58" w14:textId="77777777" w:rsidR="003C134C" w:rsidRPr="00881F30" w:rsidRDefault="003C134C">
          <w:pPr>
            <w:rPr>
              <w:color w:val="000000" w:themeColor="text1"/>
            </w:rPr>
          </w:pPr>
        </w:p>
        <w:p w14:paraId="233881FE" w14:textId="77777777" w:rsidR="003C134C" w:rsidRPr="00881F30" w:rsidRDefault="003C134C">
          <w:pPr>
            <w:rPr>
              <w:color w:val="000000" w:themeColor="text1"/>
            </w:rPr>
          </w:pPr>
        </w:p>
        <w:p w14:paraId="49DFA984" w14:textId="77777777" w:rsidR="003C134C" w:rsidRPr="00881F30" w:rsidRDefault="003C134C">
          <w:pPr>
            <w:rPr>
              <w:color w:val="000000" w:themeColor="text1"/>
            </w:rPr>
          </w:pPr>
        </w:p>
        <w:p w14:paraId="2477084B" w14:textId="77777777" w:rsidR="003C134C" w:rsidRPr="00881F30" w:rsidRDefault="003C134C">
          <w:pPr>
            <w:pStyle w:val="Bibliografa"/>
            <w:ind w:left="720" w:hanging="720"/>
            <w:rPr>
              <w:color w:val="000000" w:themeColor="text1"/>
            </w:rPr>
          </w:pPr>
        </w:p>
        <w:p w14:paraId="0585E8D6" w14:textId="77777777" w:rsidR="003C134C" w:rsidRPr="00881F30" w:rsidRDefault="003C134C">
          <w:pPr>
            <w:rPr>
              <w:color w:val="000000" w:themeColor="text1"/>
            </w:rPr>
          </w:pPr>
        </w:p>
        <w:p w14:paraId="7D420712" w14:textId="77777777" w:rsidR="003C134C" w:rsidRPr="00881F30" w:rsidRDefault="00C12B38">
          <w:pPr>
            <w:rPr>
              <w:color w:val="000000" w:themeColor="text1"/>
            </w:rPr>
          </w:pPr>
        </w:p>
      </w:sdtContent>
    </w:sdt>
    <w:p w14:paraId="6916399E" w14:textId="0FD0268A" w:rsidR="003C134C" w:rsidRDefault="003C134C">
      <w:pPr>
        <w:pStyle w:val="Ttulo1"/>
        <w:rPr>
          <w:color w:val="000000" w:themeColor="text1"/>
          <w:lang w:eastAsia="es-ES"/>
        </w:rPr>
      </w:pPr>
    </w:p>
    <w:p w14:paraId="06388A0A" w14:textId="77777777" w:rsidR="003C134C" w:rsidRPr="00881F30" w:rsidRDefault="003C134C">
      <w:pPr>
        <w:pStyle w:val="Ttulo1"/>
        <w:rPr>
          <w:color w:val="000000" w:themeColor="text1"/>
          <w:lang w:eastAsia="es-ES"/>
        </w:rPr>
      </w:pPr>
    </w:p>
    <w:p w14:paraId="42145C4E" w14:textId="77777777" w:rsidR="003C134C" w:rsidRPr="00881F30" w:rsidRDefault="003C134C">
      <w:pPr>
        <w:pStyle w:val="Ttulo1"/>
        <w:rPr>
          <w:color w:val="000000" w:themeColor="text1"/>
          <w:lang w:eastAsia="es-ES"/>
        </w:rPr>
      </w:pPr>
    </w:p>
    <w:p w14:paraId="2225EF6D" w14:textId="77777777" w:rsidR="003C134C" w:rsidRPr="00881F30" w:rsidRDefault="003C134C">
      <w:pPr>
        <w:pStyle w:val="Ttulo1"/>
        <w:rPr>
          <w:color w:val="000000" w:themeColor="text1"/>
          <w:lang w:eastAsia="es-ES"/>
        </w:rPr>
      </w:pPr>
    </w:p>
    <w:p w14:paraId="245EDDA6" w14:textId="77777777" w:rsidR="003C134C" w:rsidRPr="00881F30" w:rsidRDefault="003C134C">
      <w:pPr>
        <w:pStyle w:val="Ttulo1"/>
        <w:rPr>
          <w:color w:val="000000" w:themeColor="text1"/>
          <w:lang w:eastAsia="es-ES"/>
        </w:rPr>
      </w:pPr>
    </w:p>
    <w:p w14:paraId="6669F3DB" w14:textId="77777777" w:rsidR="003C134C" w:rsidRPr="00881F30" w:rsidRDefault="003C134C">
      <w:pPr>
        <w:pStyle w:val="Ttulo1"/>
        <w:rPr>
          <w:color w:val="000000" w:themeColor="text1"/>
          <w:lang w:eastAsia="es-ES"/>
        </w:rPr>
      </w:pPr>
    </w:p>
    <w:p w14:paraId="269D0E21" w14:textId="464207BB" w:rsidR="003C134C" w:rsidRPr="00881F30" w:rsidRDefault="003C134C">
      <w:pPr>
        <w:rPr>
          <w:color w:val="000000" w:themeColor="text1"/>
          <w:lang w:val="es-ES" w:eastAsia="es-ES" w:bidi="en-US"/>
        </w:rPr>
      </w:pPr>
    </w:p>
    <w:p w14:paraId="7233D7EF" w14:textId="77777777" w:rsidR="003C134C" w:rsidRPr="00881F30" w:rsidRDefault="00416DCB">
      <w:pPr>
        <w:pStyle w:val="Ttulo1"/>
        <w:rPr>
          <w:color w:val="000000" w:themeColor="text1"/>
        </w:rPr>
      </w:pPr>
      <w:bookmarkStart w:id="309" w:name="_Toc100827418"/>
      <w:bookmarkStart w:id="310" w:name="_Toc106016378"/>
      <w:r w:rsidRPr="00881F30">
        <w:rPr>
          <w:color w:val="000000" w:themeColor="text1"/>
          <w:lang w:eastAsia="es-ES"/>
        </w:rPr>
        <w:lastRenderedPageBreak/>
        <w:t>Anexos</w:t>
      </w:r>
      <w:bookmarkEnd w:id="309"/>
      <w:bookmarkEnd w:id="310"/>
    </w:p>
    <w:p w14:paraId="74DE2CC4" w14:textId="77777777" w:rsidR="001B79A2" w:rsidRDefault="00416DCB" w:rsidP="001B79A2">
      <w:pPr>
        <w:pStyle w:val="Ttulo2"/>
        <w:rPr>
          <w:rFonts w:eastAsia="Times New Roman"/>
          <w:color w:val="000000" w:themeColor="text1"/>
          <w:lang w:eastAsia="es-ES"/>
        </w:rPr>
      </w:pPr>
      <w:bookmarkStart w:id="311" w:name="_Toc106016379"/>
      <w:r w:rsidRPr="00881F30">
        <w:rPr>
          <w:rFonts w:eastAsia="Times New Roman"/>
          <w:color w:val="000000" w:themeColor="text1"/>
          <w:lang w:eastAsia="es-ES"/>
        </w:rPr>
        <w:t>Anexo I. Configuración Esquema BDD Oracle XE</w:t>
      </w:r>
      <w:bookmarkEnd w:id="311"/>
      <w:r w:rsidRPr="00881F30">
        <w:rPr>
          <w:rFonts w:eastAsia="Times New Roman"/>
          <w:color w:val="000000" w:themeColor="text1"/>
          <w:lang w:eastAsia="es-ES"/>
        </w:rPr>
        <w:t xml:space="preserve"> </w:t>
      </w:r>
    </w:p>
    <w:p w14:paraId="36CD9AC1" w14:textId="394C6B61" w:rsidR="001B79A2" w:rsidRPr="001B79A2" w:rsidRDefault="001B79A2" w:rsidP="00EF4B32">
      <w:pPr>
        <w:pStyle w:val="Prrafodelista"/>
        <w:numPr>
          <w:ilvl w:val="0"/>
          <w:numId w:val="29"/>
        </w:numPr>
        <w:jc w:val="both"/>
        <w:rPr>
          <w:lang w:eastAsia="es-ES"/>
        </w:rPr>
      </w:pPr>
      <w:r w:rsidRPr="001B79A2">
        <w:rPr>
          <w:lang w:eastAsia="es-ES"/>
        </w:rPr>
        <w:t>Descargar del sitio oficial de Oracle</w:t>
      </w:r>
      <w:r>
        <w:rPr>
          <w:lang w:eastAsia="es-ES"/>
        </w:rPr>
        <w:t xml:space="preserve"> </w:t>
      </w:r>
      <w:hyperlink r:id="rId85" w:history="1">
        <w:r w:rsidRPr="001844C8">
          <w:rPr>
            <w:rStyle w:val="Hipervnculo"/>
            <w:lang w:eastAsia="es-ES"/>
          </w:rPr>
          <w:t>https://www.oracle.com/mx/database/technologies/xe-downloads.html</w:t>
        </w:r>
      </w:hyperlink>
      <w:r w:rsidRPr="001B79A2">
        <w:rPr>
          <w:lang w:eastAsia="es-ES"/>
        </w:rPr>
        <w:t>,</w:t>
      </w:r>
      <w:r>
        <w:rPr>
          <w:lang w:eastAsia="es-ES"/>
        </w:rPr>
        <w:t xml:space="preserve"> </w:t>
      </w:r>
      <w:r w:rsidRPr="001B79A2">
        <w:rPr>
          <w:lang w:eastAsia="es-ES"/>
        </w:rPr>
        <w:t xml:space="preserve"> la versión Oracle Database Express Edition.</w:t>
      </w:r>
    </w:p>
    <w:p w14:paraId="7806A9B7" w14:textId="77777777" w:rsidR="003C134C" w:rsidRPr="00881F30" w:rsidRDefault="00416DCB" w:rsidP="00EF4B32">
      <w:pPr>
        <w:pStyle w:val="Prrafodelista"/>
        <w:numPr>
          <w:ilvl w:val="0"/>
          <w:numId w:val="35"/>
        </w:numPr>
        <w:spacing w:line="360" w:lineRule="auto"/>
        <w:jc w:val="both"/>
        <w:rPr>
          <w:color w:val="000000" w:themeColor="text1"/>
        </w:rPr>
      </w:pPr>
      <w:r w:rsidRPr="00881F30">
        <w:rPr>
          <w:color w:val="000000" w:themeColor="text1"/>
        </w:rPr>
        <w:t>Dentro de Windows la instalación de la base de datos toma algunos minutos, mediante la ejecución de simples clics en el botón Next y definiciones sencillas sobre la ruta donde se alojará la base de datos. Adicionalmente el instalador solicitará el ingreso de una clave de administrador, que es importante registrar para futuras configuraciones.</w:t>
      </w:r>
    </w:p>
    <w:p w14:paraId="32A9BFDA" w14:textId="77777777" w:rsidR="003C134C" w:rsidRPr="00881F30" w:rsidRDefault="00416DCB" w:rsidP="00EF4B32">
      <w:pPr>
        <w:pStyle w:val="Prrafodelista"/>
        <w:numPr>
          <w:ilvl w:val="0"/>
          <w:numId w:val="35"/>
        </w:numPr>
        <w:spacing w:line="360" w:lineRule="auto"/>
        <w:jc w:val="both"/>
        <w:rPr>
          <w:color w:val="000000" w:themeColor="text1"/>
        </w:rPr>
      </w:pPr>
      <w:r w:rsidRPr="00881F30">
        <w:rPr>
          <w:color w:val="000000" w:themeColor="text1"/>
        </w:rPr>
        <w:t>Una vez que se instaló Oracle, se necesita de una interfaz gráfica (GUI) que permita loguearse a la base de datos y realizar la creación del esquema, permisos y objetos de base de datos; para ello se recomienda descargar del sitio oficial de Oracle la herramienta SQL Developer, la misma que viene en un comprimido conteniendo el ejecutor.</w:t>
      </w:r>
    </w:p>
    <w:p w14:paraId="3531D71A" w14:textId="59E98DA4" w:rsidR="003C134C" w:rsidRPr="00881F30" w:rsidRDefault="00416DCB" w:rsidP="00EF4B32">
      <w:pPr>
        <w:pStyle w:val="Prrafodelista"/>
        <w:numPr>
          <w:ilvl w:val="0"/>
          <w:numId w:val="35"/>
        </w:numPr>
        <w:spacing w:line="360" w:lineRule="auto"/>
        <w:jc w:val="both"/>
        <w:rPr>
          <w:color w:val="000000" w:themeColor="text1"/>
        </w:rPr>
      </w:pPr>
      <w:r w:rsidRPr="00881F30">
        <w:rPr>
          <w:color w:val="000000" w:themeColor="text1"/>
        </w:rPr>
        <w:t xml:space="preserve"> Se procede a crear una conexión con el usuario system, este esquema es de tipo administrador, con privilegios para crear nuevos usuarios, roles, permisos, así como herramientas de monitoreo, optimización, e/o.  Para ello, dentro de SQL Developer, se crea una nueva conexión mediante clic derecho sobre la opción Oracle Conexiones, seleccionando </w:t>
      </w:r>
      <w:r w:rsidRPr="00881F30">
        <w:rPr>
          <w:b/>
          <w:bCs/>
          <w:color w:val="000000" w:themeColor="text1"/>
        </w:rPr>
        <w:t xml:space="preserve">Nueva Conexión, </w:t>
      </w:r>
      <w:r w:rsidR="00394509">
        <w:rPr>
          <w:color w:val="000000" w:themeColor="text1"/>
        </w:rPr>
        <w:t xml:space="preserve"> la F</w:t>
      </w:r>
      <w:r w:rsidRPr="00881F30">
        <w:rPr>
          <w:color w:val="000000" w:themeColor="text1"/>
        </w:rPr>
        <w:t>igura</w:t>
      </w:r>
      <w:r w:rsidR="00016743">
        <w:rPr>
          <w:color w:val="000000" w:themeColor="text1"/>
        </w:rPr>
        <w:t xml:space="preserve"> </w:t>
      </w:r>
      <w:r w:rsidR="000E3D29">
        <w:rPr>
          <w:color w:val="000000" w:themeColor="text1"/>
        </w:rPr>
        <w:t>48</w:t>
      </w:r>
      <w:r w:rsidRPr="00881F30">
        <w:rPr>
          <w:color w:val="000000" w:themeColor="text1"/>
        </w:rPr>
        <w:t xml:space="preserve"> detalla los datos de conexión hacia el esquema system, con el campo encriptado de Contraseña, que corresponde al valor de clave ingresado durante la instalación de Oracle.</w:t>
      </w:r>
    </w:p>
    <w:p w14:paraId="5DE2F149" w14:textId="1C9EAF5A" w:rsidR="00016743" w:rsidRPr="00016743" w:rsidRDefault="00016743" w:rsidP="00016743">
      <w:pPr>
        <w:pStyle w:val="Descripcin"/>
        <w:rPr>
          <w:color w:val="000000" w:themeColor="text1"/>
        </w:rPr>
      </w:pPr>
      <w:bookmarkStart w:id="312" w:name="_Toc106016445"/>
      <w:r w:rsidRPr="00016743">
        <w:rPr>
          <w:color w:val="000000" w:themeColor="text1"/>
        </w:rPr>
        <w:t xml:space="preserve">Figura </w:t>
      </w:r>
      <w:r w:rsidRPr="00016743">
        <w:rPr>
          <w:color w:val="000000" w:themeColor="text1"/>
        </w:rPr>
        <w:fldChar w:fldCharType="begin"/>
      </w:r>
      <w:r w:rsidRPr="00016743">
        <w:rPr>
          <w:color w:val="000000" w:themeColor="text1"/>
        </w:rPr>
        <w:instrText xml:space="preserve"> SEQ Figura \* ARABIC </w:instrText>
      </w:r>
      <w:r w:rsidRPr="00016743">
        <w:rPr>
          <w:color w:val="000000" w:themeColor="text1"/>
        </w:rPr>
        <w:fldChar w:fldCharType="separate"/>
      </w:r>
      <w:r w:rsidR="000E3D29">
        <w:rPr>
          <w:noProof/>
          <w:color w:val="000000" w:themeColor="text1"/>
        </w:rPr>
        <w:t>48</w:t>
      </w:r>
      <w:r w:rsidRPr="00016743">
        <w:rPr>
          <w:color w:val="000000" w:themeColor="text1"/>
        </w:rPr>
        <w:fldChar w:fldCharType="end"/>
      </w:r>
      <w:r w:rsidRPr="00016743">
        <w:rPr>
          <w:color w:val="000000" w:themeColor="text1"/>
        </w:rPr>
        <w:t xml:space="preserve"> Creación nueva conexión Oracle</w:t>
      </w:r>
      <w:bookmarkEnd w:id="312"/>
    </w:p>
    <w:p w14:paraId="1F79FDF4" w14:textId="7FC2DEBB" w:rsidR="003C134C" w:rsidRPr="00881F30" w:rsidRDefault="00416DCB" w:rsidP="00733AE4">
      <w:pPr>
        <w:jc w:val="center"/>
        <w:rPr>
          <w:color w:val="000000" w:themeColor="text1"/>
        </w:rPr>
      </w:pPr>
      <w:r w:rsidRPr="00881F30">
        <w:rPr>
          <w:noProof/>
          <w:color w:val="000000" w:themeColor="text1"/>
          <w:lang w:eastAsia="es-EC"/>
        </w:rPr>
        <w:drawing>
          <wp:inline distT="0" distB="0" distL="0" distR="0" wp14:anchorId="46DC5176" wp14:editId="58746C09">
            <wp:extent cx="4991100" cy="2790450"/>
            <wp:effectExtent l="0" t="0" r="0" b="0"/>
            <wp:docPr id="23" name="Imagen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8" descr="Interfaz de usuario gráfica, Texto, Aplicación, Correo electrónico&#10;&#10;Descripción generada automáticamente"/>
                    <pic:cNvPicPr>
                      <a:picLocks noChangeAspect="1" noChangeArrowheads="1"/>
                    </pic:cNvPicPr>
                  </pic:nvPicPr>
                  <pic:blipFill>
                    <a:blip r:embed="rId86"/>
                    <a:srcRect l="-6010" t="2526" r="759" b="-5963"/>
                    <a:stretch>
                      <a:fillRect/>
                    </a:stretch>
                  </pic:blipFill>
                  <pic:spPr bwMode="auto">
                    <a:xfrm>
                      <a:off x="0" y="0"/>
                      <a:ext cx="5005432" cy="2798463"/>
                    </a:xfrm>
                    <a:prstGeom prst="rect">
                      <a:avLst/>
                    </a:prstGeom>
                  </pic:spPr>
                </pic:pic>
              </a:graphicData>
            </a:graphic>
          </wp:inline>
        </w:drawing>
      </w:r>
    </w:p>
    <w:p w14:paraId="26103BA8" w14:textId="53AEC393" w:rsidR="003C134C" w:rsidRPr="00881F30" w:rsidRDefault="00416DCB" w:rsidP="00EF4B32">
      <w:pPr>
        <w:pStyle w:val="Prrafodelista"/>
        <w:numPr>
          <w:ilvl w:val="0"/>
          <w:numId w:val="36"/>
        </w:numPr>
        <w:spacing w:line="360" w:lineRule="auto"/>
        <w:jc w:val="both"/>
        <w:rPr>
          <w:color w:val="000000" w:themeColor="text1"/>
        </w:rPr>
      </w:pPr>
      <w:r w:rsidRPr="00881F30">
        <w:rPr>
          <w:color w:val="000000" w:themeColor="text1"/>
        </w:rPr>
        <w:lastRenderedPageBreak/>
        <w:t xml:space="preserve">Una vez conectado en system, se debe definir un tablespace, que corresponde a </w:t>
      </w:r>
      <w:r w:rsidR="001A0384" w:rsidRPr="00881F30">
        <w:rPr>
          <w:color w:val="000000" w:themeColor="text1"/>
        </w:rPr>
        <w:t>un espacio</w:t>
      </w:r>
      <w:r w:rsidRPr="00881F30">
        <w:rPr>
          <w:color w:val="000000" w:themeColor="text1"/>
        </w:rPr>
        <w:t xml:space="preserve"> de disco reservado, el cual almacenará toda la información de declaraciones que se genere.</w:t>
      </w:r>
    </w:p>
    <w:p w14:paraId="57CD507B" w14:textId="77777777" w:rsidR="003C134C" w:rsidRPr="00E16D16" w:rsidRDefault="00416DCB" w:rsidP="00EB6355">
      <w:pPr>
        <w:pStyle w:val="Prrafodelista"/>
        <w:ind w:left="360" w:firstLine="348"/>
        <w:rPr>
          <w:rFonts w:ascii="Consolas" w:hAnsi="Consolas"/>
          <w:color w:val="000000" w:themeColor="text1"/>
          <w:sz w:val="20"/>
          <w:szCs w:val="20"/>
          <w:lang w:val="en-US"/>
        </w:rPr>
      </w:pPr>
      <w:r w:rsidRPr="00E16D16">
        <w:rPr>
          <w:rFonts w:ascii="Consolas" w:hAnsi="Consolas"/>
          <w:color w:val="000000" w:themeColor="text1"/>
          <w:sz w:val="20"/>
          <w:szCs w:val="20"/>
          <w:lang w:val="en-US"/>
        </w:rPr>
        <w:t>CREATE TABLESPACE ts_declara DATAFILE 'declarac.dat' SIZE 200M ONLINE;</w:t>
      </w:r>
    </w:p>
    <w:p w14:paraId="7A955E37" w14:textId="77777777" w:rsidR="003C134C" w:rsidRPr="00881F30" w:rsidRDefault="00416DCB" w:rsidP="00EF4B32">
      <w:pPr>
        <w:pStyle w:val="Prrafodelista"/>
        <w:numPr>
          <w:ilvl w:val="0"/>
          <w:numId w:val="36"/>
        </w:numPr>
        <w:spacing w:line="360" w:lineRule="auto"/>
        <w:jc w:val="both"/>
        <w:rPr>
          <w:color w:val="000000" w:themeColor="text1"/>
        </w:rPr>
      </w:pPr>
      <w:r w:rsidRPr="00881F30">
        <w:rPr>
          <w:color w:val="000000" w:themeColor="text1"/>
        </w:rPr>
        <w:t>Se procede a crear el usuario de base de datos, junto a su contraseña de acceso, asociadas al tablespace creado.</w:t>
      </w:r>
    </w:p>
    <w:p w14:paraId="51265DDB" w14:textId="77777777" w:rsidR="00EB6355" w:rsidRDefault="00416DCB"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alter session set "_ORACLE_SCRIPT"=true;</w:t>
      </w:r>
    </w:p>
    <w:p w14:paraId="3E536BED" w14:textId="2BBEC8B4" w:rsidR="003C134C" w:rsidRPr="00EB6355" w:rsidRDefault="00416DCB" w:rsidP="00EB6355">
      <w:pPr>
        <w:ind w:left="708"/>
        <w:rPr>
          <w:rFonts w:ascii="Consolas" w:hAnsi="Consolas"/>
          <w:color w:val="000000" w:themeColor="text1"/>
          <w:sz w:val="20"/>
          <w:szCs w:val="20"/>
          <w:lang w:val="en-US"/>
        </w:rPr>
      </w:pPr>
      <w:r w:rsidRPr="00EB6355">
        <w:rPr>
          <w:rFonts w:ascii="Consolas" w:hAnsi="Consolas"/>
          <w:color w:val="000000" w:themeColor="text1"/>
          <w:sz w:val="20"/>
          <w:szCs w:val="20"/>
          <w:lang w:val="en-US"/>
        </w:rPr>
        <w:t>CREATE USER declaraciones  IDENTIFIED BY declaraciones DEFAULT TABLESPACE ts_declara;</w:t>
      </w:r>
    </w:p>
    <w:p w14:paraId="2160355F" w14:textId="1C73AF8E" w:rsidR="003C134C" w:rsidRPr="00881F30" w:rsidRDefault="00416DCB" w:rsidP="00EF4B32">
      <w:pPr>
        <w:pStyle w:val="Prrafodelista"/>
        <w:numPr>
          <w:ilvl w:val="0"/>
          <w:numId w:val="36"/>
        </w:numPr>
        <w:spacing w:line="360" w:lineRule="auto"/>
        <w:jc w:val="both"/>
        <w:rPr>
          <w:color w:val="000000" w:themeColor="text1"/>
        </w:rPr>
      </w:pPr>
      <w:r w:rsidRPr="00881F30">
        <w:rPr>
          <w:color w:val="000000" w:themeColor="text1"/>
        </w:rPr>
        <w:t xml:space="preserve">A </w:t>
      </w:r>
      <w:r w:rsidR="001A0384" w:rsidRPr="00881F30">
        <w:rPr>
          <w:color w:val="000000" w:themeColor="text1"/>
        </w:rPr>
        <w:t>continuación,</w:t>
      </w:r>
      <w:r w:rsidRPr="00881F30">
        <w:rPr>
          <w:color w:val="000000" w:themeColor="text1"/>
        </w:rPr>
        <w:t xml:space="preserve"> se otorgan permisos al usuario:  (1) creación de sesiones, (2) permiso para ampliar el tablespace en caso de que la información generada sobrepasa el valor de espacio físico inicial asignado, en adición a permisos para crear tablas (3) y procedimientos (4)</w:t>
      </w:r>
      <w:r w:rsidR="00AC1BC7" w:rsidRPr="00881F30">
        <w:rPr>
          <w:color w:val="000000" w:themeColor="text1"/>
        </w:rPr>
        <w:t>, secuencias(5) y disparadores (6)</w:t>
      </w:r>
    </w:p>
    <w:p w14:paraId="02EC41ED" w14:textId="77777777" w:rsidR="003C134C" w:rsidRPr="00EB6355" w:rsidRDefault="00416DCB"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GRANT CREATE SESSION to declaraciones; --(1)</w:t>
      </w:r>
    </w:p>
    <w:p w14:paraId="3CA9CE5B" w14:textId="77777777" w:rsidR="003C134C" w:rsidRPr="00EB6355" w:rsidRDefault="00416DCB" w:rsidP="00EB6355">
      <w:pPr>
        <w:ind w:left="708"/>
        <w:rPr>
          <w:rFonts w:ascii="Consolas" w:hAnsi="Consolas"/>
          <w:color w:val="000000" w:themeColor="text1"/>
          <w:sz w:val="20"/>
          <w:szCs w:val="20"/>
          <w:lang w:val="en-US"/>
        </w:rPr>
      </w:pPr>
      <w:r w:rsidRPr="00EB6355">
        <w:rPr>
          <w:rFonts w:ascii="Consolas" w:hAnsi="Consolas"/>
          <w:color w:val="000000" w:themeColor="text1"/>
          <w:sz w:val="20"/>
          <w:szCs w:val="20"/>
          <w:lang w:val="en-US"/>
        </w:rPr>
        <w:t>GRANT UNLIMITED TABLESPACE TO declaraciones; --(2)</w:t>
      </w:r>
    </w:p>
    <w:p w14:paraId="595E47CF" w14:textId="77777777" w:rsidR="003C134C" w:rsidRPr="00EB6355" w:rsidRDefault="00416DCB"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GRANT CREATE TABLE to declaraciones; --(3)</w:t>
      </w:r>
    </w:p>
    <w:p w14:paraId="10F5BD5F" w14:textId="77777777" w:rsidR="003C134C" w:rsidRPr="00EB6355" w:rsidRDefault="00416DCB"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GRANT CREATE PROCEDURE to declaraciones; --(4)</w:t>
      </w:r>
    </w:p>
    <w:p w14:paraId="3F26E05C" w14:textId="297AE7B2" w:rsidR="00AC1BC7" w:rsidRPr="00EB6355" w:rsidRDefault="00AC1BC7"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 xml:space="preserve">GRANT CREATE </w:t>
      </w:r>
      <w:r w:rsidR="00DD0355" w:rsidRPr="00EB6355">
        <w:rPr>
          <w:rFonts w:ascii="Consolas" w:hAnsi="Consolas"/>
          <w:color w:val="000000" w:themeColor="text1"/>
          <w:sz w:val="20"/>
          <w:szCs w:val="20"/>
          <w:lang w:val="en-US"/>
        </w:rPr>
        <w:t>sequence</w:t>
      </w:r>
      <w:r w:rsidRPr="00EB6355">
        <w:rPr>
          <w:rFonts w:ascii="Consolas" w:hAnsi="Consolas"/>
          <w:color w:val="000000" w:themeColor="text1"/>
          <w:sz w:val="20"/>
          <w:szCs w:val="20"/>
          <w:lang w:val="en-US"/>
        </w:rPr>
        <w:t xml:space="preserve"> to declaraciones; --(</w:t>
      </w:r>
      <w:r w:rsidR="00DD0355" w:rsidRPr="00EB6355">
        <w:rPr>
          <w:rFonts w:ascii="Consolas" w:hAnsi="Consolas"/>
          <w:color w:val="000000" w:themeColor="text1"/>
          <w:sz w:val="20"/>
          <w:szCs w:val="20"/>
          <w:lang w:val="en-US"/>
        </w:rPr>
        <w:t>5</w:t>
      </w:r>
      <w:r w:rsidRPr="00EB6355">
        <w:rPr>
          <w:rFonts w:ascii="Consolas" w:hAnsi="Consolas"/>
          <w:color w:val="000000" w:themeColor="text1"/>
          <w:sz w:val="20"/>
          <w:szCs w:val="20"/>
          <w:lang w:val="en-US"/>
        </w:rPr>
        <w:t>)</w:t>
      </w:r>
    </w:p>
    <w:p w14:paraId="78B8A997" w14:textId="37A9114A" w:rsidR="00DD0355" w:rsidRPr="00EB6355" w:rsidRDefault="00DD0355"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GRANT CREATE trigger to declaraciones; --(6)</w:t>
      </w:r>
    </w:p>
    <w:p w14:paraId="6B17522E" w14:textId="77777777" w:rsidR="00DD0355" w:rsidRPr="00881F30" w:rsidRDefault="00DD0355" w:rsidP="00AC1BC7">
      <w:pPr>
        <w:ind w:firstLine="708"/>
        <w:rPr>
          <w:rFonts w:ascii="Consolas" w:hAnsi="Consolas"/>
          <w:color w:val="000000" w:themeColor="text1"/>
          <w:sz w:val="20"/>
          <w:szCs w:val="20"/>
          <w:lang w:val="en-US"/>
        </w:rPr>
      </w:pPr>
    </w:p>
    <w:p w14:paraId="3E6EB1F0" w14:textId="77777777" w:rsidR="003C134C" w:rsidRPr="00881F30" w:rsidRDefault="003C134C">
      <w:pPr>
        <w:pStyle w:val="Ttulo2"/>
        <w:rPr>
          <w:rFonts w:eastAsia="Times New Roman"/>
          <w:color w:val="000000" w:themeColor="text1"/>
          <w:lang w:val="en-US" w:eastAsia="es-ES"/>
        </w:rPr>
      </w:pPr>
    </w:p>
    <w:p w14:paraId="37AD2884" w14:textId="77777777" w:rsidR="003C134C" w:rsidRPr="00881F30" w:rsidRDefault="003C134C">
      <w:pPr>
        <w:rPr>
          <w:color w:val="000000" w:themeColor="text1"/>
          <w:lang w:val="en-US" w:eastAsia="es-ES"/>
        </w:rPr>
      </w:pPr>
    </w:p>
    <w:p w14:paraId="08F8321D" w14:textId="77777777" w:rsidR="003C134C" w:rsidRPr="00881F30" w:rsidRDefault="003C134C">
      <w:pPr>
        <w:rPr>
          <w:color w:val="000000" w:themeColor="text1"/>
          <w:lang w:val="en-US" w:eastAsia="es-ES"/>
        </w:rPr>
      </w:pPr>
    </w:p>
    <w:p w14:paraId="34A73410" w14:textId="77777777" w:rsidR="003C134C" w:rsidRPr="00881F30" w:rsidRDefault="003C134C">
      <w:pPr>
        <w:rPr>
          <w:color w:val="000000" w:themeColor="text1"/>
          <w:lang w:val="en-US" w:eastAsia="es-ES"/>
        </w:rPr>
      </w:pPr>
    </w:p>
    <w:p w14:paraId="0D852621" w14:textId="77777777" w:rsidR="003C134C" w:rsidRPr="00881F30" w:rsidRDefault="003C134C">
      <w:pPr>
        <w:rPr>
          <w:color w:val="000000" w:themeColor="text1"/>
          <w:lang w:val="en-US" w:eastAsia="es-ES"/>
        </w:rPr>
      </w:pPr>
    </w:p>
    <w:p w14:paraId="028D63DA" w14:textId="29D58B5A" w:rsidR="003C134C" w:rsidRPr="0010291F" w:rsidRDefault="00416DCB">
      <w:pPr>
        <w:tabs>
          <w:tab w:val="right" w:pos="9498"/>
        </w:tabs>
        <w:spacing w:after="0"/>
        <w:jc w:val="left"/>
        <w:rPr>
          <w:rFonts w:eastAsia="Times New Roman" w:cs="Arial"/>
          <w:color w:val="000000" w:themeColor="text1"/>
          <w:lang w:val="en-US" w:eastAsia="es-ES"/>
          <w:rPrChange w:id="313" w:author="Usuario de Microsoft Office" w:date="2022-05-23T19:14:00Z">
            <w:rPr>
              <w:rFonts w:eastAsia="Times New Roman" w:cs="Arial"/>
              <w:color w:val="000000" w:themeColor="text1"/>
              <w:lang w:eastAsia="es-ES"/>
            </w:rPr>
          </w:rPrChange>
        </w:rPr>
      </w:pPr>
      <w:r w:rsidRPr="0010291F">
        <w:rPr>
          <w:color w:val="000000" w:themeColor="text1"/>
          <w:lang w:val="en-US"/>
          <w:rPrChange w:id="314" w:author="Usuario de Microsoft Office" w:date="2022-05-23T19:14:00Z">
            <w:rPr>
              <w:color w:val="000000" w:themeColor="text1"/>
            </w:rPr>
          </w:rPrChange>
        </w:rPr>
        <w:br w:type="page"/>
      </w:r>
    </w:p>
    <w:p w14:paraId="053C620A" w14:textId="012D5C7C" w:rsidR="003C134C" w:rsidRDefault="00416DCB">
      <w:pPr>
        <w:pStyle w:val="Ttulo2"/>
        <w:rPr>
          <w:rFonts w:eastAsia="Times New Roman"/>
          <w:color w:val="000000" w:themeColor="text1"/>
          <w:lang w:eastAsia="es-ES"/>
        </w:rPr>
      </w:pPr>
      <w:bookmarkStart w:id="315" w:name="_Toc100827420"/>
      <w:bookmarkStart w:id="316" w:name="_Toc106016380"/>
      <w:r w:rsidRPr="007F7722">
        <w:rPr>
          <w:rFonts w:eastAsia="Times New Roman"/>
          <w:color w:val="000000" w:themeColor="text1"/>
          <w:lang w:eastAsia="es-ES"/>
        </w:rPr>
        <w:lastRenderedPageBreak/>
        <w:t xml:space="preserve">Anexo II. </w:t>
      </w:r>
      <w:bookmarkEnd w:id="315"/>
      <w:r w:rsidR="00D00F6D">
        <w:rPr>
          <w:rFonts w:eastAsia="Times New Roman"/>
          <w:color w:val="000000" w:themeColor="text1"/>
          <w:lang w:eastAsia="es-ES"/>
        </w:rPr>
        <w:t>I</w:t>
      </w:r>
      <w:r w:rsidR="00D00F6D" w:rsidRPr="007F7722">
        <w:rPr>
          <w:rFonts w:eastAsia="Times New Roman"/>
          <w:color w:val="000000" w:themeColor="text1"/>
          <w:lang w:eastAsia="es-ES"/>
        </w:rPr>
        <w:t xml:space="preserve">nstalación y configuración </w:t>
      </w:r>
      <w:r w:rsidR="00D00F6D">
        <w:rPr>
          <w:rFonts w:eastAsia="Times New Roman"/>
          <w:color w:val="000000" w:themeColor="text1"/>
          <w:lang w:eastAsia="es-ES"/>
        </w:rPr>
        <w:t>Elasticsearch, Logstash y Kibana (ELK)</w:t>
      </w:r>
      <w:bookmarkEnd w:id="316"/>
    </w:p>
    <w:p w14:paraId="4C6F6C63" w14:textId="02512D6C" w:rsidR="007F7722" w:rsidRDefault="007F7722" w:rsidP="007F7722">
      <w:pPr>
        <w:rPr>
          <w:lang w:eastAsia="es-ES"/>
        </w:rPr>
      </w:pPr>
      <w:r>
        <w:rPr>
          <w:lang w:eastAsia="es-ES"/>
        </w:rPr>
        <w:t>Para la instalación y configuración de la plataforma ELK se deberá descargar del sitio web elastic.co</w:t>
      </w:r>
      <w:r w:rsidR="004E0499">
        <w:rPr>
          <w:lang w:eastAsia="es-ES"/>
        </w:rPr>
        <w:t>/es/downloads</w:t>
      </w:r>
      <w:r>
        <w:rPr>
          <w:lang w:eastAsia="es-ES"/>
        </w:rPr>
        <w:t xml:space="preserve"> las carpetas comprimidas</w:t>
      </w:r>
      <w:r w:rsidR="004E0499">
        <w:rPr>
          <w:lang w:eastAsia="es-ES"/>
        </w:rPr>
        <w:t xml:space="preserve"> para un determinado</w:t>
      </w:r>
      <w:r>
        <w:rPr>
          <w:lang w:eastAsia="es-ES"/>
        </w:rPr>
        <w:t xml:space="preserve"> sistema operativo</w:t>
      </w:r>
      <w:r w:rsidR="00F11E7F">
        <w:rPr>
          <w:lang w:eastAsia="es-ES"/>
        </w:rPr>
        <w:t>,</w:t>
      </w:r>
      <w:r>
        <w:rPr>
          <w:lang w:eastAsia="es-ES"/>
        </w:rPr>
        <w:t xml:space="preserve"> </w:t>
      </w:r>
      <w:r w:rsidR="00F11E7F">
        <w:rPr>
          <w:lang w:eastAsia="es-ES"/>
        </w:rPr>
        <w:t>p</w:t>
      </w:r>
      <w:r>
        <w:rPr>
          <w:lang w:eastAsia="es-ES"/>
        </w:rPr>
        <w:t>ara este TFM se optó por Windows</w:t>
      </w:r>
      <w:r w:rsidR="00F11E7F">
        <w:rPr>
          <w:lang w:eastAsia="es-ES"/>
        </w:rPr>
        <w:t xml:space="preserve">, </w:t>
      </w:r>
      <w:r>
        <w:rPr>
          <w:lang w:eastAsia="es-ES"/>
        </w:rPr>
        <w:t>la versión más actual (a Mayo 2022) de ELK 8.2.0.</w:t>
      </w:r>
      <w:r w:rsidR="00DF11D8">
        <w:rPr>
          <w:lang w:eastAsia="es-ES"/>
        </w:rPr>
        <w:t xml:space="preserve"> La versión de JDK utilizado es la 18.</w:t>
      </w:r>
    </w:p>
    <w:p w14:paraId="07EA4C6F" w14:textId="43CD3FFE" w:rsidR="007F7722" w:rsidRDefault="004E0499" w:rsidP="007F7722">
      <w:pPr>
        <w:rPr>
          <w:lang w:eastAsia="es-ES"/>
        </w:rPr>
      </w:pPr>
      <w:r>
        <w:rPr>
          <w:lang w:eastAsia="es-ES"/>
        </w:rPr>
        <w:t>Los archivos deberán ser descomprimidos dentro del equipo local, en adelante las rutas serán definidas de la siguiente forma:</w:t>
      </w:r>
    </w:p>
    <w:p w14:paraId="341CCACA" w14:textId="2175CF2F" w:rsidR="004E0499" w:rsidRPr="004E0499" w:rsidRDefault="004E0499" w:rsidP="00EF4B32">
      <w:pPr>
        <w:pStyle w:val="Prrafodelista"/>
        <w:numPr>
          <w:ilvl w:val="1"/>
          <w:numId w:val="27"/>
        </w:numPr>
        <w:rPr>
          <w:lang w:eastAsia="es-ES"/>
        </w:rPr>
      </w:pPr>
      <w:r w:rsidRPr="004E0499">
        <w:rPr>
          <w:lang w:val="es-EC" w:eastAsia="es-ES"/>
        </w:rPr>
        <w:t>&lt;RUTA</w:t>
      </w:r>
      <w:r>
        <w:rPr>
          <w:lang w:val="es-EC" w:eastAsia="es-ES"/>
        </w:rPr>
        <w:t>_</w:t>
      </w:r>
      <w:r w:rsidRPr="004E0499">
        <w:rPr>
          <w:lang w:val="es-EC" w:eastAsia="es-ES"/>
        </w:rPr>
        <w:t>ELASTIC&gt;: Ruta donde s</w:t>
      </w:r>
      <w:r>
        <w:rPr>
          <w:lang w:val="es-EC" w:eastAsia="es-ES"/>
        </w:rPr>
        <w:t>e aloja el aplicativo ElasticSearch</w:t>
      </w:r>
    </w:p>
    <w:p w14:paraId="66574322" w14:textId="1E4DE095" w:rsidR="004E0499" w:rsidRPr="004E0499" w:rsidRDefault="004E0499" w:rsidP="00EF4B32">
      <w:pPr>
        <w:pStyle w:val="Prrafodelista"/>
        <w:numPr>
          <w:ilvl w:val="1"/>
          <w:numId w:val="27"/>
        </w:numPr>
        <w:rPr>
          <w:lang w:eastAsia="es-ES"/>
        </w:rPr>
      </w:pPr>
      <w:r w:rsidRPr="004E0499">
        <w:rPr>
          <w:lang w:val="es-EC" w:eastAsia="es-ES"/>
        </w:rPr>
        <w:t>&lt;RUTA</w:t>
      </w:r>
      <w:r>
        <w:rPr>
          <w:lang w:val="es-EC" w:eastAsia="es-ES"/>
        </w:rPr>
        <w:t>_LOGSTASH</w:t>
      </w:r>
      <w:r w:rsidRPr="004E0499">
        <w:rPr>
          <w:lang w:val="es-EC" w:eastAsia="es-ES"/>
        </w:rPr>
        <w:t>&gt;: Ruta donde s</w:t>
      </w:r>
      <w:r>
        <w:rPr>
          <w:lang w:val="es-EC" w:eastAsia="es-ES"/>
        </w:rPr>
        <w:t>e aloja LogStash</w:t>
      </w:r>
    </w:p>
    <w:p w14:paraId="14E5060B" w14:textId="6F042A1A" w:rsidR="004E0499" w:rsidRPr="004E0499" w:rsidRDefault="004E0499" w:rsidP="00EF4B32">
      <w:pPr>
        <w:pStyle w:val="Prrafodelista"/>
        <w:numPr>
          <w:ilvl w:val="1"/>
          <w:numId w:val="27"/>
        </w:numPr>
        <w:rPr>
          <w:lang w:eastAsia="es-ES"/>
        </w:rPr>
      </w:pPr>
      <w:r w:rsidRPr="004E0499">
        <w:rPr>
          <w:lang w:val="es-EC" w:eastAsia="es-ES"/>
        </w:rPr>
        <w:t>&lt;RUTA</w:t>
      </w:r>
      <w:r>
        <w:rPr>
          <w:lang w:val="es-EC" w:eastAsia="es-ES"/>
        </w:rPr>
        <w:t>_KIBANA</w:t>
      </w:r>
      <w:r w:rsidRPr="004E0499">
        <w:rPr>
          <w:lang w:val="es-EC" w:eastAsia="es-ES"/>
        </w:rPr>
        <w:t>&gt;: Ruta donde s</w:t>
      </w:r>
      <w:r>
        <w:rPr>
          <w:lang w:val="es-EC" w:eastAsia="es-ES"/>
        </w:rPr>
        <w:t>e aloja Kibana</w:t>
      </w:r>
    </w:p>
    <w:p w14:paraId="0DD00CC0" w14:textId="131CD5EA" w:rsidR="004E0499" w:rsidRDefault="004E0499" w:rsidP="004E0499">
      <w:pPr>
        <w:rPr>
          <w:lang w:eastAsia="es-ES"/>
        </w:rPr>
      </w:pPr>
      <w:r>
        <w:rPr>
          <w:lang w:eastAsia="es-ES"/>
        </w:rPr>
        <w:t>Para LogStash, al tratarse de un</w:t>
      </w:r>
      <w:r w:rsidR="00312302">
        <w:rPr>
          <w:lang w:eastAsia="es-ES"/>
        </w:rPr>
        <w:t xml:space="preserve">a herramienta que se empleó para la carga de los archivos .csv de declaraciones agregadas, no existe configuración adicional, salvo la creación de archivos .conf  los cuales serán invocados para la ingesta de información que se explica </w:t>
      </w:r>
      <w:r w:rsidR="00F11E7F">
        <w:rPr>
          <w:lang w:eastAsia="es-ES"/>
        </w:rPr>
        <w:t xml:space="preserve">en </w:t>
      </w:r>
      <w:r w:rsidR="00312302">
        <w:rPr>
          <w:lang w:eastAsia="es-ES"/>
        </w:rPr>
        <w:t>el capítulo de carga de información histórica.</w:t>
      </w:r>
    </w:p>
    <w:p w14:paraId="01B37710" w14:textId="1847F0EF" w:rsidR="00312302" w:rsidRDefault="00312302" w:rsidP="004E0499">
      <w:pPr>
        <w:rPr>
          <w:b/>
          <w:bCs/>
          <w:lang w:eastAsia="es-ES"/>
        </w:rPr>
      </w:pPr>
      <w:r w:rsidRPr="00312302">
        <w:rPr>
          <w:b/>
          <w:bCs/>
          <w:lang w:eastAsia="es-ES"/>
        </w:rPr>
        <w:t>ElasticSearch</w:t>
      </w:r>
    </w:p>
    <w:p w14:paraId="083D00E2" w14:textId="2949CA58" w:rsidR="006C3909" w:rsidRPr="00E16D16" w:rsidRDefault="00C2343A" w:rsidP="00EF4B32">
      <w:pPr>
        <w:pStyle w:val="Prrafodelista"/>
        <w:numPr>
          <w:ilvl w:val="0"/>
          <w:numId w:val="29"/>
        </w:numPr>
        <w:spacing w:line="360" w:lineRule="auto"/>
        <w:jc w:val="both"/>
        <w:rPr>
          <w:rFonts w:cstheme="minorBidi"/>
          <w:lang w:val="es-EC" w:eastAsia="es-ES"/>
        </w:rPr>
      </w:pPr>
      <w:r w:rsidRPr="00E16D16">
        <w:rPr>
          <w:rFonts w:cstheme="minorBidi"/>
          <w:lang w:val="es-EC" w:eastAsia="es-ES"/>
        </w:rPr>
        <w:t>Ejecutar a través de una línea de comandos el archivo elasticsearch.bat de la ruta &lt;RUTA_ELASTIC&gt;\bin , el cual ejecuta el servicio de ElasticSearch</w:t>
      </w:r>
      <w:r w:rsidR="00F11E7F" w:rsidRPr="00E16D16">
        <w:rPr>
          <w:rFonts w:cstheme="minorBidi"/>
          <w:lang w:val="es-EC" w:eastAsia="es-ES"/>
        </w:rPr>
        <w:t xml:space="preserve">; </w:t>
      </w:r>
      <w:r w:rsidRPr="00E16D16">
        <w:rPr>
          <w:rFonts w:cstheme="minorBidi"/>
          <w:lang w:val="es-EC" w:eastAsia="es-ES"/>
        </w:rPr>
        <w:t xml:space="preserve"> en su primera ejecución se encargará de aplicar las configuraciones por defecto  de la herramienta</w:t>
      </w:r>
      <w:r w:rsidR="006C3909" w:rsidRPr="00E16D16">
        <w:rPr>
          <w:rFonts w:cstheme="minorBidi"/>
          <w:lang w:val="es-EC" w:eastAsia="es-ES"/>
        </w:rPr>
        <w:t xml:space="preserve">. La Figura </w:t>
      </w:r>
      <w:r w:rsidR="000E3D29">
        <w:rPr>
          <w:rFonts w:cstheme="minorBidi"/>
          <w:lang w:val="es-EC" w:eastAsia="es-ES"/>
        </w:rPr>
        <w:t>4</w:t>
      </w:r>
      <w:r w:rsidR="006C3909" w:rsidRPr="00E16D16">
        <w:rPr>
          <w:rFonts w:cstheme="minorBidi"/>
          <w:lang w:val="es-EC" w:eastAsia="es-ES"/>
        </w:rPr>
        <w:t>9 despliega información del usuario por defecto elastic y la contraseña; así como el token de enrolamiento. Estos datos deberán ser tomados en cuenta a la hora de instalar Kibana.</w:t>
      </w:r>
    </w:p>
    <w:p w14:paraId="69CDE82C" w14:textId="77777777" w:rsidR="006C3909" w:rsidRDefault="006C3909" w:rsidP="006C3909">
      <w:pPr>
        <w:pStyle w:val="Descripcin"/>
      </w:pPr>
    </w:p>
    <w:p w14:paraId="076A75F9" w14:textId="77777777" w:rsidR="006C3909" w:rsidRDefault="006C3909" w:rsidP="006C3909">
      <w:pPr>
        <w:pStyle w:val="Descripcin"/>
      </w:pPr>
    </w:p>
    <w:p w14:paraId="206B237D" w14:textId="77777777" w:rsidR="006C3909" w:rsidRDefault="006C3909" w:rsidP="006C3909">
      <w:pPr>
        <w:pStyle w:val="Descripcin"/>
      </w:pPr>
    </w:p>
    <w:p w14:paraId="4B059A13" w14:textId="77777777" w:rsidR="006C3909" w:rsidRDefault="006C3909" w:rsidP="006C3909">
      <w:pPr>
        <w:pStyle w:val="Descripcin"/>
      </w:pPr>
    </w:p>
    <w:p w14:paraId="352CF584" w14:textId="77777777" w:rsidR="006C3909" w:rsidRDefault="006C3909" w:rsidP="006C3909">
      <w:pPr>
        <w:pStyle w:val="Descripcin"/>
      </w:pPr>
    </w:p>
    <w:p w14:paraId="066D21B6" w14:textId="77777777" w:rsidR="006C3909" w:rsidRDefault="006C3909" w:rsidP="006C3909">
      <w:pPr>
        <w:pStyle w:val="Descripcin"/>
      </w:pPr>
    </w:p>
    <w:p w14:paraId="24548F43" w14:textId="77777777" w:rsidR="006C3909" w:rsidRDefault="006C3909" w:rsidP="006C3909">
      <w:pPr>
        <w:pStyle w:val="Descripcin"/>
      </w:pPr>
    </w:p>
    <w:p w14:paraId="7B314887" w14:textId="77777777" w:rsidR="006C3909" w:rsidRDefault="006C3909" w:rsidP="006C3909">
      <w:pPr>
        <w:pStyle w:val="Descripcin"/>
      </w:pPr>
    </w:p>
    <w:p w14:paraId="3A034B5B" w14:textId="77777777" w:rsidR="006C3909" w:rsidRDefault="006C3909" w:rsidP="006C3909">
      <w:pPr>
        <w:pStyle w:val="Descripcin"/>
      </w:pPr>
    </w:p>
    <w:p w14:paraId="4EE0FE1E" w14:textId="77777777" w:rsidR="006C3909" w:rsidRDefault="006C3909" w:rsidP="006C3909">
      <w:pPr>
        <w:pStyle w:val="Descripcin"/>
      </w:pPr>
    </w:p>
    <w:p w14:paraId="41C9AB9B" w14:textId="07D950C1" w:rsidR="00C2343A" w:rsidRPr="000E3D29" w:rsidRDefault="006C3909" w:rsidP="006C3909">
      <w:pPr>
        <w:pStyle w:val="Descripcin"/>
        <w:rPr>
          <w:color w:val="auto"/>
          <w:lang w:eastAsia="es-ES"/>
        </w:rPr>
      </w:pPr>
      <w:bookmarkStart w:id="317" w:name="_Toc106016446"/>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0E3D29">
        <w:rPr>
          <w:noProof/>
          <w:color w:val="auto"/>
        </w:rPr>
        <w:t>49</w:t>
      </w:r>
      <w:r w:rsidRPr="000E3D29">
        <w:rPr>
          <w:color w:val="auto"/>
        </w:rPr>
        <w:fldChar w:fldCharType="end"/>
      </w:r>
      <w:r w:rsidRPr="000E3D29">
        <w:rPr>
          <w:color w:val="auto"/>
        </w:rPr>
        <w:t xml:space="preserve"> Ejecución Inicial de ElasticSearch</w:t>
      </w:r>
      <w:bookmarkEnd w:id="317"/>
      <w:r w:rsidRPr="000E3D29">
        <w:rPr>
          <w:color w:val="auto"/>
          <w:lang w:eastAsia="es-ES"/>
        </w:rPr>
        <w:t xml:space="preserve"> </w:t>
      </w:r>
    </w:p>
    <w:p w14:paraId="12C993B8" w14:textId="5C0A0422" w:rsidR="006C3909" w:rsidRDefault="006C3909" w:rsidP="006C3909">
      <w:pPr>
        <w:jc w:val="center"/>
        <w:rPr>
          <w:lang w:eastAsia="es-ES"/>
        </w:rPr>
      </w:pPr>
      <w:r>
        <w:rPr>
          <w:noProof/>
          <w:lang w:eastAsia="es-EC"/>
        </w:rPr>
        <w:drawing>
          <wp:inline distT="0" distB="0" distL="0" distR="0" wp14:anchorId="525B09D3" wp14:editId="56D7D7BA">
            <wp:extent cx="5459463" cy="2272665"/>
            <wp:effectExtent l="0" t="0" r="8255" b="0"/>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rotWithShape="1">
                    <a:blip r:embed="rId87"/>
                    <a:srcRect t="3243"/>
                    <a:stretch/>
                  </pic:blipFill>
                  <pic:spPr bwMode="auto">
                    <a:xfrm>
                      <a:off x="0" y="0"/>
                      <a:ext cx="5468032" cy="2276232"/>
                    </a:xfrm>
                    <a:prstGeom prst="rect">
                      <a:avLst/>
                    </a:prstGeom>
                    <a:ln>
                      <a:noFill/>
                    </a:ln>
                    <a:extLst>
                      <a:ext uri="{53640926-AAD7-44D8-BBD7-CCE9431645EC}">
                        <a14:shadowObscured xmlns:a14="http://schemas.microsoft.com/office/drawing/2010/main"/>
                      </a:ext>
                    </a:extLst>
                  </pic:spPr>
                </pic:pic>
              </a:graphicData>
            </a:graphic>
          </wp:inline>
        </w:drawing>
      </w:r>
    </w:p>
    <w:p w14:paraId="746C13F1" w14:textId="719B79AF" w:rsidR="007C020C" w:rsidRDefault="007C020C" w:rsidP="00E16D16">
      <w:pPr>
        <w:rPr>
          <w:b/>
          <w:bCs/>
          <w:lang w:eastAsia="es-ES"/>
        </w:rPr>
      </w:pPr>
    </w:p>
    <w:p w14:paraId="4F6F196C" w14:textId="0CFF8D7E" w:rsidR="00055DF9" w:rsidRPr="00E16D16" w:rsidRDefault="00055DF9" w:rsidP="00EF4B32">
      <w:pPr>
        <w:pStyle w:val="Prrafodelista"/>
        <w:numPr>
          <w:ilvl w:val="0"/>
          <w:numId w:val="29"/>
        </w:numPr>
        <w:spacing w:line="360" w:lineRule="auto"/>
        <w:jc w:val="both"/>
        <w:rPr>
          <w:lang w:val="es-EC" w:eastAsia="es-ES"/>
        </w:rPr>
      </w:pPr>
      <w:r>
        <w:rPr>
          <w:lang w:eastAsia="es-ES"/>
        </w:rPr>
        <w:t xml:space="preserve">Al entrar a un navegador web a la dirección localhost:9200, tal cual se indica en la Figura </w:t>
      </w:r>
      <w:r w:rsidR="000E3D29">
        <w:rPr>
          <w:lang w:eastAsia="es-ES"/>
        </w:rPr>
        <w:t>50</w:t>
      </w:r>
      <w:r>
        <w:rPr>
          <w:lang w:eastAsia="es-ES"/>
        </w:rPr>
        <w:t>, se desplegará una respuesta de parte de ElasticSearch con información sobre el nombre del equipo y versión ElasticSearch.</w:t>
      </w:r>
    </w:p>
    <w:p w14:paraId="525905C4" w14:textId="4DD5B117" w:rsidR="00055DF9" w:rsidRPr="000E3D29" w:rsidRDefault="00055DF9" w:rsidP="00055DF9">
      <w:pPr>
        <w:pStyle w:val="Descripcin"/>
        <w:rPr>
          <w:color w:val="auto"/>
          <w:lang w:val="es-EC" w:eastAsia="es-ES"/>
        </w:rPr>
      </w:pPr>
      <w:bookmarkStart w:id="318" w:name="_Toc106016447"/>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0E3D29">
        <w:rPr>
          <w:noProof/>
          <w:color w:val="auto"/>
        </w:rPr>
        <w:t>50</w:t>
      </w:r>
      <w:r w:rsidRPr="000E3D29">
        <w:rPr>
          <w:color w:val="auto"/>
        </w:rPr>
        <w:fldChar w:fldCharType="end"/>
      </w:r>
      <w:r w:rsidRPr="000E3D29">
        <w:rPr>
          <w:color w:val="auto"/>
        </w:rPr>
        <w:t xml:space="preserve"> Página Inicial ElasticSeach</w:t>
      </w:r>
      <w:bookmarkEnd w:id="318"/>
    </w:p>
    <w:p w14:paraId="129B20AE" w14:textId="755F5DAC" w:rsidR="00055DF9" w:rsidRDefault="00055DF9" w:rsidP="00055DF9">
      <w:pPr>
        <w:jc w:val="center"/>
        <w:rPr>
          <w:b/>
          <w:bCs/>
          <w:lang w:eastAsia="es-ES"/>
        </w:rPr>
      </w:pPr>
      <w:r>
        <w:rPr>
          <w:noProof/>
          <w:lang w:eastAsia="es-EC"/>
        </w:rPr>
        <w:drawing>
          <wp:inline distT="0" distB="0" distL="0" distR="0" wp14:anchorId="5D240ADF" wp14:editId="3305822A">
            <wp:extent cx="4165600" cy="2465619"/>
            <wp:effectExtent l="0" t="0" r="6350" b="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88"/>
                    <a:srcRect b="15508"/>
                    <a:stretch/>
                  </pic:blipFill>
                  <pic:spPr bwMode="auto">
                    <a:xfrm>
                      <a:off x="0" y="0"/>
                      <a:ext cx="4187122" cy="2478358"/>
                    </a:xfrm>
                    <a:prstGeom prst="rect">
                      <a:avLst/>
                    </a:prstGeom>
                    <a:ln>
                      <a:noFill/>
                    </a:ln>
                    <a:extLst>
                      <a:ext uri="{53640926-AAD7-44D8-BBD7-CCE9431645EC}">
                        <a14:shadowObscured xmlns:a14="http://schemas.microsoft.com/office/drawing/2010/main"/>
                      </a:ext>
                    </a:extLst>
                  </pic:spPr>
                </pic:pic>
              </a:graphicData>
            </a:graphic>
          </wp:inline>
        </w:drawing>
      </w:r>
    </w:p>
    <w:p w14:paraId="7A0E019B" w14:textId="324EC2FD" w:rsidR="005B112E" w:rsidRDefault="00DF11D8" w:rsidP="00DF11D8">
      <w:pPr>
        <w:rPr>
          <w:b/>
          <w:bCs/>
          <w:lang w:eastAsia="es-ES"/>
        </w:rPr>
      </w:pPr>
      <w:r>
        <w:rPr>
          <w:b/>
          <w:bCs/>
          <w:lang w:eastAsia="es-ES"/>
        </w:rPr>
        <w:t>Kibana</w:t>
      </w:r>
    </w:p>
    <w:p w14:paraId="20678268" w14:textId="7049EB7A" w:rsidR="00DF11D8" w:rsidRPr="00E16D16" w:rsidRDefault="003D2325" w:rsidP="00EF4B32">
      <w:pPr>
        <w:pStyle w:val="Prrafodelista"/>
        <w:numPr>
          <w:ilvl w:val="0"/>
          <w:numId w:val="29"/>
        </w:numPr>
        <w:spacing w:line="360" w:lineRule="auto"/>
        <w:jc w:val="both"/>
        <w:rPr>
          <w:b/>
          <w:bCs/>
          <w:lang w:eastAsia="es-ES"/>
        </w:rPr>
      </w:pPr>
      <w:r>
        <w:rPr>
          <w:lang w:eastAsia="es-ES"/>
        </w:rPr>
        <w:t xml:space="preserve">Ejecutar a través de una línea de comandos el archivo kibana.bat de la ruta </w:t>
      </w:r>
      <w:r w:rsidRPr="00E16D16">
        <w:rPr>
          <w:lang w:val="es-EC" w:eastAsia="es-ES"/>
        </w:rPr>
        <w:t>&lt;RUTA_KIBANA&gt;</w:t>
      </w:r>
      <w:r w:rsidRPr="00C2343A">
        <w:rPr>
          <w:lang w:eastAsia="es-ES"/>
        </w:rPr>
        <w:t>\</w:t>
      </w:r>
      <w:r>
        <w:rPr>
          <w:lang w:eastAsia="es-ES"/>
        </w:rPr>
        <w:t>bin</w:t>
      </w:r>
      <w:r w:rsidR="00552CEE">
        <w:rPr>
          <w:lang w:eastAsia="es-ES"/>
        </w:rPr>
        <w:t xml:space="preserve"> para iniciar el servicio de Kibana</w:t>
      </w:r>
      <w:r>
        <w:rPr>
          <w:lang w:eastAsia="es-ES"/>
        </w:rPr>
        <w:t xml:space="preserve">. La Figura </w:t>
      </w:r>
      <w:r w:rsidR="000E3D29">
        <w:rPr>
          <w:lang w:eastAsia="es-ES"/>
        </w:rPr>
        <w:t>5</w:t>
      </w:r>
      <w:r w:rsidR="0000350A">
        <w:rPr>
          <w:lang w:eastAsia="es-ES"/>
        </w:rPr>
        <w:t xml:space="preserve">1 </w:t>
      </w:r>
      <w:r>
        <w:rPr>
          <w:lang w:eastAsia="es-ES"/>
        </w:rPr>
        <w:t>describe la ejecución del servicio de kibana, como se observa se indica la dirección a donde se accederá a kibana.</w:t>
      </w:r>
    </w:p>
    <w:p w14:paraId="2858D0A8" w14:textId="77777777" w:rsidR="00055DF9" w:rsidRPr="0000350A" w:rsidRDefault="00055DF9" w:rsidP="00055DF9">
      <w:pPr>
        <w:pStyle w:val="Prrafodelista"/>
        <w:spacing w:line="360" w:lineRule="auto"/>
        <w:jc w:val="both"/>
        <w:rPr>
          <w:b/>
          <w:bCs/>
          <w:lang w:eastAsia="es-ES"/>
        </w:rPr>
      </w:pPr>
    </w:p>
    <w:p w14:paraId="4D36FC71" w14:textId="31A425F7" w:rsidR="0000350A" w:rsidRPr="000E3D29" w:rsidRDefault="0000350A" w:rsidP="0000350A">
      <w:pPr>
        <w:pStyle w:val="Descripcin"/>
        <w:rPr>
          <w:b/>
          <w:bCs/>
          <w:color w:val="auto"/>
          <w:lang w:eastAsia="es-ES"/>
        </w:rPr>
      </w:pPr>
      <w:bookmarkStart w:id="319" w:name="_Toc106016448"/>
      <w:r w:rsidRPr="000E3D29">
        <w:rPr>
          <w:color w:val="auto"/>
        </w:rPr>
        <w:lastRenderedPageBreak/>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0E3D29">
        <w:rPr>
          <w:noProof/>
          <w:color w:val="auto"/>
        </w:rPr>
        <w:t>51</w:t>
      </w:r>
      <w:r w:rsidRPr="000E3D29">
        <w:rPr>
          <w:color w:val="auto"/>
        </w:rPr>
        <w:fldChar w:fldCharType="end"/>
      </w:r>
      <w:r w:rsidRPr="000E3D29">
        <w:rPr>
          <w:color w:val="auto"/>
        </w:rPr>
        <w:t xml:space="preserve"> Inicio de Servicio de Kibana</w:t>
      </w:r>
      <w:bookmarkEnd w:id="319"/>
    </w:p>
    <w:p w14:paraId="6C05415A" w14:textId="20A91CAC" w:rsidR="003D2325" w:rsidRDefault="003D2325" w:rsidP="003D2325">
      <w:pPr>
        <w:jc w:val="center"/>
        <w:rPr>
          <w:b/>
          <w:bCs/>
          <w:lang w:eastAsia="es-ES"/>
        </w:rPr>
      </w:pPr>
      <w:r>
        <w:rPr>
          <w:noProof/>
          <w:lang w:eastAsia="es-EC"/>
        </w:rPr>
        <w:drawing>
          <wp:inline distT="0" distB="0" distL="0" distR="0" wp14:anchorId="12BDB972" wp14:editId="0E68EC7D">
            <wp:extent cx="5118100" cy="2659592"/>
            <wp:effectExtent l="0" t="0" r="6350" b="7620"/>
            <wp:docPr id="71" name="Imagen 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rotWithShape="1">
                    <a:blip r:embed="rId89"/>
                    <a:srcRect b="7985"/>
                    <a:stretch/>
                  </pic:blipFill>
                  <pic:spPr bwMode="auto">
                    <a:xfrm>
                      <a:off x="0" y="0"/>
                      <a:ext cx="5146273" cy="2674232"/>
                    </a:xfrm>
                    <a:prstGeom prst="rect">
                      <a:avLst/>
                    </a:prstGeom>
                    <a:ln>
                      <a:noFill/>
                    </a:ln>
                    <a:extLst>
                      <a:ext uri="{53640926-AAD7-44D8-BBD7-CCE9431645EC}">
                        <a14:shadowObscured xmlns:a14="http://schemas.microsoft.com/office/drawing/2010/main"/>
                      </a:ext>
                    </a:extLst>
                  </pic:spPr>
                </pic:pic>
              </a:graphicData>
            </a:graphic>
          </wp:inline>
        </w:drawing>
      </w:r>
    </w:p>
    <w:p w14:paraId="329A6D22" w14:textId="77777777" w:rsidR="007F7722" w:rsidRPr="00DB69AF" w:rsidRDefault="007F7722" w:rsidP="007F7722">
      <w:pPr>
        <w:rPr>
          <w:lang w:eastAsia="es-ES"/>
        </w:rPr>
      </w:pPr>
    </w:p>
    <w:p w14:paraId="7889C3D1" w14:textId="37E697A6" w:rsidR="003C134C" w:rsidRPr="00E16D16" w:rsidRDefault="00EA1DFF" w:rsidP="00EF4B32">
      <w:pPr>
        <w:pStyle w:val="Prrafodelista"/>
        <w:numPr>
          <w:ilvl w:val="0"/>
          <w:numId w:val="29"/>
        </w:numPr>
        <w:spacing w:line="360" w:lineRule="auto"/>
        <w:jc w:val="both"/>
        <w:rPr>
          <w:color w:val="000000" w:themeColor="text1"/>
        </w:rPr>
      </w:pPr>
      <w:r w:rsidRPr="00E16D16">
        <w:rPr>
          <w:color w:val="000000" w:themeColor="text1"/>
        </w:rPr>
        <w:t>Dar clic sobre la URL desplegada en la línea de comandos</w:t>
      </w:r>
      <w:r w:rsidR="00A35DF0" w:rsidRPr="00E16D16">
        <w:rPr>
          <w:color w:val="000000" w:themeColor="text1"/>
        </w:rPr>
        <w:t>, se desplegará la página de inicio de instalación de kibana.</w:t>
      </w:r>
      <w:r w:rsidRPr="00E16D16">
        <w:rPr>
          <w:color w:val="000000" w:themeColor="text1"/>
        </w:rPr>
        <w:t xml:space="preserve"> </w:t>
      </w:r>
      <w:r w:rsidR="00CE257F" w:rsidRPr="00E16D16">
        <w:rPr>
          <w:color w:val="000000" w:themeColor="text1"/>
        </w:rPr>
        <w:t xml:space="preserve">Tal como se visualiza en la Figura </w:t>
      </w:r>
      <w:r w:rsidR="000E3D29">
        <w:rPr>
          <w:color w:val="000000" w:themeColor="text1"/>
        </w:rPr>
        <w:t>5</w:t>
      </w:r>
      <w:r w:rsidR="00571C1E" w:rsidRPr="00E16D16">
        <w:rPr>
          <w:color w:val="000000" w:themeColor="text1"/>
        </w:rPr>
        <w:t>2</w:t>
      </w:r>
      <w:r w:rsidR="00CE257F" w:rsidRPr="00E16D16">
        <w:rPr>
          <w:color w:val="000000" w:themeColor="text1"/>
        </w:rPr>
        <w:t xml:space="preserve">, Kibana solicitará ingresar el token de enrolamiento, aquí se deberá insertar el token desplegado al instalar Elastic, a </w:t>
      </w:r>
      <w:r w:rsidR="00552CEE" w:rsidRPr="00E16D16">
        <w:rPr>
          <w:color w:val="000000" w:themeColor="text1"/>
        </w:rPr>
        <w:t>continuación,</w:t>
      </w:r>
      <w:r w:rsidR="00CE257F" w:rsidRPr="00E16D16">
        <w:rPr>
          <w:color w:val="000000" w:themeColor="text1"/>
        </w:rPr>
        <w:t xml:space="preserve"> dar clic en </w:t>
      </w:r>
      <w:r w:rsidR="00CE257F" w:rsidRPr="00E16D16">
        <w:rPr>
          <w:b/>
          <w:bCs/>
          <w:color w:val="000000" w:themeColor="text1"/>
        </w:rPr>
        <w:t>Configure Elastic</w:t>
      </w:r>
      <w:r w:rsidR="00CE257F" w:rsidRPr="00E16D16">
        <w:rPr>
          <w:color w:val="000000" w:themeColor="text1"/>
        </w:rPr>
        <w:t>.</w:t>
      </w:r>
    </w:p>
    <w:p w14:paraId="3CCBE500" w14:textId="0B18C93F" w:rsidR="00571C1E" w:rsidRPr="000E3D29" w:rsidRDefault="00571C1E" w:rsidP="00571C1E">
      <w:pPr>
        <w:pStyle w:val="Descripcin"/>
        <w:rPr>
          <w:color w:val="auto"/>
        </w:rPr>
      </w:pPr>
      <w:bookmarkStart w:id="320" w:name="_Toc106016449"/>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0E3D29">
        <w:rPr>
          <w:noProof/>
          <w:color w:val="auto"/>
        </w:rPr>
        <w:t>52</w:t>
      </w:r>
      <w:r w:rsidRPr="000E3D29">
        <w:rPr>
          <w:color w:val="auto"/>
        </w:rPr>
        <w:fldChar w:fldCharType="end"/>
      </w:r>
      <w:r w:rsidRPr="000E3D29">
        <w:rPr>
          <w:color w:val="auto"/>
        </w:rPr>
        <w:t xml:space="preserve"> Configuración Kibana- Token de enrolamiento</w:t>
      </w:r>
      <w:bookmarkEnd w:id="320"/>
    </w:p>
    <w:p w14:paraId="26CD2FC4" w14:textId="53D016CB" w:rsidR="00A35DF0" w:rsidRDefault="00A35DF0" w:rsidP="00A35DF0">
      <w:pPr>
        <w:jc w:val="center"/>
        <w:rPr>
          <w:color w:val="000000" w:themeColor="text1"/>
        </w:rPr>
      </w:pPr>
      <w:r>
        <w:rPr>
          <w:noProof/>
          <w:lang w:eastAsia="es-EC"/>
        </w:rPr>
        <w:drawing>
          <wp:inline distT="0" distB="0" distL="0" distR="0" wp14:anchorId="7170B0D6" wp14:editId="27F9E989">
            <wp:extent cx="4368563" cy="3595663"/>
            <wp:effectExtent l="0" t="0" r="0" b="5080"/>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hat o mensaje de texto&#10;&#10;Descripción generada automáticamente"/>
                    <pic:cNvPicPr/>
                  </pic:nvPicPr>
                  <pic:blipFill>
                    <a:blip r:embed="rId90"/>
                    <a:stretch>
                      <a:fillRect/>
                    </a:stretch>
                  </pic:blipFill>
                  <pic:spPr>
                    <a:xfrm>
                      <a:off x="0" y="0"/>
                      <a:ext cx="4381411" cy="3606238"/>
                    </a:xfrm>
                    <a:prstGeom prst="rect">
                      <a:avLst/>
                    </a:prstGeom>
                  </pic:spPr>
                </pic:pic>
              </a:graphicData>
            </a:graphic>
          </wp:inline>
        </w:drawing>
      </w:r>
    </w:p>
    <w:p w14:paraId="71073E6A" w14:textId="3DF24C17" w:rsidR="00E93621" w:rsidRDefault="00E93621" w:rsidP="00A35DF0">
      <w:pPr>
        <w:jc w:val="center"/>
        <w:rPr>
          <w:color w:val="000000" w:themeColor="text1"/>
        </w:rPr>
      </w:pPr>
    </w:p>
    <w:p w14:paraId="609CDA83" w14:textId="6C06FDC1" w:rsidR="00E93621" w:rsidRPr="000E3D29" w:rsidRDefault="00E93621" w:rsidP="00EF4B32">
      <w:pPr>
        <w:pStyle w:val="Prrafodelista"/>
        <w:numPr>
          <w:ilvl w:val="0"/>
          <w:numId w:val="29"/>
        </w:numPr>
        <w:spacing w:line="360" w:lineRule="auto"/>
        <w:rPr>
          <w:color w:val="auto"/>
        </w:rPr>
      </w:pPr>
      <w:r w:rsidRPr="00E16D16">
        <w:rPr>
          <w:color w:val="000000" w:themeColor="text1"/>
        </w:rPr>
        <w:lastRenderedPageBreak/>
        <w:t xml:space="preserve">La Figura </w:t>
      </w:r>
      <w:r w:rsidR="000E3D29">
        <w:rPr>
          <w:color w:val="000000" w:themeColor="text1"/>
        </w:rPr>
        <w:t>5</w:t>
      </w:r>
      <w:r w:rsidRPr="00E16D16">
        <w:rPr>
          <w:color w:val="000000" w:themeColor="text1"/>
        </w:rPr>
        <w:t>3, corresponde a la pantalla que Kibana despliega para ingresar el usuario y la contraseña, estos datos corresponden a las credenciales generadas en la instalación de ElasticSearch.</w:t>
      </w:r>
    </w:p>
    <w:p w14:paraId="385F6864" w14:textId="5A6EB933" w:rsidR="00E93621" w:rsidRPr="000E3D29" w:rsidRDefault="00E93621" w:rsidP="00E93621">
      <w:pPr>
        <w:pStyle w:val="Descripcin"/>
        <w:rPr>
          <w:color w:val="auto"/>
        </w:rPr>
      </w:pPr>
      <w:bookmarkStart w:id="321" w:name="_Toc106016450"/>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0E3D29">
        <w:rPr>
          <w:noProof/>
          <w:color w:val="auto"/>
        </w:rPr>
        <w:t>53</w:t>
      </w:r>
      <w:r w:rsidRPr="000E3D29">
        <w:rPr>
          <w:color w:val="auto"/>
        </w:rPr>
        <w:fldChar w:fldCharType="end"/>
      </w:r>
      <w:r w:rsidRPr="000E3D29">
        <w:rPr>
          <w:color w:val="auto"/>
        </w:rPr>
        <w:t xml:space="preserve"> Página de inicio de autenticación de Elastic</w:t>
      </w:r>
      <w:bookmarkEnd w:id="321"/>
    </w:p>
    <w:p w14:paraId="22E311C2" w14:textId="7458F36C" w:rsidR="00E93621" w:rsidRPr="00E93621" w:rsidRDefault="00E93621" w:rsidP="00E93621">
      <w:pPr>
        <w:jc w:val="center"/>
        <w:rPr>
          <w:color w:val="000000" w:themeColor="text1"/>
        </w:rPr>
      </w:pPr>
      <w:r>
        <w:rPr>
          <w:noProof/>
          <w:lang w:eastAsia="es-EC"/>
        </w:rPr>
        <w:drawing>
          <wp:inline distT="0" distB="0" distL="0" distR="0" wp14:anchorId="137F67C1" wp14:editId="7078D366">
            <wp:extent cx="2638425" cy="2674582"/>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1"/>
                    <a:srcRect/>
                    <a:stretch>
                      <a:fillRect/>
                    </a:stretch>
                  </pic:blipFill>
                  <pic:spPr>
                    <a:xfrm>
                      <a:off x="0" y="0"/>
                      <a:ext cx="2644946" cy="2681192"/>
                    </a:xfrm>
                    <a:prstGeom prst="rect">
                      <a:avLst/>
                    </a:prstGeom>
                    <a:ln/>
                  </pic:spPr>
                </pic:pic>
              </a:graphicData>
            </a:graphic>
          </wp:inline>
        </w:drawing>
      </w:r>
    </w:p>
    <w:p w14:paraId="0A6A6EFE" w14:textId="0E5C64C6" w:rsidR="00055DF9" w:rsidRPr="00E16D16" w:rsidRDefault="00E93621" w:rsidP="00EF4B32">
      <w:pPr>
        <w:pStyle w:val="Prrafodelista"/>
        <w:numPr>
          <w:ilvl w:val="0"/>
          <w:numId w:val="29"/>
        </w:numPr>
        <w:spacing w:line="360" w:lineRule="auto"/>
        <w:jc w:val="both"/>
        <w:rPr>
          <w:b/>
          <w:bCs/>
          <w:color w:val="000000" w:themeColor="text1"/>
        </w:rPr>
      </w:pPr>
      <w:r w:rsidRPr="00E16D16">
        <w:rPr>
          <w:color w:val="000000" w:themeColor="text1"/>
        </w:rPr>
        <w:t>Una vez ingresado las credenciales, tal como se describe en la Figura</w:t>
      </w:r>
      <w:r w:rsidR="00F11E7F" w:rsidRPr="00E16D16">
        <w:rPr>
          <w:color w:val="000000" w:themeColor="text1"/>
        </w:rPr>
        <w:t xml:space="preserve"> </w:t>
      </w:r>
      <w:r w:rsidR="000E3D29">
        <w:rPr>
          <w:color w:val="000000" w:themeColor="text1"/>
        </w:rPr>
        <w:t>5</w:t>
      </w:r>
      <w:r w:rsidR="004D0001" w:rsidRPr="00E16D16">
        <w:rPr>
          <w:color w:val="000000" w:themeColor="text1"/>
        </w:rPr>
        <w:t>4</w:t>
      </w:r>
      <w:r w:rsidRPr="00E16D16">
        <w:rPr>
          <w:color w:val="000000" w:themeColor="text1"/>
        </w:rPr>
        <w:t>, se desplegará la página de Inicio de Kibana. Con ello se podrá crear los índices (tablas), visualizaciones y cuadros de mando.</w:t>
      </w:r>
    </w:p>
    <w:p w14:paraId="6B57C595" w14:textId="483BF96E" w:rsidR="00E93621" w:rsidRPr="000E3D29" w:rsidRDefault="00E93621" w:rsidP="00E93621">
      <w:pPr>
        <w:pStyle w:val="Descripcin"/>
        <w:rPr>
          <w:b/>
          <w:bCs/>
          <w:color w:val="auto"/>
          <w:lang w:val="es-EC"/>
        </w:rPr>
      </w:pPr>
      <w:bookmarkStart w:id="322" w:name="_Toc106016451"/>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0E3D29">
        <w:rPr>
          <w:noProof/>
          <w:color w:val="auto"/>
        </w:rPr>
        <w:t>54</w:t>
      </w:r>
      <w:r w:rsidRPr="000E3D29">
        <w:rPr>
          <w:color w:val="auto"/>
        </w:rPr>
        <w:fldChar w:fldCharType="end"/>
      </w:r>
      <w:r w:rsidRPr="000E3D29">
        <w:rPr>
          <w:color w:val="auto"/>
        </w:rPr>
        <w:t xml:space="preserve"> Página de Inicio Kibana</w:t>
      </w:r>
      <w:bookmarkEnd w:id="322"/>
    </w:p>
    <w:p w14:paraId="2EFA38EA" w14:textId="50662E3E" w:rsidR="00E93621" w:rsidRPr="00E93621" w:rsidRDefault="00E93621" w:rsidP="00A35DF0">
      <w:pPr>
        <w:jc w:val="center"/>
        <w:rPr>
          <w:b/>
          <w:bCs/>
          <w:color w:val="000000" w:themeColor="text1"/>
          <w:lang w:val="en-US"/>
        </w:rPr>
      </w:pPr>
      <w:r>
        <w:rPr>
          <w:noProof/>
          <w:lang w:eastAsia="es-EC"/>
        </w:rPr>
        <w:drawing>
          <wp:inline distT="0" distB="0" distL="0" distR="0" wp14:anchorId="7B08D411" wp14:editId="537619BE">
            <wp:extent cx="5279390" cy="2861310"/>
            <wp:effectExtent l="0" t="0" r="0" b="0"/>
            <wp:docPr id="77" name="image2.png" descr="Interfaz de usuario gráfica, Texto, Aplicación,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77" name="image2.png" descr="Interfaz de usuario gráfica, Texto, Aplicación, Sitio web&#10;&#10;Descripción generada automáticamente"/>
                    <pic:cNvPicPr preferRelativeResize="0"/>
                  </pic:nvPicPr>
                  <pic:blipFill>
                    <a:blip r:embed="rId92"/>
                    <a:srcRect/>
                    <a:stretch>
                      <a:fillRect/>
                    </a:stretch>
                  </pic:blipFill>
                  <pic:spPr>
                    <a:xfrm>
                      <a:off x="0" y="0"/>
                      <a:ext cx="5279390" cy="2861310"/>
                    </a:xfrm>
                    <a:prstGeom prst="rect">
                      <a:avLst/>
                    </a:prstGeom>
                    <a:ln/>
                  </pic:spPr>
                </pic:pic>
              </a:graphicData>
            </a:graphic>
          </wp:inline>
        </w:drawing>
      </w:r>
    </w:p>
    <w:p w14:paraId="71FA056D" w14:textId="77777777" w:rsidR="004D0001" w:rsidRDefault="004D0001" w:rsidP="00055DF9">
      <w:pPr>
        <w:jc w:val="left"/>
        <w:rPr>
          <w:b/>
          <w:bCs/>
          <w:color w:val="000000" w:themeColor="text1"/>
        </w:rPr>
      </w:pPr>
    </w:p>
    <w:p w14:paraId="1A347D78" w14:textId="77777777" w:rsidR="004D0001" w:rsidRDefault="004D0001" w:rsidP="00055DF9">
      <w:pPr>
        <w:jc w:val="left"/>
        <w:rPr>
          <w:b/>
          <w:bCs/>
          <w:color w:val="000000" w:themeColor="text1"/>
        </w:rPr>
      </w:pPr>
    </w:p>
    <w:p w14:paraId="7D6FAD58" w14:textId="1FAF1139" w:rsidR="00055DF9" w:rsidRPr="00055DF9" w:rsidRDefault="00055DF9" w:rsidP="00055DF9">
      <w:pPr>
        <w:jc w:val="left"/>
        <w:rPr>
          <w:b/>
          <w:bCs/>
          <w:color w:val="000000" w:themeColor="text1"/>
        </w:rPr>
      </w:pPr>
      <w:r w:rsidRPr="00055DF9">
        <w:rPr>
          <w:b/>
          <w:bCs/>
          <w:color w:val="000000" w:themeColor="text1"/>
        </w:rPr>
        <w:lastRenderedPageBreak/>
        <w:t>Deshabilitar HTTPS</w:t>
      </w:r>
    </w:p>
    <w:p w14:paraId="7A8D249B" w14:textId="632E5C0F" w:rsidR="00055DF9" w:rsidRPr="0070476F" w:rsidRDefault="00D40496" w:rsidP="00055DF9">
      <w:pPr>
        <w:rPr>
          <w:color w:val="000000" w:themeColor="text1"/>
        </w:rPr>
      </w:pPr>
      <w:r>
        <w:rPr>
          <w:color w:val="000000" w:themeColor="text1"/>
        </w:rPr>
        <w:t xml:space="preserve">Hasta </w:t>
      </w:r>
      <w:r w:rsidR="0070476F">
        <w:rPr>
          <w:color w:val="000000" w:themeColor="text1"/>
        </w:rPr>
        <w:t xml:space="preserve">este punto se tiene implementado ElasticSearch y Kibana con conexión HTTPS; sin </w:t>
      </w:r>
      <w:r w:rsidR="00BE7FF0">
        <w:rPr>
          <w:color w:val="000000" w:themeColor="text1"/>
        </w:rPr>
        <w:t>embargo,</w:t>
      </w:r>
      <w:r w:rsidR="0070476F">
        <w:rPr>
          <w:color w:val="000000" w:themeColor="text1"/>
        </w:rPr>
        <w:t xml:space="preserve"> el certificado generado no es confiable, lo que no permitirá el acceso desde Apache Spark a menos</w:t>
      </w:r>
      <w:r w:rsidR="00BE7FF0">
        <w:rPr>
          <w:color w:val="000000" w:themeColor="text1"/>
        </w:rPr>
        <w:t xml:space="preserve"> de </w:t>
      </w:r>
      <w:r w:rsidR="0070476F">
        <w:rPr>
          <w:color w:val="000000" w:themeColor="text1"/>
        </w:rPr>
        <w:t>que se cuent</w:t>
      </w:r>
      <w:r w:rsidR="00BE7FF0">
        <w:rPr>
          <w:color w:val="000000" w:themeColor="text1"/>
        </w:rPr>
        <w:t>e</w:t>
      </w:r>
      <w:r w:rsidR="0070476F">
        <w:rPr>
          <w:color w:val="000000" w:themeColor="text1"/>
        </w:rPr>
        <w:t xml:space="preserve"> con un certificado avalado por una autoridad de certificación. P</w:t>
      </w:r>
      <w:r w:rsidR="00F11E7F">
        <w:rPr>
          <w:color w:val="000000" w:themeColor="text1"/>
        </w:rPr>
        <w:t>ara</w:t>
      </w:r>
      <w:r w:rsidR="0070476F">
        <w:rPr>
          <w:color w:val="000000" w:themeColor="text1"/>
        </w:rPr>
        <w:t xml:space="preserve"> ambientes con Apache Spark en los cuales no se requiera de mecanismos de </w:t>
      </w:r>
      <w:r>
        <w:rPr>
          <w:color w:val="000000" w:themeColor="text1"/>
        </w:rPr>
        <w:t>seguridad,</w:t>
      </w:r>
      <w:r w:rsidR="0070476F">
        <w:rPr>
          <w:color w:val="000000" w:themeColor="text1"/>
        </w:rPr>
        <w:t xml:space="preserve"> se requiere deshabilitar el protocolo HTTPS, a fin de que las solicitudes de acceso fluyan únicamente por HTTP.</w:t>
      </w:r>
    </w:p>
    <w:p w14:paraId="13C247A8" w14:textId="321CCAC2" w:rsidR="00055DF9" w:rsidRPr="00DB69AF" w:rsidRDefault="00055DF9" w:rsidP="00EF4B32">
      <w:pPr>
        <w:pStyle w:val="Prrafodelista"/>
        <w:numPr>
          <w:ilvl w:val="0"/>
          <w:numId w:val="29"/>
        </w:numPr>
        <w:spacing w:line="360" w:lineRule="auto"/>
        <w:jc w:val="both"/>
        <w:rPr>
          <w:lang w:eastAsia="es-ES"/>
        </w:rPr>
      </w:pPr>
      <w:r w:rsidRPr="00C2343A">
        <w:rPr>
          <w:lang w:eastAsia="es-ES"/>
        </w:rPr>
        <w:t>Modificar el archivo</w:t>
      </w:r>
      <w:r>
        <w:rPr>
          <w:lang w:eastAsia="es-ES"/>
        </w:rPr>
        <w:t xml:space="preserve"> elasticsearch.yml dentro de la ruta </w:t>
      </w:r>
      <w:r w:rsidRPr="00C2343A">
        <w:rPr>
          <w:lang w:eastAsia="es-ES"/>
        </w:rPr>
        <w:t xml:space="preserve"> </w:t>
      </w:r>
      <w:r w:rsidRPr="007D5245">
        <w:rPr>
          <w:lang w:val="es-EC" w:eastAsia="es-ES"/>
        </w:rPr>
        <w:t>&lt;RUTA_ELASTIC&gt;</w:t>
      </w:r>
      <w:r w:rsidRPr="00C2343A">
        <w:rPr>
          <w:lang w:eastAsia="es-ES"/>
        </w:rPr>
        <w:t>\config</w:t>
      </w:r>
      <w:r>
        <w:rPr>
          <w:lang w:eastAsia="es-ES"/>
        </w:rPr>
        <w:t xml:space="preserve"> realizando los cambios sobre las siguientes etiquetas, las mismas que se encuentran inicialmente con valor en </w:t>
      </w:r>
      <w:r w:rsidRPr="007D5245">
        <w:rPr>
          <w:i/>
          <w:iCs/>
          <w:lang w:eastAsia="es-ES"/>
        </w:rPr>
        <w:t xml:space="preserve">True. </w:t>
      </w:r>
      <w:r>
        <w:rPr>
          <w:lang w:eastAsia="es-ES"/>
        </w:rPr>
        <w:t xml:space="preserve"> Esto permitirá deshabilitar el p</w:t>
      </w:r>
      <w:r w:rsidR="00D40496">
        <w:rPr>
          <w:lang w:eastAsia="es-ES"/>
        </w:rPr>
        <w:t>rotocolo https y acceder desde K</w:t>
      </w:r>
      <w:r>
        <w:rPr>
          <w:lang w:eastAsia="es-ES"/>
        </w:rPr>
        <w:t xml:space="preserve">ibana y </w:t>
      </w:r>
      <w:r w:rsidR="00D40496">
        <w:rPr>
          <w:lang w:eastAsia="es-ES"/>
        </w:rPr>
        <w:t>S</w:t>
      </w:r>
      <w:r>
        <w:rPr>
          <w:lang w:eastAsia="es-ES"/>
        </w:rPr>
        <w:t xml:space="preserve">park mediante http. </w:t>
      </w:r>
    </w:p>
    <w:p w14:paraId="1F43C523" w14:textId="77777777" w:rsidR="00055DF9" w:rsidRPr="00D32993" w:rsidRDefault="00055DF9" w:rsidP="007D5245">
      <w:pPr>
        <w:ind w:left="708"/>
        <w:rPr>
          <w:rFonts w:ascii="Consolas" w:hAnsi="Consolas"/>
          <w:sz w:val="20"/>
          <w:szCs w:val="20"/>
          <w:lang w:val="en-US" w:eastAsia="es-ES"/>
        </w:rPr>
      </w:pPr>
      <w:r w:rsidRPr="00D32993">
        <w:rPr>
          <w:rFonts w:ascii="Consolas" w:hAnsi="Consolas"/>
          <w:sz w:val="20"/>
          <w:szCs w:val="20"/>
          <w:lang w:val="en-US" w:eastAsia="es-ES"/>
        </w:rPr>
        <w:t xml:space="preserve">xpack.security.enabled: </w:t>
      </w:r>
      <w:r w:rsidRPr="00D32993">
        <w:rPr>
          <w:rFonts w:ascii="Consolas" w:hAnsi="Consolas"/>
          <w:b/>
          <w:bCs/>
          <w:sz w:val="20"/>
          <w:szCs w:val="20"/>
          <w:lang w:val="en-US" w:eastAsia="es-ES"/>
        </w:rPr>
        <w:t>false</w:t>
      </w:r>
    </w:p>
    <w:p w14:paraId="05EE7FAC" w14:textId="77777777" w:rsidR="00055DF9" w:rsidRPr="00D32993" w:rsidRDefault="00055DF9" w:rsidP="007D5245">
      <w:pPr>
        <w:ind w:left="708"/>
        <w:rPr>
          <w:rFonts w:ascii="Consolas" w:hAnsi="Consolas"/>
          <w:sz w:val="20"/>
          <w:szCs w:val="20"/>
          <w:lang w:val="en-US" w:eastAsia="es-ES"/>
        </w:rPr>
      </w:pPr>
      <w:r w:rsidRPr="00D32993">
        <w:rPr>
          <w:rFonts w:ascii="Consolas" w:hAnsi="Consolas"/>
          <w:sz w:val="20"/>
          <w:szCs w:val="20"/>
          <w:lang w:val="en-US" w:eastAsia="es-ES"/>
        </w:rPr>
        <w:t xml:space="preserve">xpack.security.enrollment.enabled: </w:t>
      </w:r>
      <w:r w:rsidRPr="00D32993">
        <w:rPr>
          <w:rFonts w:ascii="Consolas" w:hAnsi="Consolas"/>
          <w:b/>
          <w:bCs/>
          <w:sz w:val="20"/>
          <w:szCs w:val="20"/>
          <w:lang w:val="en-US" w:eastAsia="es-ES"/>
        </w:rPr>
        <w:t>false</w:t>
      </w:r>
    </w:p>
    <w:p w14:paraId="29A4A68D" w14:textId="77777777" w:rsidR="00055DF9" w:rsidRPr="00D32993" w:rsidRDefault="00055DF9" w:rsidP="007D5245">
      <w:pPr>
        <w:ind w:left="708"/>
        <w:rPr>
          <w:rFonts w:ascii="Consolas" w:hAnsi="Consolas"/>
          <w:sz w:val="20"/>
          <w:szCs w:val="20"/>
          <w:lang w:val="en-US" w:eastAsia="es-ES"/>
        </w:rPr>
      </w:pPr>
      <w:r w:rsidRPr="00D32993">
        <w:rPr>
          <w:rFonts w:ascii="Consolas" w:hAnsi="Consolas"/>
          <w:sz w:val="20"/>
          <w:szCs w:val="20"/>
          <w:lang w:val="en-US" w:eastAsia="es-ES"/>
        </w:rPr>
        <w:t>xpack.security.http.ssl:</w:t>
      </w:r>
    </w:p>
    <w:p w14:paraId="2C964A7D" w14:textId="77777777" w:rsidR="00055DF9" w:rsidRPr="00D32993" w:rsidRDefault="00055DF9" w:rsidP="007D5245">
      <w:pPr>
        <w:ind w:left="708"/>
        <w:rPr>
          <w:rFonts w:ascii="Consolas" w:hAnsi="Consolas"/>
          <w:sz w:val="20"/>
          <w:szCs w:val="20"/>
          <w:lang w:val="en-US" w:eastAsia="es-ES"/>
        </w:rPr>
      </w:pPr>
      <w:r w:rsidRPr="00D32993">
        <w:rPr>
          <w:rFonts w:ascii="Consolas" w:hAnsi="Consolas"/>
          <w:sz w:val="20"/>
          <w:szCs w:val="20"/>
          <w:lang w:val="en-US" w:eastAsia="es-ES"/>
        </w:rPr>
        <w:t xml:space="preserve">  enabled: </w:t>
      </w:r>
      <w:r w:rsidRPr="00D32993">
        <w:rPr>
          <w:rFonts w:ascii="Consolas" w:hAnsi="Consolas"/>
          <w:b/>
          <w:bCs/>
          <w:sz w:val="20"/>
          <w:szCs w:val="20"/>
          <w:lang w:val="en-US" w:eastAsia="es-ES"/>
        </w:rPr>
        <w:t>false</w:t>
      </w:r>
    </w:p>
    <w:p w14:paraId="1CB45A08" w14:textId="77777777" w:rsidR="00055DF9" w:rsidRPr="00D32993" w:rsidRDefault="00055DF9" w:rsidP="007D5245">
      <w:pPr>
        <w:ind w:left="708"/>
        <w:rPr>
          <w:rFonts w:ascii="Consolas" w:hAnsi="Consolas"/>
          <w:sz w:val="20"/>
          <w:szCs w:val="20"/>
          <w:lang w:val="en-US" w:eastAsia="es-ES"/>
        </w:rPr>
      </w:pPr>
      <w:r w:rsidRPr="00D32993">
        <w:rPr>
          <w:rFonts w:ascii="Consolas" w:hAnsi="Consolas"/>
          <w:sz w:val="20"/>
          <w:szCs w:val="20"/>
          <w:lang w:val="en-US" w:eastAsia="es-ES"/>
        </w:rPr>
        <w:t>xpack.security.transport.ssl:</w:t>
      </w:r>
    </w:p>
    <w:p w14:paraId="4DEE965C" w14:textId="77777777" w:rsidR="00055DF9" w:rsidRPr="00D32993" w:rsidRDefault="00055DF9" w:rsidP="007D5245">
      <w:pPr>
        <w:ind w:left="708"/>
        <w:rPr>
          <w:rFonts w:ascii="Consolas" w:hAnsi="Consolas"/>
          <w:sz w:val="20"/>
          <w:szCs w:val="20"/>
          <w:lang w:val="en-US" w:eastAsia="es-ES"/>
        </w:rPr>
      </w:pPr>
      <w:r w:rsidRPr="00D32993">
        <w:rPr>
          <w:rFonts w:ascii="Consolas" w:hAnsi="Consolas"/>
          <w:sz w:val="20"/>
          <w:szCs w:val="20"/>
          <w:lang w:val="en-US" w:eastAsia="es-ES"/>
        </w:rPr>
        <w:t xml:space="preserve">  enabled: </w:t>
      </w:r>
      <w:r w:rsidRPr="00D32993">
        <w:rPr>
          <w:rFonts w:ascii="Consolas" w:hAnsi="Consolas"/>
          <w:b/>
          <w:bCs/>
          <w:sz w:val="20"/>
          <w:szCs w:val="20"/>
          <w:lang w:val="en-US" w:eastAsia="es-ES"/>
        </w:rPr>
        <w:t>false</w:t>
      </w:r>
    </w:p>
    <w:p w14:paraId="397D29EB" w14:textId="070002EF" w:rsidR="0070476F" w:rsidRPr="007D5245" w:rsidRDefault="00D40496" w:rsidP="00EF4B32">
      <w:pPr>
        <w:pStyle w:val="Prrafodelista"/>
        <w:numPr>
          <w:ilvl w:val="0"/>
          <w:numId w:val="29"/>
        </w:numPr>
        <w:spacing w:line="360" w:lineRule="auto"/>
        <w:jc w:val="both"/>
        <w:rPr>
          <w:color w:val="000000" w:themeColor="text1"/>
        </w:rPr>
      </w:pPr>
      <w:r>
        <w:rPr>
          <w:lang w:eastAsia="es-ES"/>
        </w:rPr>
        <w:t>Abrir</w:t>
      </w:r>
      <w:r w:rsidR="0070476F" w:rsidRPr="00C2343A">
        <w:rPr>
          <w:lang w:eastAsia="es-ES"/>
        </w:rPr>
        <w:t xml:space="preserve"> el archivo</w:t>
      </w:r>
      <w:r w:rsidR="0070476F">
        <w:rPr>
          <w:lang w:eastAsia="es-ES"/>
        </w:rPr>
        <w:t xml:space="preserve"> kibana.yml dentro de la ruta </w:t>
      </w:r>
      <w:r w:rsidR="0070476F" w:rsidRPr="00C2343A">
        <w:rPr>
          <w:lang w:eastAsia="es-ES"/>
        </w:rPr>
        <w:t xml:space="preserve"> </w:t>
      </w:r>
      <w:r w:rsidR="0070476F" w:rsidRPr="007D5245">
        <w:rPr>
          <w:lang w:eastAsia="es-ES"/>
        </w:rPr>
        <w:t>&lt;RUTA_KIBANA&gt;</w:t>
      </w:r>
      <w:r w:rsidR="0070476F" w:rsidRPr="00C2343A">
        <w:rPr>
          <w:lang w:eastAsia="es-ES"/>
        </w:rPr>
        <w:t>\config</w:t>
      </w:r>
      <w:r w:rsidR="00D32993">
        <w:rPr>
          <w:lang w:eastAsia="es-ES"/>
        </w:rPr>
        <w:t xml:space="preserve">, dentro de las etiquetas </w:t>
      </w:r>
      <w:r w:rsidR="0070476F">
        <w:rPr>
          <w:lang w:eastAsia="es-ES"/>
        </w:rPr>
        <w:t xml:space="preserve"> </w:t>
      </w:r>
      <w:r w:rsidR="0070476F" w:rsidRPr="007D5245">
        <w:rPr>
          <w:b/>
          <w:bCs/>
          <w:color w:val="000000" w:themeColor="text1"/>
        </w:rPr>
        <w:t>elasticsearch.hosts</w:t>
      </w:r>
      <w:r w:rsidR="0070476F" w:rsidRPr="007D5245">
        <w:rPr>
          <w:color w:val="000000" w:themeColor="text1"/>
        </w:rPr>
        <w:t xml:space="preserve"> y </w:t>
      </w:r>
      <w:r w:rsidR="0070476F" w:rsidRPr="007D5245">
        <w:rPr>
          <w:b/>
          <w:bCs/>
          <w:color w:val="000000" w:themeColor="text1"/>
        </w:rPr>
        <w:t>xpack.fleet.outputs</w:t>
      </w:r>
      <w:r w:rsidR="00D32993" w:rsidRPr="007D5245">
        <w:rPr>
          <w:b/>
          <w:bCs/>
          <w:color w:val="000000" w:themeColor="text1"/>
        </w:rPr>
        <w:t xml:space="preserve"> </w:t>
      </w:r>
      <w:r w:rsidR="00D32993" w:rsidRPr="007D5245">
        <w:rPr>
          <w:color w:val="000000" w:themeColor="text1"/>
        </w:rPr>
        <w:t xml:space="preserve"> y modificar la dirección donde se encuentra el servidor de ElasticSearch con el puerto http.</w:t>
      </w:r>
    </w:p>
    <w:p w14:paraId="240710C8" w14:textId="77777777" w:rsidR="00D32993" w:rsidRPr="008F4288" w:rsidRDefault="00D32993" w:rsidP="007D5245">
      <w:pPr>
        <w:ind w:left="708"/>
        <w:rPr>
          <w:rFonts w:ascii="Consolas" w:hAnsi="Consolas"/>
          <w:color w:val="000000" w:themeColor="text1"/>
          <w:sz w:val="20"/>
          <w:szCs w:val="20"/>
          <w:lang w:val="en-US"/>
        </w:rPr>
      </w:pPr>
      <w:r w:rsidRPr="008F4288">
        <w:rPr>
          <w:rFonts w:ascii="Consolas" w:hAnsi="Consolas"/>
          <w:color w:val="000000" w:themeColor="text1"/>
          <w:sz w:val="20"/>
          <w:szCs w:val="20"/>
          <w:lang w:val="en-US"/>
        </w:rPr>
        <w:t>elasticsearch.hosts: ['</w:t>
      </w:r>
      <w:r w:rsidRPr="008F4288">
        <w:rPr>
          <w:rFonts w:ascii="Consolas" w:hAnsi="Consolas"/>
          <w:b/>
          <w:bCs/>
          <w:color w:val="000000" w:themeColor="text1"/>
          <w:sz w:val="20"/>
          <w:szCs w:val="20"/>
          <w:lang w:val="en-US"/>
        </w:rPr>
        <w:t>http</w:t>
      </w:r>
      <w:r w:rsidRPr="008F4288">
        <w:rPr>
          <w:rFonts w:ascii="Consolas" w:hAnsi="Consolas"/>
          <w:color w:val="000000" w:themeColor="text1"/>
          <w:sz w:val="20"/>
          <w:szCs w:val="20"/>
          <w:lang w:val="en-US"/>
        </w:rPr>
        <w:t>://192.168.1.52:9200']</w:t>
      </w:r>
    </w:p>
    <w:p w14:paraId="74A26831" w14:textId="5CB62110" w:rsidR="00D32993" w:rsidRDefault="00D32993" w:rsidP="007D5245">
      <w:pPr>
        <w:ind w:left="708"/>
        <w:rPr>
          <w:rFonts w:ascii="Consolas" w:hAnsi="Consolas"/>
          <w:color w:val="000000" w:themeColor="text1"/>
          <w:sz w:val="20"/>
          <w:szCs w:val="20"/>
          <w:lang w:val="en-US"/>
        </w:rPr>
      </w:pPr>
      <w:r w:rsidRPr="00D32993">
        <w:rPr>
          <w:rFonts w:ascii="Consolas" w:hAnsi="Consolas"/>
          <w:color w:val="000000" w:themeColor="text1"/>
          <w:sz w:val="20"/>
          <w:szCs w:val="20"/>
          <w:lang w:val="en-US"/>
        </w:rPr>
        <w:t>xpack.fleet.outputs: [{id: fleet-default-output, name: default, is_default: true, is_default_monitoring: true, type: elasticsearch, hosts: ['</w:t>
      </w:r>
      <w:r w:rsidRPr="00D32993">
        <w:rPr>
          <w:rFonts w:ascii="Consolas" w:hAnsi="Consolas"/>
          <w:b/>
          <w:bCs/>
          <w:color w:val="000000" w:themeColor="text1"/>
          <w:sz w:val="20"/>
          <w:szCs w:val="20"/>
          <w:lang w:val="en-US"/>
        </w:rPr>
        <w:t>http</w:t>
      </w:r>
      <w:r w:rsidRPr="00D32993">
        <w:rPr>
          <w:rFonts w:ascii="Consolas" w:hAnsi="Consolas"/>
          <w:color w:val="000000" w:themeColor="text1"/>
          <w:sz w:val="20"/>
          <w:szCs w:val="20"/>
          <w:lang w:val="en-US"/>
        </w:rPr>
        <w:t>://192.168.1.52:9200'], ca_trusted_fingerprint: 615bebd8495982e091ae9c3c5f43c17feca2ac101444d0987bc657e777bd9b11}]</w:t>
      </w:r>
    </w:p>
    <w:p w14:paraId="521F4425" w14:textId="14861769" w:rsidR="00BE7FF0" w:rsidRDefault="00BE7FF0" w:rsidP="007D5245">
      <w:pPr>
        <w:rPr>
          <w:rFonts w:ascii="Consolas" w:hAnsi="Consolas"/>
          <w:color w:val="000000" w:themeColor="text1"/>
          <w:sz w:val="20"/>
          <w:szCs w:val="20"/>
          <w:lang w:val="en-US"/>
        </w:rPr>
      </w:pPr>
    </w:p>
    <w:p w14:paraId="773CD40F" w14:textId="0A98D2FD" w:rsidR="00BE7FF0" w:rsidRDefault="00BE7FF0" w:rsidP="00EF4B32">
      <w:pPr>
        <w:pStyle w:val="Prrafodelista"/>
        <w:numPr>
          <w:ilvl w:val="0"/>
          <w:numId w:val="30"/>
        </w:numPr>
        <w:spacing w:line="360" w:lineRule="auto"/>
        <w:jc w:val="both"/>
        <w:rPr>
          <w:rFonts w:cs="Arial"/>
          <w:color w:val="000000" w:themeColor="text1"/>
          <w:lang w:val="es-EC"/>
        </w:rPr>
      </w:pPr>
      <w:r w:rsidRPr="00BE7FF0">
        <w:rPr>
          <w:rFonts w:cs="Arial"/>
          <w:color w:val="000000" w:themeColor="text1"/>
          <w:lang w:val="es-EC"/>
        </w:rPr>
        <w:t>Con estos cambios efectuados, se deberá iniciar</w:t>
      </w:r>
      <w:r w:rsidR="00552CEE">
        <w:rPr>
          <w:rFonts w:cs="Arial"/>
          <w:color w:val="000000" w:themeColor="text1"/>
          <w:lang w:val="es-EC"/>
        </w:rPr>
        <w:t xml:space="preserve"> nuevamente</w:t>
      </w:r>
      <w:r w:rsidRPr="00BE7FF0">
        <w:rPr>
          <w:rFonts w:cs="Arial"/>
          <w:color w:val="000000" w:themeColor="text1"/>
          <w:lang w:val="es-EC"/>
        </w:rPr>
        <w:t xml:space="preserve"> los servicios de ElasticSearch y Kibana.</w:t>
      </w:r>
    </w:p>
    <w:p w14:paraId="23E2E85D" w14:textId="0E501429" w:rsidR="000D76F5" w:rsidRDefault="000D76F5" w:rsidP="000D76F5">
      <w:pPr>
        <w:rPr>
          <w:rFonts w:cs="Arial"/>
          <w:color w:val="000000" w:themeColor="text1"/>
        </w:rPr>
      </w:pPr>
    </w:p>
    <w:p w14:paraId="31222BE2" w14:textId="06FA3F6B" w:rsidR="000D76F5" w:rsidRDefault="000D76F5" w:rsidP="000D76F5">
      <w:pPr>
        <w:rPr>
          <w:rFonts w:cs="Arial"/>
          <w:color w:val="000000" w:themeColor="text1"/>
        </w:rPr>
      </w:pPr>
    </w:p>
    <w:p w14:paraId="6EC96D98" w14:textId="13739EAC" w:rsidR="000D76F5" w:rsidRPr="000D76F5" w:rsidRDefault="000D76F5" w:rsidP="000D76F5">
      <w:pPr>
        <w:pStyle w:val="Ttulo2"/>
        <w:rPr>
          <w:rFonts w:eastAsia="Times New Roman"/>
          <w:color w:val="000000" w:themeColor="text1"/>
          <w:lang w:eastAsia="es-ES"/>
        </w:rPr>
      </w:pPr>
      <w:bookmarkStart w:id="323" w:name="_Toc106016381"/>
      <w:r w:rsidRPr="007F7722">
        <w:rPr>
          <w:rFonts w:eastAsia="Times New Roman"/>
          <w:color w:val="000000" w:themeColor="text1"/>
          <w:lang w:eastAsia="es-ES"/>
        </w:rPr>
        <w:lastRenderedPageBreak/>
        <w:t>Anexo II</w:t>
      </w:r>
      <w:r>
        <w:rPr>
          <w:rFonts w:eastAsia="Times New Roman"/>
          <w:color w:val="000000" w:themeColor="text1"/>
          <w:lang w:eastAsia="es-ES"/>
        </w:rPr>
        <w:t>I</w:t>
      </w:r>
      <w:r w:rsidRPr="007F7722">
        <w:rPr>
          <w:rFonts w:eastAsia="Times New Roman"/>
          <w:color w:val="000000" w:themeColor="text1"/>
          <w:lang w:eastAsia="es-ES"/>
        </w:rPr>
        <w:t xml:space="preserve">. </w:t>
      </w:r>
      <w:r w:rsidR="00D00F6D">
        <w:rPr>
          <w:rFonts w:eastAsia="Times New Roman"/>
          <w:color w:val="000000" w:themeColor="text1"/>
          <w:lang w:eastAsia="es-ES"/>
        </w:rPr>
        <w:t>I</w:t>
      </w:r>
      <w:r w:rsidR="00D00F6D" w:rsidRPr="007F7722">
        <w:rPr>
          <w:rFonts w:eastAsia="Times New Roman"/>
          <w:color w:val="000000" w:themeColor="text1"/>
          <w:lang w:eastAsia="es-ES"/>
        </w:rPr>
        <w:t>nstalación y configuración</w:t>
      </w:r>
      <w:r w:rsidR="00D00F6D">
        <w:rPr>
          <w:rFonts w:eastAsia="Times New Roman"/>
          <w:color w:val="000000" w:themeColor="text1"/>
          <w:lang w:eastAsia="es-ES"/>
        </w:rPr>
        <w:t xml:space="preserve"> de Apache Spark</w:t>
      </w:r>
      <w:bookmarkEnd w:id="323"/>
    </w:p>
    <w:p w14:paraId="7303DB6D" w14:textId="77B17B05" w:rsidR="000D76F5" w:rsidRDefault="000D76F5" w:rsidP="000D76F5">
      <w:pPr>
        <w:rPr>
          <w:rFonts w:cs="Arial"/>
        </w:rPr>
      </w:pPr>
      <w:r w:rsidRPr="005C7F73">
        <w:rPr>
          <w:rFonts w:cs="Arial"/>
        </w:rPr>
        <w:t xml:space="preserve">Para la instalación de Apache Spark descargar el archivo comprimido desde el sitio </w:t>
      </w:r>
      <w:hyperlink r:id="rId93" w:history="1">
        <w:r w:rsidRPr="00916F5A">
          <w:rPr>
            <w:rStyle w:val="Hipervnculo"/>
            <w:rFonts w:cs="Arial"/>
          </w:rPr>
          <w:t>https://spark.apache.org/downloads.html</w:t>
        </w:r>
      </w:hyperlink>
      <w:r>
        <w:rPr>
          <w:rFonts w:cs="Arial"/>
        </w:rPr>
        <w:t>;  para que exista conectividad y compatibilidad con las versiones de Java, Python, Kafka y ElasticSearch se deberá obtener la versión Spark 2.4.0. Se optó por el Sistema Operativo Windows.</w:t>
      </w:r>
    </w:p>
    <w:p w14:paraId="7605D6A3" w14:textId="77777777" w:rsidR="000D76F5" w:rsidRPr="0029326C" w:rsidRDefault="000D76F5" w:rsidP="000D76F5">
      <w:pPr>
        <w:rPr>
          <w:rFonts w:cs="Arial"/>
          <w:b/>
        </w:rPr>
      </w:pPr>
      <w:r w:rsidRPr="0029326C">
        <w:rPr>
          <w:rFonts w:cs="Arial"/>
          <w:b/>
        </w:rPr>
        <w:t>Spark</w:t>
      </w:r>
    </w:p>
    <w:p w14:paraId="590816BC" w14:textId="77777777" w:rsidR="000D76F5" w:rsidRDefault="000D76F5" w:rsidP="00EF4B32">
      <w:pPr>
        <w:pStyle w:val="Prrafodelista"/>
        <w:numPr>
          <w:ilvl w:val="0"/>
          <w:numId w:val="31"/>
        </w:numPr>
        <w:spacing w:after="160" w:line="360" w:lineRule="auto"/>
        <w:contextualSpacing/>
        <w:jc w:val="both"/>
        <w:rPr>
          <w:rFonts w:cs="Arial"/>
        </w:rPr>
      </w:pPr>
      <w:r w:rsidRPr="005C7F73">
        <w:rPr>
          <w:rFonts w:cs="Arial"/>
        </w:rPr>
        <w:t>Descomprimir el archivo resultante en un directorio local, en adelante la ruta será definida con el valor &lt;RUTA_SPARK&gt;.</w:t>
      </w:r>
    </w:p>
    <w:p w14:paraId="265D1D50" w14:textId="77777777" w:rsidR="000D76F5" w:rsidRDefault="000D76F5" w:rsidP="00EF4B32">
      <w:pPr>
        <w:pStyle w:val="Prrafodelista"/>
        <w:numPr>
          <w:ilvl w:val="0"/>
          <w:numId w:val="31"/>
        </w:numPr>
        <w:spacing w:after="160" w:line="360" w:lineRule="auto"/>
        <w:contextualSpacing/>
        <w:jc w:val="both"/>
        <w:rPr>
          <w:rFonts w:cs="Arial"/>
        </w:rPr>
      </w:pPr>
      <w:r>
        <w:rPr>
          <w:rFonts w:cs="Arial"/>
        </w:rPr>
        <w:t xml:space="preserve">Crear la variable de entorno SPARK_HOME con el valor </w:t>
      </w:r>
      <w:r w:rsidRPr="005C7F73">
        <w:rPr>
          <w:rFonts w:cs="Arial"/>
        </w:rPr>
        <w:t>&lt;RUTA_SPARK&gt;</w:t>
      </w:r>
      <w:r>
        <w:rPr>
          <w:rFonts w:cs="Arial"/>
        </w:rPr>
        <w:t xml:space="preserve"> y añadir dentro de la variable path el valor </w:t>
      </w:r>
      <w:r w:rsidRPr="005C7F73">
        <w:rPr>
          <w:rFonts w:cs="Arial"/>
        </w:rPr>
        <w:t>&lt;RUTA_SPARK&gt;</w:t>
      </w:r>
      <w:r>
        <w:rPr>
          <w:rFonts w:cs="Arial"/>
        </w:rPr>
        <w:t>/bin</w:t>
      </w:r>
    </w:p>
    <w:p w14:paraId="5D3A58EF" w14:textId="77777777" w:rsidR="000D76F5" w:rsidRDefault="000D76F5" w:rsidP="00EF4B32">
      <w:pPr>
        <w:pStyle w:val="Prrafodelista"/>
        <w:numPr>
          <w:ilvl w:val="0"/>
          <w:numId w:val="31"/>
        </w:numPr>
        <w:spacing w:after="160" w:line="360" w:lineRule="auto"/>
        <w:contextualSpacing/>
        <w:jc w:val="both"/>
        <w:rPr>
          <w:rFonts w:cs="Arial"/>
        </w:rPr>
      </w:pPr>
      <w:r>
        <w:rPr>
          <w:rFonts w:cs="Arial"/>
        </w:rPr>
        <w:t>Crear el directorio HADOOP/bin y asociarlo a una variable de entorno &lt;HADOOP_HOME&gt;.</w:t>
      </w:r>
    </w:p>
    <w:p w14:paraId="22729E9F" w14:textId="3FFB0F2C" w:rsidR="000D76F5" w:rsidRDefault="000D76F5" w:rsidP="00EF4B32">
      <w:pPr>
        <w:pStyle w:val="Prrafodelista"/>
        <w:numPr>
          <w:ilvl w:val="0"/>
          <w:numId w:val="31"/>
        </w:numPr>
        <w:spacing w:after="160" w:line="360" w:lineRule="auto"/>
        <w:contextualSpacing/>
        <w:jc w:val="both"/>
        <w:rPr>
          <w:rFonts w:cs="Arial"/>
        </w:rPr>
      </w:pPr>
      <w:r>
        <w:rPr>
          <w:rFonts w:cs="Arial"/>
        </w:rPr>
        <w:t>Dentro del directorio HADOOP/bin copiar los archivo</w:t>
      </w:r>
      <w:r w:rsidR="007B1AA1">
        <w:rPr>
          <w:rFonts w:cs="Arial"/>
        </w:rPr>
        <w:t>s</w:t>
      </w:r>
      <w:r>
        <w:rPr>
          <w:rFonts w:cs="Arial"/>
        </w:rPr>
        <w:t xml:space="preserve"> winutil.exe y hadoop.dll, los mismos pueden ser obtenidos del sitio público </w:t>
      </w:r>
      <w:hyperlink r:id="rId94" w:history="1">
        <w:r w:rsidRPr="00916F5A">
          <w:rPr>
            <w:rStyle w:val="Hipervnculo"/>
            <w:rFonts w:cs="Arial"/>
          </w:rPr>
          <w:t>https://github.com/steveloughran/winutils/tree/master/hadoop-2.8.1</w:t>
        </w:r>
      </w:hyperlink>
      <w:r>
        <w:rPr>
          <w:rFonts w:cs="Arial"/>
        </w:rPr>
        <w:t>. Este paso es imperativo para que se permita correr el servicio de Spark sobre Windows.</w:t>
      </w:r>
    </w:p>
    <w:p w14:paraId="223BEC6A" w14:textId="77777777" w:rsidR="000D76F5" w:rsidRDefault="000D76F5" w:rsidP="000D76F5">
      <w:pPr>
        <w:rPr>
          <w:rFonts w:cs="Arial"/>
          <w:b/>
        </w:rPr>
      </w:pPr>
      <w:r w:rsidRPr="0029326C">
        <w:rPr>
          <w:rFonts w:cs="Arial"/>
          <w:b/>
        </w:rPr>
        <w:t>Anaconda</w:t>
      </w:r>
      <w:r>
        <w:rPr>
          <w:rFonts w:cs="Arial"/>
          <w:b/>
        </w:rPr>
        <w:t xml:space="preserve">, Python , JDK y FindSpark </w:t>
      </w:r>
    </w:p>
    <w:p w14:paraId="6FE97041" w14:textId="77777777" w:rsidR="000D76F5" w:rsidRDefault="000D76F5" w:rsidP="00EF4B32">
      <w:pPr>
        <w:pStyle w:val="Prrafodelista"/>
        <w:numPr>
          <w:ilvl w:val="0"/>
          <w:numId w:val="32"/>
        </w:numPr>
        <w:spacing w:after="160" w:line="360" w:lineRule="auto"/>
        <w:contextualSpacing/>
        <w:jc w:val="both"/>
        <w:rPr>
          <w:rFonts w:cs="Arial"/>
        </w:rPr>
      </w:pPr>
      <w:r w:rsidRPr="0029326C">
        <w:rPr>
          <w:rFonts w:cs="Arial"/>
        </w:rPr>
        <w:t>Descargar e instalar A</w:t>
      </w:r>
      <w:r>
        <w:rPr>
          <w:rFonts w:cs="Arial"/>
        </w:rPr>
        <w:t>naconda</w:t>
      </w:r>
      <w:r w:rsidRPr="0029326C">
        <w:rPr>
          <w:rFonts w:cs="Arial"/>
        </w:rPr>
        <w:t xml:space="preserve"> para el sistema Operativo Windows</w:t>
      </w:r>
      <w:r>
        <w:rPr>
          <w:rFonts w:cs="Arial"/>
        </w:rPr>
        <w:t xml:space="preserve"> del sitio </w:t>
      </w:r>
      <w:hyperlink r:id="rId95" w:history="1">
        <w:r w:rsidRPr="00916F5A">
          <w:rPr>
            <w:rStyle w:val="Hipervnculo"/>
            <w:rFonts w:cs="Arial"/>
          </w:rPr>
          <w:t>https://www.anaconda.com/products/distribution</w:t>
        </w:r>
      </w:hyperlink>
      <w:r>
        <w:rPr>
          <w:rFonts w:cs="Arial"/>
        </w:rPr>
        <w:t>.</w:t>
      </w:r>
    </w:p>
    <w:p w14:paraId="69844DF8" w14:textId="77777777" w:rsidR="000D76F5" w:rsidRDefault="000D76F5" w:rsidP="00EF4B32">
      <w:pPr>
        <w:pStyle w:val="Prrafodelista"/>
        <w:numPr>
          <w:ilvl w:val="0"/>
          <w:numId w:val="32"/>
        </w:numPr>
        <w:spacing w:after="160" w:line="360" w:lineRule="auto"/>
        <w:contextualSpacing/>
        <w:jc w:val="both"/>
        <w:rPr>
          <w:rFonts w:cs="Arial"/>
        </w:rPr>
      </w:pPr>
      <w:r>
        <w:rPr>
          <w:rFonts w:cs="Arial"/>
        </w:rPr>
        <w:t>Una vez que se ha instalado Anaconda, debido a que la más reciente versión (a Mayo del 2022) corre sobre Python 3.9, se deberá degradar el mismo hacia Python 3.7; este paso es necesario ya que la versión de Spark descargada se ejecuta correctamente sobre Python 3.7. Para ello dentro de una línea de comandos (CMD.exe Prompt) lanzada desde Anaconda se ejecuta el comando:</w:t>
      </w:r>
    </w:p>
    <w:p w14:paraId="64F1072E" w14:textId="77DC138C" w:rsidR="000D76F5" w:rsidRPr="000D76F5" w:rsidRDefault="000D76F5" w:rsidP="000D76F5">
      <w:pPr>
        <w:pStyle w:val="Prrafodelista"/>
        <w:spacing w:line="360" w:lineRule="auto"/>
        <w:ind w:left="360" w:firstLine="348"/>
        <w:jc w:val="both"/>
        <w:rPr>
          <w:rFonts w:ascii="Consolas" w:hAnsi="Consolas" w:cs="Arial"/>
          <w:sz w:val="20"/>
          <w:szCs w:val="20"/>
        </w:rPr>
      </w:pPr>
      <w:r w:rsidRPr="00B3680E">
        <w:rPr>
          <w:rFonts w:ascii="Consolas" w:hAnsi="Consolas" w:cs="Arial"/>
          <w:sz w:val="20"/>
          <w:szCs w:val="20"/>
        </w:rPr>
        <w:t>conda install python=3.7</w:t>
      </w:r>
    </w:p>
    <w:p w14:paraId="0DAD564B" w14:textId="25C1A38B" w:rsidR="000D76F5" w:rsidRDefault="000D76F5" w:rsidP="00EF4B32">
      <w:pPr>
        <w:pStyle w:val="Prrafodelista"/>
        <w:numPr>
          <w:ilvl w:val="0"/>
          <w:numId w:val="32"/>
        </w:numPr>
        <w:spacing w:after="160" w:line="360" w:lineRule="auto"/>
        <w:contextualSpacing/>
        <w:jc w:val="both"/>
        <w:rPr>
          <w:rFonts w:cs="Arial"/>
        </w:rPr>
      </w:pPr>
      <w:r>
        <w:rPr>
          <w:rFonts w:cs="Arial"/>
        </w:rPr>
        <w:t xml:space="preserve">Crear la variable de entorno PYTHONPATH para poder acceder a la clase java py4j. El valor de la variable corresponde al valor  </w:t>
      </w:r>
      <w:r w:rsidRPr="000D76F5">
        <w:rPr>
          <w:rFonts w:cs="Arial"/>
        </w:rPr>
        <w:t>%SPARK_HOME%/python;%SPARK_HOME%/python/lib/py4j-</w:t>
      </w:r>
      <w:r w:rsidRPr="000D76F5">
        <w:rPr>
          <w:rFonts w:cs="Arial"/>
          <w:b/>
          <w:bCs/>
          <w:highlight w:val="yellow"/>
        </w:rPr>
        <w:t>X.Y.Z</w:t>
      </w:r>
      <w:r w:rsidRPr="000D76F5">
        <w:rPr>
          <w:rFonts w:cs="Arial"/>
        </w:rPr>
        <w:t>-src.zip;%PYTHONPATH%</w:t>
      </w:r>
      <w:r>
        <w:rPr>
          <w:rFonts w:cs="Arial"/>
        </w:rPr>
        <w:t xml:space="preserve"> . La Figura </w:t>
      </w:r>
      <w:r w:rsidR="000E3D29">
        <w:rPr>
          <w:rFonts w:cs="Arial"/>
        </w:rPr>
        <w:t>5</w:t>
      </w:r>
      <w:r>
        <w:rPr>
          <w:rFonts w:cs="Arial"/>
        </w:rPr>
        <w:t>5 , permite visualizar la versión de py4j dentro del directorio &lt;SPARK_HOME&gt;/Python/lib,  para esta instalación se tiene la versi</w:t>
      </w:r>
      <w:r w:rsidR="00EA31B5">
        <w:rPr>
          <w:rFonts w:cs="Arial"/>
        </w:rPr>
        <w:t>ón 0.10.7, por lo que ese valor deberá ser descrito dentro  de la variable de entorno (</w:t>
      </w:r>
      <w:r w:rsidR="00EA31B5" w:rsidRPr="00EA31B5">
        <w:rPr>
          <w:rFonts w:cs="Arial"/>
          <w:b/>
          <w:bCs/>
          <w:highlight w:val="yellow"/>
        </w:rPr>
        <w:t>X.Y.Z</w:t>
      </w:r>
      <w:r w:rsidR="00EA31B5">
        <w:rPr>
          <w:rFonts w:cs="Arial"/>
        </w:rPr>
        <w:t>).</w:t>
      </w:r>
    </w:p>
    <w:p w14:paraId="3A19E69B" w14:textId="77777777" w:rsidR="000D76F5" w:rsidRPr="000D76F5" w:rsidRDefault="000D76F5" w:rsidP="000D76F5">
      <w:pPr>
        <w:spacing w:after="160"/>
        <w:contextualSpacing/>
        <w:rPr>
          <w:rFonts w:cs="Arial"/>
        </w:rPr>
      </w:pPr>
    </w:p>
    <w:p w14:paraId="3FCD638D" w14:textId="2D197E1F" w:rsidR="000D76F5" w:rsidRPr="000E3D29" w:rsidRDefault="000D76F5" w:rsidP="000D76F5">
      <w:pPr>
        <w:pStyle w:val="Descripcin"/>
        <w:rPr>
          <w:rFonts w:cs="Arial"/>
          <w:color w:val="auto"/>
        </w:rPr>
      </w:pPr>
      <w:bookmarkStart w:id="324" w:name="_Toc106016452"/>
      <w:r w:rsidRPr="000E3D29">
        <w:rPr>
          <w:color w:val="auto"/>
        </w:rPr>
        <w:lastRenderedPageBreak/>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0E3D29">
        <w:rPr>
          <w:noProof/>
          <w:color w:val="auto"/>
        </w:rPr>
        <w:t>55</w:t>
      </w:r>
      <w:r w:rsidRPr="000E3D29">
        <w:rPr>
          <w:color w:val="auto"/>
        </w:rPr>
        <w:fldChar w:fldCharType="end"/>
      </w:r>
      <w:r w:rsidRPr="000E3D29">
        <w:rPr>
          <w:color w:val="auto"/>
        </w:rPr>
        <w:t xml:space="preserve"> Versión py4j dentro de SPARK_HOME</w:t>
      </w:r>
      <w:bookmarkEnd w:id="324"/>
    </w:p>
    <w:p w14:paraId="0BC2F1FA" w14:textId="1B4EF9AF" w:rsidR="000D76F5" w:rsidRPr="000D76F5" w:rsidRDefault="000D76F5" w:rsidP="000D76F5">
      <w:pPr>
        <w:spacing w:after="160"/>
        <w:contextualSpacing/>
        <w:jc w:val="center"/>
        <w:rPr>
          <w:rFonts w:cs="Arial"/>
        </w:rPr>
      </w:pPr>
      <w:r>
        <w:rPr>
          <w:noProof/>
          <w:lang w:eastAsia="es-EC"/>
        </w:rPr>
        <w:drawing>
          <wp:inline distT="0" distB="0" distL="0" distR="0" wp14:anchorId="23BF32CD" wp14:editId="7A3EFC31">
            <wp:extent cx="1435007" cy="815975"/>
            <wp:effectExtent l="0" t="0" r="0" b="3175"/>
            <wp:docPr id="78" name="Imagen 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Texto&#10;&#10;Descripción generada automáticamente"/>
                    <pic:cNvPicPr/>
                  </pic:nvPicPr>
                  <pic:blipFill rotWithShape="1">
                    <a:blip r:embed="rId96"/>
                    <a:srcRect r="72854"/>
                    <a:stretch/>
                  </pic:blipFill>
                  <pic:spPr bwMode="auto">
                    <a:xfrm>
                      <a:off x="0" y="0"/>
                      <a:ext cx="1442307" cy="820126"/>
                    </a:xfrm>
                    <a:prstGeom prst="rect">
                      <a:avLst/>
                    </a:prstGeom>
                    <a:ln>
                      <a:noFill/>
                    </a:ln>
                    <a:extLst>
                      <a:ext uri="{53640926-AAD7-44D8-BBD7-CCE9431645EC}">
                        <a14:shadowObscured xmlns:a14="http://schemas.microsoft.com/office/drawing/2010/main"/>
                      </a:ext>
                    </a:extLst>
                  </pic:spPr>
                </pic:pic>
              </a:graphicData>
            </a:graphic>
          </wp:inline>
        </w:drawing>
      </w:r>
    </w:p>
    <w:p w14:paraId="4DD421E9" w14:textId="77777777" w:rsidR="000D76F5" w:rsidRPr="002216EB" w:rsidRDefault="000D76F5" w:rsidP="000D76F5">
      <w:pPr>
        <w:rPr>
          <w:rFonts w:cs="Arial"/>
        </w:rPr>
      </w:pPr>
    </w:p>
    <w:p w14:paraId="67EA15D2" w14:textId="77777777" w:rsidR="000D76F5" w:rsidRDefault="000D76F5" w:rsidP="00EF4B32">
      <w:pPr>
        <w:pStyle w:val="Prrafodelista"/>
        <w:numPr>
          <w:ilvl w:val="0"/>
          <w:numId w:val="32"/>
        </w:numPr>
        <w:spacing w:after="160" w:line="360" w:lineRule="auto"/>
        <w:contextualSpacing/>
        <w:jc w:val="both"/>
        <w:rPr>
          <w:rFonts w:cs="Arial"/>
        </w:rPr>
      </w:pPr>
      <w:r>
        <w:rPr>
          <w:rFonts w:cs="Arial"/>
        </w:rPr>
        <w:t>De forma similar, la versión de Spark 2.4.0 soporta JDK 8, para ello dentro de una línea de comandos lanzada desde Anaconda se ejecuta el comando:</w:t>
      </w:r>
    </w:p>
    <w:p w14:paraId="278B06A3" w14:textId="072CC998" w:rsidR="000D76F5" w:rsidRPr="007B1AA1" w:rsidRDefault="000D76F5" w:rsidP="007B1AA1">
      <w:pPr>
        <w:pStyle w:val="Prrafodelista"/>
        <w:spacing w:line="360" w:lineRule="auto"/>
        <w:ind w:left="360" w:firstLine="348"/>
        <w:jc w:val="both"/>
        <w:rPr>
          <w:rFonts w:ascii="Consolas" w:hAnsi="Consolas" w:cs="Arial"/>
          <w:sz w:val="20"/>
          <w:szCs w:val="20"/>
        </w:rPr>
      </w:pPr>
      <w:r>
        <w:rPr>
          <w:rFonts w:cs="Arial"/>
        </w:rPr>
        <w:t xml:space="preserve">  </w:t>
      </w:r>
      <w:r w:rsidRPr="00B3680E">
        <w:rPr>
          <w:rFonts w:ascii="Consolas" w:hAnsi="Consolas" w:cs="Arial"/>
          <w:sz w:val="20"/>
          <w:szCs w:val="20"/>
        </w:rPr>
        <w:t xml:space="preserve">conda install </w:t>
      </w:r>
      <w:r>
        <w:rPr>
          <w:rFonts w:ascii="Consolas" w:hAnsi="Consolas" w:cs="Arial"/>
          <w:sz w:val="20"/>
          <w:szCs w:val="20"/>
        </w:rPr>
        <w:t>openjdk</w:t>
      </w:r>
      <w:r w:rsidRPr="00B3680E">
        <w:rPr>
          <w:rFonts w:ascii="Consolas" w:hAnsi="Consolas" w:cs="Arial"/>
          <w:sz w:val="20"/>
          <w:szCs w:val="20"/>
        </w:rPr>
        <w:t>=</w:t>
      </w:r>
      <w:r>
        <w:rPr>
          <w:rFonts w:ascii="Consolas" w:hAnsi="Consolas" w:cs="Arial"/>
          <w:sz w:val="20"/>
          <w:szCs w:val="20"/>
        </w:rPr>
        <w:t>8</w:t>
      </w:r>
    </w:p>
    <w:p w14:paraId="1B8A6146" w14:textId="77777777" w:rsidR="000D76F5" w:rsidRPr="00A16F2C" w:rsidRDefault="000D76F5" w:rsidP="00EF4B32">
      <w:pPr>
        <w:pStyle w:val="Prrafodelista"/>
        <w:numPr>
          <w:ilvl w:val="0"/>
          <w:numId w:val="32"/>
        </w:numPr>
        <w:spacing w:after="160" w:line="360" w:lineRule="auto"/>
        <w:contextualSpacing/>
        <w:jc w:val="both"/>
        <w:rPr>
          <w:rFonts w:ascii="Consolas" w:hAnsi="Consolas" w:cs="Arial"/>
          <w:sz w:val="20"/>
          <w:szCs w:val="20"/>
        </w:rPr>
      </w:pPr>
      <w:r w:rsidRPr="00A16F2C">
        <w:rPr>
          <w:rFonts w:cs="Arial"/>
        </w:rPr>
        <w:t xml:space="preserve">Finalmente, para que cualquier </w:t>
      </w:r>
      <w:r w:rsidRPr="00A16F2C">
        <w:rPr>
          <w:rFonts w:cs="Arial"/>
          <w:i/>
        </w:rPr>
        <w:t>notebook</w:t>
      </w:r>
      <w:r>
        <w:rPr>
          <w:rFonts w:cs="Arial"/>
        </w:rPr>
        <w:t xml:space="preserve"> de Jupyter localice a nuestro servicio de Spark (pyspark) alojado en nuestro equipo local se instalará el paquete de python findspark, a través del comando </w:t>
      </w:r>
    </w:p>
    <w:p w14:paraId="26C28DE7" w14:textId="44E7E9AC" w:rsidR="000D76F5" w:rsidRPr="00AF34C6" w:rsidRDefault="000D76F5" w:rsidP="000D76F5">
      <w:pPr>
        <w:pStyle w:val="Prrafodelista"/>
        <w:spacing w:line="360" w:lineRule="auto"/>
        <w:ind w:left="360" w:firstLine="348"/>
        <w:jc w:val="both"/>
        <w:rPr>
          <w:rFonts w:ascii="Consolas" w:hAnsi="Consolas"/>
          <w:sz w:val="20"/>
          <w:szCs w:val="20"/>
          <w:lang w:val="en-US"/>
        </w:rPr>
      </w:pPr>
      <w:r w:rsidRPr="00AF34C6">
        <w:rPr>
          <w:rFonts w:ascii="Consolas" w:hAnsi="Consolas" w:cs="Arial"/>
          <w:sz w:val="20"/>
          <w:szCs w:val="20"/>
          <w:lang w:val="en-US"/>
        </w:rPr>
        <w:t>pip </w:t>
      </w:r>
      <w:r w:rsidRPr="00AF34C6">
        <w:rPr>
          <w:rFonts w:ascii="Consolas" w:hAnsi="Consolas"/>
          <w:sz w:val="20"/>
          <w:szCs w:val="20"/>
          <w:lang w:val="en-US"/>
        </w:rPr>
        <w:t>install findspark</w:t>
      </w:r>
    </w:p>
    <w:p w14:paraId="40B39C43" w14:textId="4000082C" w:rsidR="0051610A" w:rsidRPr="00AF34C6" w:rsidRDefault="0051610A" w:rsidP="0051610A">
      <w:pPr>
        <w:pStyle w:val="Ttulo2"/>
        <w:rPr>
          <w:rFonts w:eastAsia="Times New Roman"/>
          <w:color w:val="000000" w:themeColor="text1"/>
          <w:lang w:val="en-US" w:eastAsia="es-ES"/>
        </w:rPr>
      </w:pPr>
    </w:p>
    <w:p w14:paraId="5C4662AA" w14:textId="029CBA5D" w:rsidR="007D5245" w:rsidRPr="00AF34C6" w:rsidRDefault="007D5245" w:rsidP="007D5245">
      <w:pPr>
        <w:rPr>
          <w:lang w:val="en-US" w:eastAsia="es-ES"/>
        </w:rPr>
      </w:pPr>
    </w:p>
    <w:p w14:paraId="51A63F3A" w14:textId="6E7C1216" w:rsidR="007D5245" w:rsidRPr="00AF34C6" w:rsidRDefault="007D5245" w:rsidP="007D5245">
      <w:pPr>
        <w:rPr>
          <w:lang w:val="en-US" w:eastAsia="es-ES"/>
        </w:rPr>
      </w:pPr>
    </w:p>
    <w:p w14:paraId="28CEBDC5" w14:textId="6C228670" w:rsidR="007D5245" w:rsidRPr="00AF34C6" w:rsidRDefault="007D5245" w:rsidP="007D5245">
      <w:pPr>
        <w:rPr>
          <w:lang w:val="en-US" w:eastAsia="es-ES"/>
        </w:rPr>
      </w:pPr>
    </w:p>
    <w:p w14:paraId="038C63DD" w14:textId="7AA02601" w:rsidR="007D5245" w:rsidRPr="00AF34C6" w:rsidRDefault="007D5245" w:rsidP="007D5245">
      <w:pPr>
        <w:rPr>
          <w:lang w:val="en-US" w:eastAsia="es-ES"/>
        </w:rPr>
      </w:pPr>
    </w:p>
    <w:p w14:paraId="6CDEF0D1" w14:textId="1CF0C14B" w:rsidR="007D5245" w:rsidRPr="00AF34C6" w:rsidRDefault="007D5245" w:rsidP="007D5245">
      <w:pPr>
        <w:rPr>
          <w:lang w:val="en-US" w:eastAsia="es-ES"/>
        </w:rPr>
      </w:pPr>
    </w:p>
    <w:p w14:paraId="5B34210D" w14:textId="4FFD92B0" w:rsidR="007D5245" w:rsidRPr="00AF34C6" w:rsidRDefault="007D5245" w:rsidP="007D5245">
      <w:pPr>
        <w:rPr>
          <w:lang w:val="en-US" w:eastAsia="es-ES"/>
        </w:rPr>
      </w:pPr>
    </w:p>
    <w:p w14:paraId="4DF1511D" w14:textId="1391FEAA" w:rsidR="007D5245" w:rsidRPr="00AF34C6" w:rsidRDefault="007D5245" w:rsidP="007D5245">
      <w:pPr>
        <w:rPr>
          <w:lang w:val="en-US" w:eastAsia="es-ES"/>
        </w:rPr>
      </w:pPr>
    </w:p>
    <w:p w14:paraId="62E37C73" w14:textId="3E8FA08F" w:rsidR="007D5245" w:rsidRPr="00AF34C6" w:rsidRDefault="007D5245" w:rsidP="007D5245">
      <w:pPr>
        <w:rPr>
          <w:lang w:val="en-US" w:eastAsia="es-ES"/>
        </w:rPr>
      </w:pPr>
    </w:p>
    <w:p w14:paraId="270F64DE" w14:textId="11910161" w:rsidR="007D5245" w:rsidRPr="00AF34C6" w:rsidRDefault="007D5245" w:rsidP="007D5245">
      <w:pPr>
        <w:rPr>
          <w:lang w:val="en-US" w:eastAsia="es-ES"/>
        </w:rPr>
      </w:pPr>
    </w:p>
    <w:p w14:paraId="02EEB059" w14:textId="59DB4063" w:rsidR="007D5245" w:rsidRPr="00AF34C6" w:rsidRDefault="007D5245" w:rsidP="007D5245">
      <w:pPr>
        <w:rPr>
          <w:lang w:val="en-US" w:eastAsia="es-ES"/>
        </w:rPr>
      </w:pPr>
    </w:p>
    <w:p w14:paraId="4B420AB4" w14:textId="1B9B9B02" w:rsidR="007D5245" w:rsidRPr="00AF34C6" w:rsidRDefault="007D5245" w:rsidP="007D5245">
      <w:pPr>
        <w:rPr>
          <w:lang w:val="en-US" w:eastAsia="es-ES"/>
        </w:rPr>
      </w:pPr>
    </w:p>
    <w:p w14:paraId="3B966AA0" w14:textId="77777777" w:rsidR="007D5245" w:rsidRPr="00AF34C6" w:rsidRDefault="007D5245" w:rsidP="007D5245">
      <w:pPr>
        <w:rPr>
          <w:lang w:val="en-US" w:eastAsia="es-ES"/>
        </w:rPr>
      </w:pPr>
    </w:p>
    <w:p w14:paraId="2F9CB1E8" w14:textId="3E3D8353" w:rsidR="0051610A" w:rsidRDefault="0051610A" w:rsidP="0051610A">
      <w:pPr>
        <w:pStyle w:val="Ttulo2"/>
        <w:rPr>
          <w:rFonts w:eastAsia="Times New Roman"/>
          <w:color w:val="000000" w:themeColor="text1"/>
          <w:lang w:eastAsia="es-ES"/>
        </w:rPr>
      </w:pPr>
      <w:bookmarkStart w:id="325" w:name="_Toc106016382"/>
      <w:r w:rsidRPr="00AF34C6">
        <w:rPr>
          <w:rFonts w:eastAsia="Times New Roman"/>
          <w:color w:val="000000" w:themeColor="text1"/>
          <w:lang w:val="en-US" w:eastAsia="es-ES"/>
        </w:rPr>
        <w:lastRenderedPageBreak/>
        <w:t xml:space="preserve">Anexo IV. </w:t>
      </w:r>
      <w:r w:rsidR="00D00F6D">
        <w:rPr>
          <w:rFonts w:eastAsia="Times New Roman"/>
          <w:color w:val="000000" w:themeColor="text1"/>
          <w:lang w:eastAsia="es-ES"/>
        </w:rPr>
        <w:t>I</w:t>
      </w:r>
      <w:r w:rsidR="00D00F6D" w:rsidRPr="00D00F6D">
        <w:rPr>
          <w:rFonts w:eastAsia="Times New Roman"/>
          <w:color w:val="000000" w:themeColor="text1"/>
          <w:lang w:eastAsia="es-ES"/>
        </w:rPr>
        <w:t xml:space="preserve">nstalación de </w:t>
      </w:r>
      <w:r w:rsidR="00D00F6D">
        <w:rPr>
          <w:rFonts w:eastAsia="Times New Roman"/>
          <w:color w:val="000000" w:themeColor="text1"/>
          <w:lang w:eastAsia="es-ES"/>
        </w:rPr>
        <w:t>G</w:t>
      </w:r>
      <w:r w:rsidR="00D00F6D" w:rsidRPr="00D00F6D">
        <w:rPr>
          <w:rFonts w:eastAsia="Times New Roman"/>
          <w:color w:val="000000" w:themeColor="text1"/>
          <w:lang w:eastAsia="es-ES"/>
        </w:rPr>
        <w:t>eopandas</w:t>
      </w:r>
      <w:r w:rsidR="00D00F6D">
        <w:rPr>
          <w:rFonts w:eastAsia="Times New Roman"/>
          <w:color w:val="000000" w:themeColor="text1"/>
          <w:lang w:eastAsia="es-ES"/>
        </w:rPr>
        <w:t xml:space="preserve"> en Anaconda-Jupyter</w:t>
      </w:r>
      <w:bookmarkEnd w:id="325"/>
    </w:p>
    <w:p w14:paraId="58E3DD05" w14:textId="68D89AB3" w:rsidR="00D00F6D" w:rsidRDefault="00475685" w:rsidP="00D00F6D">
      <w:pPr>
        <w:rPr>
          <w:lang w:eastAsia="es-ES"/>
        </w:rPr>
      </w:pPr>
      <w:r>
        <w:rPr>
          <w:lang w:eastAsia="es-ES"/>
        </w:rPr>
        <w:t>Para la instalación de Geopandas en Jupyter se ejecutará las siguientes actividades:</w:t>
      </w:r>
    </w:p>
    <w:p w14:paraId="58B3B20C" w14:textId="58E3BEC8" w:rsidR="00475685" w:rsidRDefault="00475685" w:rsidP="00EF4B32">
      <w:pPr>
        <w:pStyle w:val="Prrafodelista"/>
        <w:numPr>
          <w:ilvl w:val="0"/>
          <w:numId w:val="32"/>
        </w:numPr>
        <w:rPr>
          <w:lang w:eastAsia="es-ES"/>
        </w:rPr>
      </w:pPr>
      <w:r>
        <w:rPr>
          <w:lang w:eastAsia="es-ES"/>
        </w:rPr>
        <w:t>Crear un entorno de desarrollo</w:t>
      </w:r>
      <w:r w:rsidR="00E30B3F">
        <w:rPr>
          <w:lang w:eastAsia="es-ES"/>
        </w:rPr>
        <w:t xml:space="preserve"> en una terminal lanzada en Anaconda con el comando:</w:t>
      </w:r>
    </w:p>
    <w:p w14:paraId="78FFB516" w14:textId="128F0D2B" w:rsidR="00475685" w:rsidRDefault="00475685" w:rsidP="00E30B3F">
      <w:pPr>
        <w:ind w:firstLine="708"/>
        <w:rPr>
          <w:rFonts w:ascii="Consolas" w:hAnsi="Consolas" w:cs="Calibri"/>
          <w:sz w:val="20"/>
          <w:szCs w:val="20"/>
          <w:lang w:val="es-ES"/>
        </w:rPr>
      </w:pPr>
      <w:r w:rsidRPr="00E30B3F">
        <w:rPr>
          <w:rFonts w:ascii="Consolas" w:hAnsi="Consolas" w:cs="Calibri"/>
          <w:sz w:val="20"/>
          <w:szCs w:val="20"/>
          <w:lang w:val="es-ES"/>
        </w:rPr>
        <w:t xml:space="preserve">conda create -n </w:t>
      </w:r>
      <w:r w:rsidR="00E30B3F">
        <w:rPr>
          <w:rFonts w:ascii="Consolas" w:hAnsi="Consolas" w:cs="Calibri"/>
          <w:sz w:val="20"/>
          <w:szCs w:val="20"/>
          <w:lang w:val="es-ES"/>
        </w:rPr>
        <w:t>nombre_entorno_desarrollo</w:t>
      </w:r>
    </w:p>
    <w:p w14:paraId="76AFF11C" w14:textId="21E94B5B" w:rsidR="00E30B3F" w:rsidRPr="00E30B3F" w:rsidRDefault="00E30B3F" w:rsidP="00EF4B32">
      <w:pPr>
        <w:pStyle w:val="Prrafodelista"/>
        <w:numPr>
          <w:ilvl w:val="0"/>
          <w:numId w:val="32"/>
        </w:numPr>
        <w:rPr>
          <w:rFonts w:cstheme="minorBidi"/>
          <w:lang w:val="es-EC" w:eastAsia="es-ES"/>
        </w:rPr>
      </w:pPr>
      <w:r w:rsidRPr="00E30B3F">
        <w:rPr>
          <w:rFonts w:cstheme="minorBidi"/>
          <w:lang w:val="es-EC" w:eastAsia="es-ES"/>
        </w:rPr>
        <w:t>A</w:t>
      </w:r>
      <w:r>
        <w:rPr>
          <w:rFonts w:cstheme="minorBidi"/>
          <w:lang w:val="es-EC" w:eastAsia="es-ES"/>
        </w:rPr>
        <w:t>ctivar el entorno de desarrollo:</w:t>
      </w:r>
    </w:p>
    <w:p w14:paraId="1886DEA0" w14:textId="309D0AE8" w:rsidR="00E30B3F" w:rsidRPr="00E30B3F" w:rsidRDefault="00E30B3F" w:rsidP="00E30B3F">
      <w:pPr>
        <w:pStyle w:val="Prrafodelista"/>
        <w:spacing w:line="360" w:lineRule="auto"/>
        <w:ind w:left="360" w:firstLine="348"/>
        <w:jc w:val="both"/>
        <w:rPr>
          <w:rFonts w:ascii="Consolas" w:hAnsi="Consolas" w:cs="Arial"/>
          <w:sz w:val="20"/>
          <w:szCs w:val="20"/>
        </w:rPr>
      </w:pPr>
      <w:r w:rsidRPr="00E30B3F">
        <w:rPr>
          <w:rFonts w:ascii="Consolas" w:hAnsi="Consolas" w:cs="Arial"/>
          <w:sz w:val="20"/>
          <w:szCs w:val="20"/>
        </w:rPr>
        <w:t xml:space="preserve">conda activate </w:t>
      </w:r>
      <w:r>
        <w:rPr>
          <w:rFonts w:ascii="Consolas" w:hAnsi="Consolas"/>
          <w:sz w:val="20"/>
          <w:szCs w:val="20"/>
        </w:rPr>
        <w:t>nombre_entorno_desarrollo</w:t>
      </w:r>
    </w:p>
    <w:p w14:paraId="0AD61E41" w14:textId="251A71C8" w:rsidR="00E30B3F" w:rsidRPr="00E30B3F" w:rsidRDefault="00E30B3F" w:rsidP="00E30B3F">
      <w:pPr>
        <w:pStyle w:val="Prrafodelista"/>
        <w:spacing w:line="360" w:lineRule="auto"/>
        <w:ind w:left="360" w:firstLine="348"/>
        <w:jc w:val="both"/>
        <w:rPr>
          <w:rFonts w:ascii="Consolas" w:hAnsi="Consolas" w:cs="Arial"/>
          <w:sz w:val="20"/>
          <w:szCs w:val="20"/>
        </w:rPr>
      </w:pPr>
      <w:r w:rsidRPr="00E30B3F">
        <w:rPr>
          <w:rFonts w:ascii="Consolas" w:hAnsi="Consolas" w:cs="Arial"/>
          <w:sz w:val="20"/>
          <w:szCs w:val="20"/>
        </w:rPr>
        <w:t>conda config  --env --add channels conda-forge</w:t>
      </w:r>
    </w:p>
    <w:p w14:paraId="736A7F16" w14:textId="34570E8E" w:rsidR="00E30B3F" w:rsidRPr="00AF34C6" w:rsidRDefault="00E30B3F" w:rsidP="00E30B3F">
      <w:pPr>
        <w:pStyle w:val="Prrafodelista"/>
        <w:spacing w:line="360" w:lineRule="auto"/>
        <w:ind w:left="360" w:firstLine="348"/>
        <w:jc w:val="both"/>
        <w:rPr>
          <w:rFonts w:ascii="Consolas" w:hAnsi="Consolas" w:cs="Arial"/>
          <w:sz w:val="20"/>
          <w:szCs w:val="20"/>
          <w:lang w:val="en-US"/>
        </w:rPr>
      </w:pPr>
      <w:r w:rsidRPr="00AF34C6">
        <w:rPr>
          <w:rFonts w:ascii="Consolas" w:hAnsi="Consolas" w:cs="Arial"/>
          <w:sz w:val="20"/>
          <w:szCs w:val="20"/>
          <w:lang w:val="en-US"/>
        </w:rPr>
        <w:t>conda config --env --set channel_priority strict</w:t>
      </w:r>
    </w:p>
    <w:p w14:paraId="3DB6690E" w14:textId="73B24551" w:rsidR="00E30B3F" w:rsidRDefault="00E30B3F" w:rsidP="00EF4B32">
      <w:pPr>
        <w:pStyle w:val="Prrafodelista"/>
        <w:numPr>
          <w:ilvl w:val="0"/>
          <w:numId w:val="32"/>
        </w:numPr>
        <w:spacing w:line="360" w:lineRule="auto"/>
        <w:jc w:val="both"/>
        <w:rPr>
          <w:lang w:eastAsia="es-ES"/>
        </w:rPr>
      </w:pPr>
      <w:r>
        <w:rPr>
          <w:lang w:eastAsia="es-ES"/>
        </w:rPr>
        <w:t>Instalar geopandas mediante el comando:</w:t>
      </w:r>
    </w:p>
    <w:p w14:paraId="282B13F9" w14:textId="57266074" w:rsidR="00E30B3F" w:rsidRPr="00E30B3F" w:rsidRDefault="00E30B3F" w:rsidP="00E30B3F">
      <w:pPr>
        <w:pStyle w:val="Prrafodelista"/>
        <w:spacing w:line="360" w:lineRule="auto"/>
        <w:ind w:left="708"/>
        <w:jc w:val="both"/>
        <w:rPr>
          <w:rFonts w:ascii="Consolas" w:hAnsi="Consolas" w:cs="Arial"/>
          <w:sz w:val="20"/>
          <w:szCs w:val="20"/>
        </w:rPr>
      </w:pPr>
      <w:r w:rsidRPr="00E30B3F">
        <w:rPr>
          <w:rFonts w:ascii="Consolas" w:hAnsi="Consolas" w:cs="Arial"/>
          <w:sz w:val="20"/>
          <w:szCs w:val="20"/>
        </w:rPr>
        <w:t>conda install geopandas</w:t>
      </w:r>
    </w:p>
    <w:p w14:paraId="66C9D878" w14:textId="02B0CDA1" w:rsidR="00E30B3F" w:rsidRPr="00E30B3F" w:rsidRDefault="00E30B3F" w:rsidP="00EF4B32">
      <w:pPr>
        <w:pStyle w:val="Prrafodelista"/>
        <w:numPr>
          <w:ilvl w:val="0"/>
          <w:numId w:val="32"/>
        </w:numPr>
        <w:spacing w:line="360" w:lineRule="auto"/>
        <w:jc w:val="both"/>
        <w:rPr>
          <w:lang w:eastAsia="es-ES"/>
        </w:rPr>
      </w:pPr>
      <w:r w:rsidRPr="00E30B3F">
        <w:rPr>
          <w:lang w:eastAsia="es-ES"/>
        </w:rPr>
        <w:t>Añadir el entorno de desarrollo Python recientemente creado a Jupyter, a través de la instrucción:</w:t>
      </w:r>
    </w:p>
    <w:p w14:paraId="53CD4E16" w14:textId="27287666" w:rsidR="00E30B3F" w:rsidRPr="00AF34C6" w:rsidRDefault="00E30B3F" w:rsidP="00E30B3F">
      <w:pPr>
        <w:pStyle w:val="Prrafodelista"/>
        <w:spacing w:line="360" w:lineRule="auto"/>
        <w:ind w:left="708"/>
        <w:jc w:val="both"/>
        <w:rPr>
          <w:rFonts w:ascii="Consolas" w:hAnsi="Consolas" w:cs="Arial"/>
          <w:sz w:val="20"/>
          <w:szCs w:val="20"/>
          <w:lang w:val="en-US"/>
        </w:rPr>
      </w:pPr>
      <w:r w:rsidRPr="00AF34C6">
        <w:rPr>
          <w:rFonts w:ascii="Consolas" w:hAnsi="Consolas" w:cs="Arial"/>
          <w:sz w:val="20"/>
          <w:szCs w:val="20"/>
          <w:lang w:val="en-US"/>
        </w:rPr>
        <w:t>python -m ipykernel install --name geo_env</w:t>
      </w:r>
    </w:p>
    <w:p w14:paraId="219817F3" w14:textId="56485EDF" w:rsidR="002C0126" w:rsidRPr="00AF34C6" w:rsidRDefault="002C0126" w:rsidP="0051610A">
      <w:pPr>
        <w:rPr>
          <w:rFonts w:ascii="Consolas" w:hAnsi="Consolas"/>
          <w:sz w:val="20"/>
          <w:szCs w:val="20"/>
          <w:lang w:val="en-US"/>
        </w:rPr>
      </w:pPr>
    </w:p>
    <w:p w14:paraId="316C8527" w14:textId="1E4C4F4D" w:rsidR="007D5245" w:rsidRPr="00AF34C6" w:rsidRDefault="007D5245" w:rsidP="0051610A">
      <w:pPr>
        <w:rPr>
          <w:rFonts w:ascii="Consolas" w:hAnsi="Consolas"/>
          <w:sz w:val="20"/>
          <w:szCs w:val="20"/>
          <w:lang w:val="en-US"/>
        </w:rPr>
      </w:pPr>
    </w:p>
    <w:p w14:paraId="708AFA90" w14:textId="77B3D75D" w:rsidR="007D5245" w:rsidRPr="00AF34C6" w:rsidRDefault="007D5245" w:rsidP="0051610A">
      <w:pPr>
        <w:rPr>
          <w:rFonts w:ascii="Consolas" w:hAnsi="Consolas"/>
          <w:sz w:val="20"/>
          <w:szCs w:val="20"/>
          <w:lang w:val="en-US"/>
        </w:rPr>
      </w:pPr>
    </w:p>
    <w:p w14:paraId="4959F39C" w14:textId="12B39EF0" w:rsidR="007D5245" w:rsidRPr="00AF34C6" w:rsidRDefault="007D5245" w:rsidP="0051610A">
      <w:pPr>
        <w:rPr>
          <w:rFonts w:ascii="Consolas" w:hAnsi="Consolas"/>
          <w:sz w:val="20"/>
          <w:szCs w:val="20"/>
          <w:lang w:val="en-US"/>
        </w:rPr>
      </w:pPr>
    </w:p>
    <w:p w14:paraId="0FE52353" w14:textId="210F6BFE" w:rsidR="007D5245" w:rsidRPr="00AF34C6" w:rsidRDefault="007D5245" w:rsidP="0051610A">
      <w:pPr>
        <w:rPr>
          <w:rFonts w:ascii="Consolas" w:hAnsi="Consolas"/>
          <w:sz w:val="20"/>
          <w:szCs w:val="20"/>
          <w:lang w:val="en-US"/>
        </w:rPr>
      </w:pPr>
    </w:p>
    <w:p w14:paraId="67AEB3AE" w14:textId="75504FDE" w:rsidR="007D5245" w:rsidRPr="00AF34C6" w:rsidRDefault="007D5245" w:rsidP="0051610A">
      <w:pPr>
        <w:rPr>
          <w:rFonts w:ascii="Consolas" w:hAnsi="Consolas"/>
          <w:sz w:val="20"/>
          <w:szCs w:val="20"/>
          <w:lang w:val="en-US"/>
        </w:rPr>
      </w:pPr>
    </w:p>
    <w:p w14:paraId="2514DEFA" w14:textId="67B561F4" w:rsidR="007D5245" w:rsidRPr="00AF34C6" w:rsidRDefault="007D5245" w:rsidP="0051610A">
      <w:pPr>
        <w:rPr>
          <w:rFonts w:ascii="Consolas" w:hAnsi="Consolas"/>
          <w:sz w:val="20"/>
          <w:szCs w:val="20"/>
          <w:lang w:val="en-US"/>
        </w:rPr>
      </w:pPr>
    </w:p>
    <w:p w14:paraId="347BA994" w14:textId="5783811F" w:rsidR="007D5245" w:rsidRPr="00AF34C6" w:rsidRDefault="007D5245" w:rsidP="0051610A">
      <w:pPr>
        <w:rPr>
          <w:rFonts w:ascii="Consolas" w:hAnsi="Consolas"/>
          <w:sz w:val="20"/>
          <w:szCs w:val="20"/>
          <w:lang w:val="en-US"/>
        </w:rPr>
      </w:pPr>
    </w:p>
    <w:p w14:paraId="6AFD5953" w14:textId="22CFBEFF" w:rsidR="007D5245" w:rsidRPr="00AF34C6" w:rsidRDefault="007D5245" w:rsidP="0051610A">
      <w:pPr>
        <w:rPr>
          <w:rFonts w:ascii="Consolas" w:hAnsi="Consolas"/>
          <w:sz w:val="20"/>
          <w:szCs w:val="20"/>
          <w:lang w:val="en-US"/>
        </w:rPr>
      </w:pPr>
    </w:p>
    <w:p w14:paraId="16DEFD27" w14:textId="065E43DA" w:rsidR="007D5245" w:rsidRPr="00AF34C6" w:rsidRDefault="007D5245" w:rsidP="0051610A">
      <w:pPr>
        <w:rPr>
          <w:rFonts w:ascii="Consolas" w:hAnsi="Consolas"/>
          <w:sz w:val="20"/>
          <w:szCs w:val="20"/>
          <w:lang w:val="en-US"/>
        </w:rPr>
      </w:pPr>
    </w:p>
    <w:p w14:paraId="695DADA7" w14:textId="77777777" w:rsidR="007D5245" w:rsidRPr="00AF34C6" w:rsidRDefault="007D5245" w:rsidP="0051610A">
      <w:pPr>
        <w:rPr>
          <w:rFonts w:ascii="Consolas" w:hAnsi="Consolas"/>
          <w:sz w:val="20"/>
          <w:szCs w:val="20"/>
          <w:lang w:val="en-US"/>
        </w:rPr>
      </w:pPr>
    </w:p>
    <w:p w14:paraId="738BCAC3" w14:textId="4D6DBDD2" w:rsidR="002D1E13" w:rsidRPr="002D1E13" w:rsidRDefault="002D1E13" w:rsidP="002D1E13">
      <w:pPr>
        <w:pStyle w:val="Ttulo2"/>
        <w:rPr>
          <w:rFonts w:eastAsia="Times New Roman"/>
          <w:color w:val="000000" w:themeColor="text1"/>
          <w:lang w:eastAsia="es-ES"/>
        </w:rPr>
      </w:pPr>
      <w:bookmarkStart w:id="326" w:name="_Toc106016383"/>
      <w:r w:rsidRPr="007F7722">
        <w:rPr>
          <w:rFonts w:eastAsia="Times New Roman"/>
          <w:color w:val="000000" w:themeColor="text1"/>
          <w:lang w:eastAsia="es-ES"/>
        </w:rPr>
        <w:lastRenderedPageBreak/>
        <w:t xml:space="preserve">Anexo </w:t>
      </w:r>
      <w:r>
        <w:rPr>
          <w:rFonts w:eastAsia="Times New Roman"/>
          <w:color w:val="000000" w:themeColor="text1"/>
          <w:lang w:eastAsia="es-ES"/>
        </w:rPr>
        <w:t>V</w:t>
      </w:r>
      <w:r w:rsidRPr="007F7722">
        <w:rPr>
          <w:rFonts w:eastAsia="Times New Roman"/>
          <w:color w:val="000000" w:themeColor="text1"/>
          <w:lang w:eastAsia="es-ES"/>
        </w:rPr>
        <w:t xml:space="preserve">. </w:t>
      </w:r>
      <w:r w:rsidR="00D00F6D">
        <w:rPr>
          <w:rFonts w:eastAsia="Times New Roman"/>
          <w:color w:val="000000" w:themeColor="text1"/>
          <w:lang w:eastAsia="es-ES"/>
        </w:rPr>
        <w:t>Análisis de Componentes Principales</w:t>
      </w:r>
      <w:bookmarkEnd w:id="326"/>
    </w:p>
    <w:p w14:paraId="6B19C6C4" w14:textId="60AC125E" w:rsidR="002D1E13" w:rsidRPr="00881F30" w:rsidRDefault="002D1E13" w:rsidP="002D1E13">
      <w:pPr>
        <w:rPr>
          <w:color w:val="000000" w:themeColor="text1"/>
          <w:lang w:eastAsia="es-ES" w:bidi="en-US"/>
        </w:rPr>
      </w:pPr>
      <w:r w:rsidRPr="002D1E13">
        <w:rPr>
          <w:color w:val="000000" w:themeColor="text1"/>
          <w:lang w:eastAsia="es-ES" w:bidi="en-US"/>
        </w:rPr>
        <w:t>El</w:t>
      </w:r>
      <w:r w:rsidRPr="00881F30">
        <w:rPr>
          <w:color w:val="000000" w:themeColor="text1"/>
          <w:lang w:eastAsia="es-ES" w:bidi="en-US"/>
        </w:rPr>
        <w:t xml:space="preserve"> Análisis de Componentes Principales es una técnica estadística empleada para la reducción de dimensiones, la Figura </w:t>
      </w:r>
      <w:r w:rsidR="000E3D29">
        <w:rPr>
          <w:color w:val="000000" w:themeColor="text1"/>
          <w:lang w:eastAsia="es-ES" w:bidi="en-US"/>
        </w:rPr>
        <w:t>56</w:t>
      </w:r>
      <w:r w:rsidRPr="00881F30">
        <w:rPr>
          <w:color w:val="000000" w:themeColor="text1"/>
          <w:lang w:eastAsia="es-ES" w:bidi="en-US"/>
        </w:rPr>
        <w:t xml:space="preserve">, demuestra como a través de PCA, un conjunto de datos definidos en primera instancia con tres variables (3D) logran representarse mediante un plano bidimensional con el objetivo clave que es facilitar su análisis y visualización, así como también mejorar el rendimiento de un algoritmo de </w:t>
      </w:r>
      <w:r w:rsidRPr="00881F30">
        <w:rPr>
          <w:i/>
          <w:iCs/>
          <w:color w:val="000000" w:themeColor="text1"/>
          <w:lang w:eastAsia="es-ES" w:bidi="en-US"/>
        </w:rPr>
        <w:t>Machine Learning</w:t>
      </w:r>
      <w:r w:rsidRPr="00881F30">
        <w:rPr>
          <w:color w:val="000000" w:themeColor="text1"/>
          <w:lang w:eastAsia="es-ES" w:bidi="en-US"/>
        </w:rPr>
        <w:t>.</w:t>
      </w:r>
    </w:p>
    <w:p w14:paraId="56EB4D55" w14:textId="65FE064E" w:rsidR="002D1E13" w:rsidRPr="000E3D29" w:rsidRDefault="000E3D29" w:rsidP="000E3D29">
      <w:pPr>
        <w:pStyle w:val="Descripcin"/>
        <w:rPr>
          <w:color w:val="auto"/>
          <w:lang w:eastAsia="es-ES" w:bidi="en-US"/>
        </w:rPr>
      </w:pPr>
      <w:bookmarkStart w:id="327" w:name="_Toc106016453"/>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Pr="000E3D29">
        <w:rPr>
          <w:noProof/>
          <w:color w:val="auto"/>
        </w:rPr>
        <w:t>56</w:t>
      </w:r>
      <w:r w:rsidRPr="000E3D29">
        <w:rPr>
          <w:color w:val="auto"/>
        </w:rPr>
        <w:fldChar w:fldCharType="end"/>
      </w:r>
      <w:r w:rsidRPr="000E3D29">
        <w:rPr>
          <w:color w:val="auto"/>
        </w:rPr>
        <w:t xml:space="preserve"> Reducción de dimensionalidad con PCA</w:t>
      </w:r>
      <w:bookmarkEnd w:id="327"/>
    </w:p>
    <w:p w14:paraId="1C0297AA" w14:textId="77777777" w:rsidR="002D1E13" w:rsidRDefault="002D1E13" w:rsidP="002D1E13">
      <w:pPr>
        <w:rPr>
          <w:color w:val="000000" w:themeColor="text1"/>
          <w:lang w:eastAsia="es-ES" w:bidi="en-US"/>
        </w:rPr>
      </w:pPr>
      <w:r w:rsidRPr="00881F30">
        <w:rPr>
          <w:noProof/>
          <w:color w:val="000000" w:themeColor="text1"/>
          <w:lang w:eastAsia="es-EC"/>
        </w:rPr>
        <w:drawing>
          <wp:inline distT="0" distB="0" distL="0" distR="0" wp14:anchorId="4536EC93" wp14:editId="671EA3AF">
            <wp:extent cx="5759450" cy="1847850"/>
            <wp:effectExtent l="0" t="0" r="0" b="0"/>
            <wp:docPr id="3" name="Imagen 3"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de la pantalla de un celular con letras&#10;&#10;Descripción generada automáticamente con confianza media"/>
                    <pic:cNvPicPr/>
                  </pic:nvPicPr>
                  <pic:blipFill rotWithShape="1">
                    <a:blip r:embed="rId97"/>
                    <a:srcRect b="5916"/>
                    <a:stretch/>
                  </pic:blipFill>
                  <pic:spPr bwMode="auto">
                    <a:xfrm>
                      <a:off x="0" y="0"/>
                      <a:ext cx="5759450" cy="1847850"/>
                    </a:xfrm>
                    <a:prstGeom prst="rect">
                      <a:avLst/>
                    </a:prstGeom>
                    <a:ln>
                      <a:noFill/>
                    </a:ln>
                    <a:extLst>
                      <a:ext uri="{53640926-AAD7-44D8-BBD7-CCE9431645EC}">
                        <a14:shadowObscured xmlns:a14="http://schemas.microsoft.com/office/drawing/2010/main"/>
                      </a:ext>
                    </a:extLst>
                  </pic:spPr>
                </pic:pic>
              </a:graphicData>
            </a:graphic>
          </wp:inline>
        </w:drawing>
      </w:r>
      <w:r w:rsidRPr="00881F30">
        <w:rPr>
          <w:color w:val="000000" w:themeColor="text1"/>
          <w:lang w:eastAsia="es-ES" w:bidi="en-US"/>
        </w:rPr>
        <w:t xml:space="preserve"> </w:t>
      </w:r>
    </w:p>
    <w:p w14:paraId="2A8109CF" w14:textId="77777777" w:rsidR="002D1E13" w:rsidRPr="00A673C3" w:rsidRDefault="002D1E13" w:rsidP="002D1E13">
      <w:pPr>
        <w:jc w:val="center"/>
        <w:rPr>
          <w:b/>
          <w:color w:val="000000" w:themeColor="text1"/>
          <w:sz w:val="18"/>
          <w:szCs w:val="18"/>
          <w:lang w:eastAsia="es-ES" w:bidi="en-US"/>
        </w:rPr>
      </w:pPr>
      <w:r w:rsidRPr="00A673C3">
        <w:rPr>
          <w:b/>
          <w:color w:val="000000" w:themeColor="text1"/>
          <w:sz w:val="18"/>
          <w:szCs w:val="18"/>
          <w:lang w:eastAsia="es-ES" w:bidi="en-US"/>
        </w:rPr>
        <w:t>Fuente:</w:t>
      </w:r>
      <w:r w:rsidRPr="005F6960">
        <w:rPr>
          <w:color w:val="000000" w:themeColor="text1"/>
          <w:sz w:val="18"/>
          <w:szCs w:val="18"/>
          <w:lang w:eastAsia="es-ES" w:bidi="en-US"/>
        </w:rPr>
        <w:t xml:space="preserve"> </w:t>
      </w:r>
      <w:r w:rsidRPr="00A673C3">
        <w:rPr>
          <w:color w:val="000000" w:themeColor="text1"/>
          <w:sz w:val="18"/>
          <w:szCs w:val="18"/>
          <w:lang w:eastAsia="es-ES" w:bidi="en-US"/>
        </w:rPr>
        <w:t>https://365datascience.com/</w:t>
      </w:r>
    </w:p>
    <w:p w14:paraId="336214C1" w14:textId="77777777" w:rsidR="002D1E13" w:rsidRDefault="002D1E13" w:rsidP="002D1E13">
      <w:pPr>
        <w:rPr>
          <w:color w:val="000000" w:themeColor="text1"/>
          <w:lang w:eastAsia="es-ES" w:bidi="en-US"/>
        </w:rPr>
      </w:pPr>
      <w:r w:rsidRPr="00881F30">
        <w:rPr>
          <w:color w:val="000000" w:themeColor="text1"/>
          <w:lang w:eastAsia="es-ES" w:bidi="en-US"/>
        </w:rPr>
        <w:t>A través de esta técnica, se busca que, con una menor dimensionalidad, se represente la más importante información. Las variables resultantes, mejor conocidas como componentes principales, en sí no son una copia de las variables de entradas, sino que son un resumen de estas y cómo se relacionan.</w:t>
      </w:r>
    </w:p>
    <w:p w14:paraId="54C2FFB0" w14:textId="77777777" w:rsidR="002D1E13" w:rsidRPr="00881F30" w:rsidRDefault="002D1E13" w:rsidP="002D1E13">
      <w:pPr>
        <w:rPr>
          <w:color w:val="000000" w:themeColor="text1"/>
          <w:lang w:eastAsia="es-ES" w:bidi="en-US"/>
        </w:rPr>
      </w:pPr>
    </w:p>
    <w:p w14:paraId="57D7D907" w14:textId="77777777" w:rsidR="002D1E13" w:rsidRPr="00881F30" w:rsidRDefault="002D1E13" w:rsidP="002D1E13">
      <w:pPr>
        <w:rPr>
          <w:color w:val="000000" w:themeColor="text1"/>
          <w:lang w:val="es-ES" w:eastAsia="es-ES"/>
        </w:rPr>
      </w:pPr>
      <w:r w:rsidRPr="00881F30">
        <w:rPr>
          <w:color w:val="000000" w:themeColor="text1"/>
          <w:lang w:val="es-ES" w:eastAsia="es-ES"/>
        </w:rPr>
        <w:t>La obtención de los componentes principales viene dada por los pasos descritos a continuación en el contexto de utilizar un lenguaje de programación para su cálculo:</w:t>
      </w:r>
    </w:p>
    <w:p w14:paraId="0EADD66F" w14:textId="77777777" w:rsidR="002D1E13" w:rsidRPr="00881F30" w:rsidRDefault="002D1E13" w:rsidP="00EF4B32">
      <w:pPr>
        <w:pStyle w:val="Prrafodelista"/>
        <w:numPr>
          <w:ilvl w:val="0"/>
          <w:numId w:val="27"/>
        </w:numPr>
        <w:spacing w:line="360" w:lineRule="auto"/>
        <w:jc w:val="both"/>
        <w:rPr>
          <w:color w:val="000000" w:themeColor="text1"/>
          <w:lang w:eastAsia="es-ES" w:bidi="en-US"/>
        </w:rPr>
      </w:pPr>
      <w:r w:rsidRPr="00881F30">
        <w:rPr>
          <w:color w:val="000000" w:themeColor="text1"/>
          <w:lang w:eastAsia="es-ES" w:bidi="en-US"/>
        </w:rPr>
        <w:t>Normalizar los datos, de esta forma todas las variables que pueden estar en diferentes unidades de medida son transformadas en un conjunto de datos con el mismo peso e importancia.</w:t>
      </w:r>
    </w:p>
    <w:p w14:paraId="3E082196" w14:textId="1D7E1D7C" w:rsidR="002D1E13" w:rsidRPr="00881F30" w:rsidRDefault="002D1E13" w:rsidP="00EF4B32">
      <w:pPr>
        <w:pStyle w:val="Prrafodelista"/>
        <w:numPr>
          <w:ilvl w:val="0"/>
          <w:numId w:val="27"/>
        </w:numPr>
        <w:spacing w:line="360" w:lineRule="auto"/>
        <w:jc w:val="both"/>
        <w:rPr>
          <w:color w:val="000000" w:themeColor="text1"/>
          <w:lang w:eastAsia="es-ES" w:bidi="en-US"/>
        </w:rPr>
      </w:pPr>
      <w:r w:rsidRPr="00881F30">
        <w:rPr>
          <w:color w:val="000000" w:themeColor="text1"/>
          <w:lang w:eastAsia="es-ES" w:bidi="en-US"/>
        </w:rPr>
        <w:t>Calcular todos los componentes, cuya cantidad es similar al total de variables, que contienen en forma ordenada la distribución de la varianza. La sumatoria de la varianza es 1.</w:t>
      </w:r>
      <w:r w:rsidRPr="00881F30">
        <w:rPr>
          <w:color w:val="000000" w:themeColor="text1"/>
          <w:lang w:val="es-EC" w:eastAsia="es-ES" w:bidi="en-US"/>
        </w:rPr>
        <w:t xml:space="preserve"> La Figura </w:t>
      </w:r>
      <w:r w:rsidR="000E3D29">
        <w:rPr>
          <w:color w:val="000000" w:themeColor="text1"/>
          <w:lang w:val="es-EC" w:eastAsia="es-ES" w:bidi="en-US"/>
        </w:rPr>
        <w:t>57</w:t>
      </w:r>
      <w:r w:rsidRPr="00881F30">
        <w:rPr>
          <w:color w:val="000000" w:themeColor="text1"/>
          <w:lang w:val="es-EC" w:eastAsia="es-ES" w:bidi="en-US"/>
        </w:rPr>
        <w:t xml:space="preserve"> describe la varianza acumulativa para cada componente de un total de siete. Como se observa, la varianza es mayor en los primeros componentes. Por ejemplo, con los tres primeros se tiene una varianza acumulativa del 80%, lo que equivale a tener </w:t>
      </w:r>
      <w:r w:rsidRPr="00881F30">
        <w:rPr>
          <w:color w:val="000000" w:themeColor="text1"/>
          <w:lang w:val="es-EC" w:eastAsia="es-ES" w:bidi="en-US"/>
        </w:rPr>
        <w:lastRenderedPageBreak/>
        <w:t xml:space="preserve">con únicamente tres dimensiones el 80% de la información más representativa del </w:t>
      </w:r>
      <w:r w:rsidRPr="00881F30">
        <w:rPr>
          <w:i/>
          <w:iCs/>
          <w:color w:val="000000" w:themeColor="text1"/>
          <w:lang w:val="es-EC" w:eastAsia="es-ES" w:bidi="en-US"/>
        </w:rPr>
        <w:t xml:space="preserve">set </w:t>
      </w:r>
      <w:r w:rsidRPr="00881F30">
        <w:rPr>
          <w:color w:val="000000" w:themeColor="text1"/>
          <w:lang w:val="es-EC" w:eastAsia="es-ES" w:bidi="en-US"/>
        </w:rPr>
        <w:t xml:space="preserve"> de datos en lugar de emplear siete variables.</w:t>
      </w:r>
    </w:p>
    <w:p w14:paraId="58FD5959" w14:textId="75788F26" w:rsidR="002D1E13" w:rsidRPr="00881F30" w:rsidRDefault="002D1E13" w:rsidP="002D1E13">
      <w:pPr>
        <w:pStyle w:val="Descripcin"/>
        <w:rPr>
          <w:color w:val="000000" w:themeColor="text1"/>
          <w:lang w:eastAsia="es-ES" w:bidi="en-US"/>
        </w:rPr>
      </w:pPr>
      <w:bookmarkStart w:id="328" w:name="_Toc106016454"/>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57</w:t>
      </w:r>
      <w:r w:rsidRPr="00881F30">
        <w:rPr>
          <w:color w:val="000000" w:themeColor="text1"/>
        </w:rPr>
        <w:fldChar w:fldCharType="end"/>
      </w:r>
      <w:r w:rsidRPr="00881F30">
        <w:rPr>
          <w:color w:val="000000" w:themeColor="text1"/>
        </w:rPr>
        <w:t xml:space="preserve"> Varianza acumulada por componentes</w:t>
      </w:r>
      <w:bookmarkEnd w:id="328"/>
    </w:p>
    <w:p w14:paraId="0A598DB7" w14:textId="77777777" w:rsidR="002D1E13" w:rsidRDefault="002D1E13" w:rsidP="002D1E13">
      <w:pPr>
        <w:jc w:val="center"/>
        <w:rPr>
          <w:color w:val="000000" w:themeColor="text1"/>
          <w:lang w:eastAsia="es-ES" w:bidi="en-US"/>
        </w:rPr>
      </w:pPr>
      <w:r w:rsidRPr="00881F30">
        <w:rPr>
          <w:noProof/>
          <w:color w:val="000000" w:themeColor="text1"/>
          <w:lang w:eastAsia="es-EC"/>
        </w:rPr>
        <w:drawing>
          <wp:inline distT="0" distB="0" distL="0" distR="0" wp14:anchorId="1D7A5A13" wp14:editId="79DE5B26">
            <wp:extent cx="3369937" cy="2409825"/>
            <wp:effectExtent l="0" t="0" r="2540" b="0"/>
            <wp:docPr id="58" name="Imagen 5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 Gráfico de líneas&#10;&#10;Descripción generada automáticamente"/>
                    <pic:cNvPicPr/>
                  </pic:nvPicPr>
                  <pic:blipFill rotWithShape="1">
                    <a:blip r:embed="rId98"/>
                    <a:srcRect t="5010"/>
                    <a:stretch/>
                  </pic:blipFill>
                  <pic:spPr bwMode="auto">
                    <a:xfrm>
                      <a:off x="0" y="0"/>
                      <a:ext cx="3398903" cy="2430539"/>
                    </a:xfrm>
                    <a:prstGeom prst="rect">
                      <a:avLst/>
                    </a:prstGeom>
                    <a:ln>
                      <a:noFill/>
                    </a:ln>
                    <a:extLst>
                      <a:ext uri="{53640926-AAD7-44D8-BBD7-CCE9431645EC}">
                        <a14:shadowObscured xmlns:a14="http://schemas.microsoft.com/office/drawing/2010/main"/>
                      </a:ext>
                    </a:extLst>
                  </pic:spPr>
                </pic:pic>
              </a:graphicData>
            </a:graphic>
          </wp:inline>
        </w:drawing>
      </w:r>
    </w:p>
    <w:p w14:paraId="289E6BEA" w14:textId="77777777" w:rsidR="002D1E13" w:rsidRPr="00A673C3" w:rsidRDefault="002D1E13" w:rsidP="002D1E13">
      <w:pPr>
        <w:jc w:val="center"/>
        <w:rPr>
          <w:color w:val="000000" w:themeColor="text1"/>
          <w:sz w:val="18"/>
          <w:szCs w:val="18"/>
          <w:lang w:eastAsia="es-ES" w:bidi="en-US"/>
        </w:rPr>
      </w:pPr>
      <w:r w:rsidRPr="00A673C3">
        <w:rPr>
          <w:b/>
          <w:color w:val="000000" w:themeColor="text1"/>
          <w:sz w:val="18"/>
          <w:szCs w:val="18"/>
          <w:lang w:eastAsia="es-ES" w:bidi="en-US"/>
        </w:rPr>
        <w:t>Fuente:</w:t>
      </w:r>
      <w:r w:rsidRPr="00A673C3">
        <w:rPr>
          <w:color w:val="000000" w:themeColor="text1"/>
          <w:sz w:val="18"/>
          <w:szCs w:val="18"/>
          <w:lang w:eastAsia="es-ES" w:bidi="en-US"/>
        </w:rPr>
        <w:t xml:space="preserve"> https://365datascience.com/</w:t>
      </w:r>
    </w:p>
    <w:p w14:paraId="609EBFF4" w14:textId="77777777" w:rsidR="002D1E13" w:rsidRPr="00881F30" w:rsidRDefault="002D1E13" w:rsidP="00EF4B32">
      <w:pPr>
        <w:pStyle w:val="Prrafodelista"/>
        <w:numPr>
          <w:ilvl w:val="0"/>
          <w:numId w:val="27"/>
        </w:numPr>
        <w:spacing w:line="360" w:lineRule="auto"/>
        <w:jc w:val="both"/>
        <w:rPr>
          <w:color w:val="000000" w:themeColor="text1"/>
          <w:lang w:eastAsia="es-ES" w:bidi="en-US"/>
        </w:rPr>
      </w:pPr>
      <w:r w:rsidRPr="00881F30">
        <w:rPr>
          <w:color w:val="000000" w:themeColor="text1"/>
          <w:lang w:eastAsia="es-ES" w:bidi="en-US"/>
        </w:rPr>
        <w:t>Obtener el set de datos resultante en función de un cálculo de PCA para un determinado número de componentes. Con estos nuevos datos se podrá realizar cualquier tipo de análisis, en el caso de este TFM la aplicación de algoritmos de clusterización.</w:t>
      </w:r>
    </w:p>
    <w:p w14:paraId="60688A9F" w14:textId="77777777" w:rsidR="002D1E13" w:rsidRPr="002D1E13" w:rsidRDefault="002D1E13" w:rsidP="002D1E13">
      <w:pPr>
        <w:rPr>
          <w:rFonts w:ascii="Consolas" w:hAnsi="Consolas" w:cs="Arial"/>
          <w:sz w:val="20"/>
          <w:szCs w:val="20"/>
          <w:lang w:val="es-ES"/>
        </w:rPr>
      </w:pPr>
    </w:p>
    <w:p w14:paraId="10CA97BC" w14:textId="77777777" w:rsidR="000D76F5" w:rsidRPr="00B3680E" w:rsidRDefault="000D76F5" w:rsidP="000D76F5">
      <w:pPr>
        <w:pStyle w:val="Prrafodelista"/>
        <w:spacing w:line="360" w:lineRule="auto"/>
        <w:ind w:left="360" w:firstLine="348"/>
        <w:jc w:val="both"/>
        <w:rPr>
          <w:rFonts w:cs="Arial"/>
        </w:rPr>
      </w:pPr>
    </w:p>
    <w:p w14:paraId="495F95D5" w14:textId="77777777" w:rsidR="000D76F5" w:rsidRPr="000D76F5" w:rsidRDefault="000D76F5" w:rsidP="000D76F5">
      <w:pPr>
        <w:rPr>
          <w:rFonts w:cs="Arial"/>
          <w:color w:val="000000" w:themeColor="text1"/>
        </w:rPr>
      </w:pPr>
    </w:p>
    <w:sectPr w:rsidR="000D76F5" w:rsidRPr="000D76F5">
      <w:headerReference w:type="default" r:id="rId99"/>
      <w:footerReference w:type="default" r:id="rId100"/>
      <w:headerReference w:type="first" r:id="rId101"/>
      <w:footerReference w:type="first" r:id="rId102"/>
      <w:pgSz w:w="11906" w:h="16838"/>
      <w:pgMar w:top="1418" w:right="851" w:bottom="1418" w:left="1985" w:header="709" w:footer="709" w:gutter="0"/>
      <w:cols w:space="720"/>
      <w:formProt w:val="0"/>
      <w:titlePg/>
      <w:docGrid w:linePitch="360" w:charSpace="12288"/>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2" w:author="Byron Delpino" w:date="2022-05-30T13:52:00Z" w:initials="BD">
    <w:p w14:paraId="0A94EAF9" w14:textId="02B703F0" w:rsidR="00C12B38" w:rsidRDefault="00C12B38">
      <w:pPr>
        <w:pStyle w:val="Textocomentario"/>
      </w:pPr>
      <w:r>
        <w:rPr>
          <w:rStyle w:val="Refdecomentario"/>
        </w:rPr>
        <w:annotationRef/>
      </w:r>
      <w:r>
        <w:t>Se consolidó este apartado de acuerdo a lo solicitado, donde se explica los pasos a ejecutar junto a las tecnologias</w:t>
      </w:r>
    </w:p>
  </w:comment>
  <w:comment w:id="258" w:author="Byron Delpino" w:date="2022-05-30T13:50:00Z" w:initials="BD">
    <w:p w14:paraId="3F173BBB" w14:textId="52F8400F" w:rsidR="00C12B38" w:rsidRDefault="00C12B38">
      <w:pPr>
        <w:pStyle w:val="Textocomentario"/>
      </w:pPr>
      <w:r>
        <w:rPr>
          <w:rStyle w:val="Refdecomentario"/>
        </w:rPr>
        <w:annotationRef/>
      </w:r>
      <w:r>
        <w:t>Se incorporó PCA como anexo tal cual se solicitó</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A94EAF9" w15:done="0"/>
  <w15:commentEx w15:paraId="3F173BB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69105" w16cex:dateUtc="2022-04-19T17:17:00Z"/>
  <w16cex:commentExtensible w16cex:durableId="26269106" w16cex:dateUtc="2022-04-19T17:18:00Z"/>
  <w16cex:commentExtensible w16cex:durableId="263F4AA9" w16cex:dateUtc="2022-05-30T18:52:00Z"/>
  <w16cex:commentExtensible w16cex:durableId="263F4A19" w16cex:dateUtc="2022-05-30T18: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21795F" w16cid:durableId="26269105"/>
  <w16cid:commentId w16cid:paraId="75A1A68B" w16cid:durableId="26269106"/>
  <w16cid:commentId w16cid:paraId="0A94EAF9" w16cid:durableId="263F4AA9"/>
  <w16cid:commentId w16cid:paraId="3F173BBB" w16cid:durableId="263F4A19"/>
  <w16cid:commentId w16cid:paraId="66EBEDD5" w16cid:durableId="263658E4"/>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F26015" w14:textId="77777777" w:rsidR="005D1ED5" w:rsidRDefault="005D1ED5">
      <w:pPr>
        <w:spacing w:after="0" w:line="240" w:lineRule="auto"/>
      </w:pPr>
      <w:r>
        <w:separator/>
      </w:r>
    </w:p>
  </w:endnote>
  <w:endnote w:type="continuationSeparator" w:id="0">
    <w:p w14:paraId="3C18D13F" w14:textId="77777777" w:rsidR="005D1ED5" w:rsidRDefault="005D1E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panose1 w:val="05010000000000000000"/>
    <w:charset w:val="01"/>
    <w:family w:val="auto"/>
    <w:pitch w:val="variable"/>
    <w:sig w:usb0="800000AF" w:usb1="1001ECEA"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TimesNewRomanPSMT">
    <w:altName w:val="Times New Roman"/>
    <w:panose1 w:val="00000000000000000000"/>
    <w:charset w:val="00"/>
    <w:family w:val="roman"/>
    <w:notTrueType/>
    <w:pitch w:val="default"/>
    <w:sig w:usb0="00000001" w:usb1="08070000" w:usb2="00000010" w:usb3="00000000" w:csb0="00020001" w:csb1="00000000"/>
  </w:font>
  <w:font w:name="TeXGyreTermes-Regular">
    <w:altName w:val="Cambria"/>
    <w:charset w:val="00"/>
    <w:family w:val="roman"/>
    <w:pitch w:val="variable"/>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altName w:val="Liberation Mono"/>
    <w:panose1 w:val="00000400000000000000"/>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ndaleMono">
    <w:altName w:val="Cambria"/>
    <w:charset w:val="00"/>
    <w:family w:val="roman"/>
    <w:pitch w:val="variable"/>
  </w:font>
  <w:font w:name="Share Tech">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2183926"/>
      <w:docPartObj>
        <w:docPartGallery w:val="Page Numbers (Bottom of Page)"/>
        <w:docPartUnique/>
      </w:docPartObj>
    </w:sdtPr>
    <w:sdtContent>
      <w:p w14:paraId="45D7B942" w14:textId="5ED2D4D9" w:rsidR="00C12B38" w:rsidRDefault="00C12B38">
        <w:pPr>
          <w:pStyle w:val="Piedepgina"/>
          <w:contextualSpacing/>
          <w:jc w:val="right"/>
          <w:rPr>
            <w:sz w:val="18"/>
            <w:szCs w:val="18"/>
          </w:rPr>
        </w:pPr>
        <w:r>
          <w:fldChar w:fldCharType="begin"/>
        </w:r>
        <w:r>
          <w:instrText>PAGE</w:instrText>
        </w:r>
        <w:r>
          <w:fldChar w:fldCharType="separate"/>
        </w:r>
        <w:r w:rsidR="0077413A">
          <w:rPr>
            <w:noProof/>
          </w:rPr>
          <w:t>11</w:t>
        </w:r>
        <w:r>
          <w:fldChar w:fldCharType="end"/>
        </w:r>
      </w:p>
    </w:sdtContent>
  </w:sdt>
  <w:p w14:paraId="7FEAE8D9" w14:textId="77777777" w:rsidR="00C12B38" w:rsidRDefault="00C12B38">
    <w:pPr>
      <w:pStyle w:val="Piedepgina"/>
      <w:contextualSpacing/>
    </w:pPr>
    <w:r>
      <w:rPr>
        <w:sz w:val="18"/>
        <w:szCs w:val="18"/>
      </w:rPr>
      <w:t>Captura y procesamiento de información sobre declaración tributaria Ecuador 2020-2022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9960053"/>
      <w:docPartObj>
        <w:docPartGallery w:val="Page Numbers (Bottom of Page)"/>
        <w:docPartUnique/>
      </w:docPartObj>
    </w:sdtPr>
    <w:sdtContent>
      <w:p w14:paraId="43B03408" w14:textId="77777777" w:rsidR="00C12B38" w:rsidRDefault="00C12B38">
        <w:pPr>
          <w:pStyle w:val="Piedepgina"/>
          <w:contextualSpacing/>
          <w:rPr>
            <w:sz w:val="18"/>
            <w:szCs w:val="18"/>
          </w:rPr>
        </w:pPr>
        <w:r>
          <w:rPr>
            <w:sz w:val="18"/>
            <w:szCs w:val="18"/>
          </w:rPr>
          <w:t>Captura y procesamiento de información sobre recaudación tributaria Ecuador 2020-2022</w:t>
        </w:r>
      </w:p>
      <w:p w14:paraId="59C8E1C2" w14:textId="16E78930" w:rsidR="00C12B38" w:rsidRDefault="00C12B38">
        <w:pPr>
          <w:pStyle w:val="Piedepgina"/>
          <w:jc w:val="right"/>
        </w:pPr>
        <w:r>
          <w:fldChar w:fldCharType="begin"/>
        </w:r>
        <w:r>
          <w:instrText>PAGE</w:instrText>
        </w:r>
        <w:r>
          <w:fldChar w:fldCharType="separate"/>
        </w:r>
        <w:r w:rsidR="0077413A">
          <w:rPr>
            <w:noProof/>
          </w:rPr>
          <w:t>1</w:t>
        </w:r>
        <w:r>
          <w:fldChar w:fldCharType="end"/>
        </w:r>
      </w:p>
    </w:sdtContent>
  </w:sdt>
  <w:p w14:paraId="0A89BAED" w14:textId="77777777" w:rsidR="00C12B38" w:rsidRDefault="00C12B38">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2286905"/>
      <w:docPartObj>
        <w:docPartGallery w:val="Page Numbers (Bottom of Page)"/>
        <w:docPartUnique/>
      </w:docPartObj>
    </w:sdtPr>
    <w:sdtContent>
      <w:p w14:paraId="27493C7D" w14:textId="7A1B41C0" w:rsidR="00C12B38" w:rsidRDefault="00C12B38">
        <w:pPr>
          <w:pStyle w:val="Piedepgina"/>
          <w:contextualSpacing/>
          <w:jc w:val="right"/>
        </w:pPr>
        <w:r>
          <w:fldChar w:fldCharType="begin"/>
        </w:r>
        <w:r>
          <w:instrText>PAGE</w:instrText>
        </w:r>
        <w:r>
          <w:fldChar w:fldCharType="separate"/>
        </w:r>
        <w:r w:rsidR="0077413A">
          <w:rPr>
            <w:noProof/>
          </w:rPr>
          <w:t>21</w:t>
        </w:r>
        <w:r>
          <w:fldChar w:fldCharType="end"/>
        </w:r>
      </w:p>
    </w:sdtContent>
  </w:sdt>
  <w:p w14:paraId="3FA24E4B" w14:textId="77777777" w:rsidR="00C12B38" w:rsidRDefault="00C12B38">
    <w:pPr>
      <w:pStyle w:val="Piedepgina"/>
      <w:contextualSpacing/>
    </w:pPr>
    <w:r>
      <w:rPr>
        <w:sz w:val="18"/>
        <w:szCs w:val="18"/>
      </w:rPr>
      <w:t>Captura y procesamiento de información sobre recaudación tributaria Ecuador 2020-2022</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943215"/>
      <w:docPartObj>
        <w:docPartGallery w:val="Page Numbers (Bottom of Page)"/>
        <w:docPartUnique/>
      </w:docPartObj>
    </w:sdtPr>
    <w:sdtContent>
      <w:p w14:paraId="528AE963" w14:textId="77777777" w:rsidR="00C12B38" w:rsidRDefault="00C12B38">
        <w:pPr>
          <w:pStyle w:val="Piedepgina"/>
          <w:contextualSpacing/>
        </w:pPr>
        <w:r>
          <w:rPr>
            <w:sz w:val="18"/>
            <w:szCs w:val="18"/>
          </w:rPr>
          <w:t>Captura y procesamiento de información sobre recaudación tributaria Ecuador 2020-2022</w:t>
        </w:r>
      </w:p>
      <w:p w14:paraId="36286CA2" w14:textId="0444FC15" w:rsidR="00C12B38" w:rsidRDefault="00C12B38">
        <w:pPr>
          <w:pStyle w:val="Piedepgina"/>
          <w:jc w:val="right"/>
        </w:pPr>
        <w:r>
          <w:fldChar w:fldCharType="begin"/>
        </w:r>
        <w:r>
          <w:instrText>PAGE</w:instrText>
        </w:r>
        <w:r>
          <w:fldChar w:fldCharType="separate"/>
        </w:r>
        <w:r w:rsidR="0077413A">
          <w:rPr>
            <w:noProof/>
          </w:rPr>
          <w:t>12</w:t>
        </w:r>
        <w:r>
          <w:fldChar w:fldCharType="end"/>
        </w:r>
      </w:p>
    </w:sdtContent>
  </w:sdt>
  <w:p w14:paraId="47DC4B62" w14:textId="77777777" w:rsidR="00C12B38" w:rsidRDefault="00C12B38">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C3E1A9" w14:textId="77777777" w:rsidR="005D1ED5" w:rsidRDefault="005D1ED5">
      <w:pPr>
        <w:spacing w:after="0" w:line="240" w:lineRule="auto"/>
      </w:pPr>
      <w:r>
        <w:separator/>
      </w:r>
    </w:p>
  </w:footnote>
  <w:footnote w:type="continuationSeparator" w:id="0">
    <w:p w14:paraId="1F4C6DDE" w14:textId="77777777" w:rsidR="005D1ED5" w:rsidRDefault="005D1E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8C502C" w14:textId="77777777" w:rsidR="00C12B38" w:rsidRDefault="00C12B38">
    <w:pPr>
      <w:pStyle w:val="Encabezado"/>
      <w:contextualSpacing/>
      <w:jc w:val="right"/>
      <w:rPr>
        <w:sz w:val="18"/>
        <w:szCs w:val="18"/>
      </w:rPr>
    </w:pPr>
    <w:r>
      <w:rPr>
        <w:sz w:val="18"/>
        <w:szCs w:val="18"/>
      </w:rPr>
      <w:t>Byron Del Pino Guadalupe</w:t>
    </w:r>
    <w:r>
      <w:rPr>
        <w:sz w:val="18"/>
        <w:szCs w:val="18"/>
      </w:rPr>
      <w:tab/>
    </w:r>
    <w:r>
      <w:rPr>
        <w:sz w:val="18"/>
        <w:szCs w:val="18"/>
      </w:rPr>
      <w:tab/>
      <w:t>Máster Universitario en Análisis y Visualización de Datos Masivos</w:t>
    </w:r>
  </w:p>
  <w:p w14:paraId="26EC7A7B" w14:textId="77777777" w:rsidR="00C12B38" w:rsidRDefault="00C12B38">
    <w:pPr>
      <w:pStyle w:val="Encabezado"/>
      <w:contextualSpacing/>
      <w:jc w:val="right"/>
      <w:rPr>
        <w:sz w:val="18"/>
        <w:szCs w:val="18"/>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B7C97" w14:textId="77777777" w:rsidR="00C12B38" w:rsidRDefault="00C12B38">
    <w:pPr>
      <w:pStyle w:val="Encabezado"/>
      <w:contextualSpacing/>
      <w:jc w:val="right"/>
      <w:rPr>
        <w:sz w:val="18"/>
        <w:szCs w:val="18"/>
      </w:rPr>
    </w:pPr>
    <w:r>
      <w:rPr>
        <w:sz w:val="18"/>
        <w:szCs w:val="18"/>
      </w:rPr>
      <w:t>Byron Del Pino Guadalupe</w:t>
    </w:r>
    <w:r>
      <w:rPr>
        <w:sz w:val="18"/>
        <w:szCs w:val="18"/>
      </w:rPr>
      <w:tab/>
    </w:r>
    <w:r>
      <w:rPr>
        <w:sz w:val="18"/>
        <w:szCs w:val="18"/>
      </w:rPr>
      <w:tab/>
      <w:t>Máster Universitario en Análisis y Visualización de Datos Masivos</w:t>
    </w:r>
  </w:p>
  <w:p w14:paraId="1B1776AA" w14:textId="77777777" w:rsidR="00C12B38" w:rsidRDefault="00C12B38">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47284B" w14:textId="77777777" w:rsidR="00C12B38" w:rsidRDefault="00C12B38">
    <w:pPr>
      <w:pStyle w:val="Encabezado"/>
      <w:contextualSpacing/>
      <w:jc w:val="right"/>
    </w:pPr>
    <w:r>
      <w:rPr>
        <w:sz w:val="18"/>
        <w:szCs w:val="18"/>
      </w:rPr>
      <w:t>Byron Del Pino Guadalupe</w:t>
    </w:r>
    <w:r>
      <w:rPr>
        <w:sz w:val="18"/>
        <w:szCs w:val="18"/>
      </w:rPr>
      <w:tab/>
    </w:r>
    <w:r>
      <w:rPr>
        <w:sz w:val="18"/>
        <w:szCs w:val="18"/>
      </w:rPr>
      <w:tab/>
      <w:t>Máster Universitario en Análisis y Visualización de Datos Masivos</w:t>
    </w:r>
  </w:p>
  <w:p w14:paraId="1CE195F2" w14:textId="77777777" w:rsidR="00C12B38" w:rsidRDefault="00C12B38">
    <w:pPr>
      <w:pStyle w:val="Encabezado"/>
      <w:contextualSpacing/>
      <w:jc w:val="right"/>
      <w:rPr>
        <w:sz w:val="18"/>
        <w:szCs w:val="18"/>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4881CA" w14:textId="77777777" w:rsidR="00C12B38" w:rsidRDefault="00C12B38">
    <w:pPr>
      <w:pStyle w:val="Encabezado"/>
      <w:contextualSpacing/>
      <w:jc w:val="right"/>
    </w:pPr>
    <w:r>
      <w:rPr>
        <w:sz w:val="18"/>
        <w:szCs w:val="18"/>
      </w:rPr>
      <w:t>Byron Del Pino Guadalupe</w:t>
    </w:r>
    <w:r>
      <w:rPr>
        <w:sz w:val="18"/>
        <w:szCs w:val="18"/>
      </w:rPr>
      <w:tab/>
    </w:r>
    <w:r>
      <w:rPr>
        <w:sz w:val="18"/>
        <w:szCs w:val="18"/>
      </w:rPr>
      <w:tab/>
      <w:t>Máster Universitario en Análisis y Visualización de Datos Masivos</w:t>
    </w:r>
  </w:p>
  <w:p w14:paraId="55A7DE8D" w14:textId="77777777" w:rsidR="00C12B38" w:rsidRDefault="00C12B38">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2CD4"/>
    <w:multiLevelType w:val="hybridMultilevel"/>
    <w:tmpl w:val="76C24B38"/>
    <w:lvl w:ilvl="0" w:tplc="300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7E502F3"/>
    <w:multiLevelType w:val="multilevel"/>
    <w:tmpl w:val="A54E326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48717C"/>
    <w:multiLevelType w:val="hybridMultilevel"/>
    <w:tmpl w:val="6E868CE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800" w:hanging="360"/>
      </w:pPr>
      <w:rPr>
        <w:rFonts w:ascii="Symbol" w:hAnsi="Symbo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3C4131"/>
    <w:multiLevelType w:val="hybridMultilevel"/>
    <w:tmpl w:val="E41A36DE"/>
    <w:lvl w:ilvl="0" w:tplc="440E56B6">
      <w:start w:val="1"/>
      <w:numFmt w:val="lowerLetter"/>
      <w:lvlText w:val="(%1)"/>
      <w:lvlJc w:val="left"/>
      <w:pPr>
        <w:ind w:left="480" w:hanging="360"/>
      </w:pPr>
      <w:rPr>
        <w:rFonts w:hint="default"/>
        <w:i w:val="0"/>
      </w:rPr>
    </w:lvl>
    <w:lvl w:ilvl="1" w:tplc="0C0A0019" w:tentative="1">
      <w:start w:val="1"/>
      <w:numFmt w:val="lowerLetter"/>
      <w:lvlText w:val="%2."/>
      <w:lvlJc w:val="left"/>
      <w:pPr>
        <w:ind w:left="1200" w:hanging="360"/>
      </w:pPr>
    </w:lvl>
    <w:lvl w:ilvl="2" w:tplc="0C0A001B" w:tentative="1">
      <w:start w:val="1"/>
      <w:numFmt w:val="lowerRoman"/>
      <w:lvlText w:val="%3."/>
      <w:lvlJc w:val="right"/>
      <w:pPr>
        <w:ind w:left="1920" w:hanging="180"/>
      </w:pPr>
    </w:lvl>
    <w:lvl w:ilvl="3" w:tplc="0C0A000F" w:tentative="1">
      <w:start w:val="1"/>
      <w:numFmt w:val="decimal"/>
      <w:lvlText w:val="%4."/>
      <w:lvlJc w:val="left"/>
      <w:pPr>
        <w:ind w:left="2640" w:hanging="360"/>
      </w:pPr>
    </w:lvl>
    <w:lvl w:ilvl="4" w:tplc="0C0A0019" w:tentative="1">
      <w:start w:val="1"/>
      <w:numFmt w:val="lowerLetter"/>
      <w:lvlText w:val="%5."/>
      <w:lvlJc w:val="left"/>
      <w:pPr>
        <w:ind w:left="3360" w:hanging="360"/>
      </w:pPr>
    </w:lvl>
    <w:lvl w:ilvl="5" w:tplc="0C0A001B" w:tentative="1">
      <w:start w:val="1"/>
      <w:numFmt w:val="lowerRoman"/>
      <w:lvlText w:val="%6."/>
      <w:lvlJc w:val="right"/>
      <w:pPr>
        <w:ind w:left="4080" w:hanging="180"/>
      </w:pPr>
    </w:lvl>
    <w:lvl w:ilvl="6" w:tplc="0C0A000F" w:tentative="1">
      <w:start w:val="1"/>
      <w:numFmt w:val="decimal"/>
      <w:lvlText w:val="%7."/>
      <w:lvlJc w:val="left"/>
      <w:pPr>
        <w:ind w:left="4800" w:hanging="360"/>
      </w:pPr>
    </w:lvl>
    <w:lvl w:ilvl="7" w:tplc="0C0A0019" w:tentative="1">
      <w:start w:val="1"/>
      <w:numFmt w:val="lowerLetter"/>
      <w:lvlText w:val="%8."/>
      <w:lvlJc w:val="left"/>
      <w:pPr>
        <w:ind w:left="5520" w:hanging="360"/>
      </w:pPr>
    </w:lvl>
    <w:lvl w:ilvl="8" w:tplc="0C0A001B" w:tentative="1">
      <w:start w:val="1"/>
      <w:numFmt w:val="lowerRoman"/>
      <w:lvlText w:val="%9."/>
      <w:lvlJc w:val="right"/>
      <w:pPr>
        <w:ind w:left="6240" w:hanging="180"/>
      </w:pPr>
    </w:lvl>
  </w:abstractNum>
  <w:abstractNum w:abstractNumId="4" w15:restartNumberingAfterBreak="0">
    <w:nsid w:val="132F145A"/>
    <w:multiLevelType w:val="hybridMultilevel"/>
    <w:tmpl w:val="520292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46E76ED"/>
    <w:multiLevelType w:val="hybridMultilevel"/>
    <w:tmpl w:val="4674207A"/>
    <w:lvl w:ilvl="0" w:tplc="023C24FC">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60A2DFB"/>
    <w:multiLevelType w:val="hybridMultilevel"/>
    <w:tmpl w:val="9C7E0EE2"/>
    <w:lvl w:ilvl="0" w:tplc="044C125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92A0A61"/>
    <w:multiLevelType w:val="multilevel"/>
    <w:tmpl w:val="C2DCFE7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8" w15:restartNumberingAfterBreak="0">
    <w:nsid w:val="1C4001E1"/>
    <w:multiLevelType w:val="multilevel"/>
    <w:tmpl w:val="7EB6928C"/>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1F5A76E0"/>
    <w:multiLevelType w:val="hybridMultilevel"/>
    <w:tmpl w:val="9EF8FE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1FDA2AD2"/>
    <w:multiLevelType w:val="multilevel"/>
    <w:tmpl w:val="BE30D4DC"/>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cs="OpenSymbol" w:hint="default"/>
      </w:rPr>
    </w:lvl>
    <w:lvl w:ilvl="2">
      <w:start w:val="1"/>
      <w:numFmt w:val="bullet"/>
      <w:lvlText w:val=""/>
      <w:lvlJc w:val="left"/>
      <w:pPr>
        <w:tabs>
          <w:tab w:val="num" w:pos="1080"/>
        </w:tabs>
        <w:ind w:left="1080" w:hanging="360"/>
      </w:pPr>
      <w:rPr>
        <w:rFonts w:ascii="Wingdings" w:hAnsi="Wingdings" w:cs="OpenSymbol" w:hint="default"/>
      </w:rPr>
    </w:lvl>
    <w:lvl w:ilvl="3">
      <w:start w:val="1"/>
      <w:numFmt w:val="bullet"/>
      <w:lvlText w:val=""/>
      <w:lvlJc w:val="left"/>
      <w:pPr>
        <w:tabs>
          <w:tab w:val="num" w:pos="1440"/>
        </w:tabs>
        <w:ind w:left="1440" w:hanging="360"/>
      </w:pPr>
      <w:rPr>
        <w:rFonts w:ascii="Wingdings" w:hAnsi="Wingdings" w:cs="OpenSymbol" w:hint="default"/>
      </w:rPr>
    </w:lvl>
    <w:lvl w:ilvl="4">
      <w:start w:val="1"/>
      <w:numFmt w:val="bullet"/>
      <w:lvlText w:val=""/>
      <w:lvlJc w:val="left"/>
      <w:pPr>
        <w:tabs>
          <w:tab w:val="num" w:pos="1800"/>
        </w:tabs>
        <w:ind w:left="1800" w:hanging="360"/>
      </w:pPr>
      <w:rPr>
        <w:rFonts w:ascii="Wingdings" w:hAnsi="Wingdings" w:cs="OpenSymbol" w:hint="default"/>
      </w:rPr>
    </w:lvl>
    <w:lvl w:ilvl="5">
      <w:start w:val="1"/>
      <w:numFmt w:val="bullet"/>
      <w:lvlText w:val=""/>
      <w:lvlJc w:val="left"/>
      <w:pPr>
        <w:tabs>
          <w:tab w:val="num" w:pos="2160"/>
        </w:tabs>
        <w:ind w:left="2160" w:hanging="360"/>
      </w:pPr>
      <w:rPr>
        <w:rFonts w:ascii="Wingdings" w:hAnsi="Wingdings" w:cs="OpenSymbol" w:hint="default"/>
      </w:rPr>
    </w:lvl>
    <w:lvl w:ilvl="6">
      <w:start w:val="1"/>
      <w:numFmt w:val="bullet"/>
      <w:lvlText w:val=""/>
      <w:lvlJc w:val="left"/>
      <w:pPr>
        <w:tabs>
          <w:tab w:val="num" w:pos="2520"/>
        </w:tabs>
        <w:ind w:left="2520" w:hanging="360"/>
      </w:pPr>
      <w:rPr>
        <w:rFonts w:ascii="Wingdings" w:hAnsi="Wingdings" w:cs="OpenSymbol" w:hint="default"/>
      </w:rPr>
    </w:lvl>
    <w:lvl w:ilvl="7">
      <w:start w:val="1"/>
      <w:numFmt w:val="bullet"/>
      <w:lvlText w:val=""/>
      <w:lvlJc w:val="left"/>
      <w:pPr>
        <w:tabs>
          <w:tab w:val="num" w:pos="2880"/>
        </w:tabs>
        <w:ind w:left="2880" w:hanging="360"/>
      </w:pPr>
      <w:rPr>
        <w:rFonts w:ascii="Wingdings" w:hAnsi="Wingdings" w:cs="OpenSymbol" w:hint="default"/>
      </w:rPr>
    </w:lvl>
    <w:lvl w:ilvl="8">
      <w:start w:val="1"/>
      <w:numFmt w:val="bullet"/>
      <w:lvlText w:val=""/>
      <w:lvlJc w:val="left"/>
      <w:pPr>
        <w:tabs>
          <w:tab w:val="num" w:pos="3240"/>
        </w:tabs>
        <w:ind w:left="3240" w:hanging="360"/>
      </w:pPr>
      <w:rPr>
        <w:rFonts w:ascii="Wingdings" w:hAnsi="Wingdings" w:cs="OpenSymbol" w:hint="default"/>
      </w:rPr>
    </w:lvl>
  </w:abstractNum>
  <w:abstractNum w:abstractNumId="11" w15:restartNumberingAfterBreak="0">
    <w:nsid w:val="25C4120A"/>
    <w:multiLevelType w:val="hybridMultilevel"/>
    <w:tmpl w:val="379A5F68"/>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2" w15:restartNumberingAfterBreak="0">
    <w:nsid w:val="28E80C1C"/>
    <w:multiLevelType w:val="multilevel"/>
    <w:tmpl w:val="A06AA12A"/>
    <w:lvl w:ilvl="0">
      <w:start w:val="1"/>
      <w:numFmt w:val="bullet"/>
      <w:lvlText w:val=""/>
      <w:lvlJc w:val="left"/>
      <w:pPr>
        <w:tabs>
          <w:tab w:val="num" w:pos="360"/>
        </w:tabs>
        <w:ind w:left="360" w:hanging="360"/>
      </w:pPr>
      <w:rPr>
        <w:rFonts w:ascii="Symbol" w:hAnsi="Symbol" w:cs="OpenSymbol" w:hint="default"/>
        <w:b/>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13" w15:restartNumberingAfterBreak="0">
    <w:nsid w:val="2A386797"/>
    <w:multiLevelType w:val="hybridMultilevel"/>
    <w:tmpl w:val="9D7893F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4" w15:restartNumberingAfterBreak="0">
    <w:nsid w:val="2C30597F"/>
    <w:multiLevelType w:val="hybridMultilevel"/>
    <w:tmpl w:val="04CC79EA"/>
    <w:lvl w:ilvl="0" w:tplc="300A0001">
      <w:start w:val="1"/>
      <w:numFmt w:val="bullet"/>
      <w:lvlText w:val=""/>
      <w:lvlJc w:val="left"/>
      <w:pPr>
        <w:ind w:left="360" w:hanging="360"/>
      </w:pPr>
      <w:rPr>
        <w:rFonts w:ascii="Symbol" w:hAnsi="Symbol" w:hint="default"/>
      </w:rPr>
    </w:lvl>
    <w:lvl w:ilvl="1" w:tplc="300A0001">
      <w:start w:val="1"/>
      <w:numFmt w:val="bullet"/>
      <w:lvlText w:val=""/>
      <w:lvlJc w:val="left"/>
      <w:pPr>
        <w:ind w:left="1080" w:hanging="360"/>
      </w:pPr>
      <w:rPr>
        <w:rFonts w:ascii="Symbol" w:hAnsi="Symbol"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5" w15:restartNumberingAfterBreak="0">
    <w:nsid w:val="2C690022"/>
    <w:multiLevelType w:val="multilevel"/>
    <w:tmpl w:val="69D0CF2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2D0A0972"/>
    <w:multiLevelType w:val="multilevel"/>
    <w:tmpl w:val="F0BAB112"/>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7" w15:restartNumberingAfterBreak="0">
    <w:nsid w:val="2D205DB3"/>
    <w:multiLevelType w:val="multilevel"/>
    <w:tmpl w:val="DC949CE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37033478"/>
    <w:multiLevelType w:val="hybridMultilevel"/>
    <w:tmpl w:val="949CC1F6"/>
    <w:lvl w:ilvl="0" w:tplc="3CFE349C">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7B00B7A"/>
    <w:multiLevelType w:val="multilevel"/>
    <w:tmpl w:val="0DAE3D8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3808403F"/>
    <w:multiLevelType w:val="hybridMultilevel"/>
    <w:tmpl w:val="D9786B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385A094E"/>
    <w:multiLevelType w:val="hybridMultilevel"/>
    <w:tmpl w:val="94B44B14"/>
    <w:lvl w:ilvl="0" w:tplc="FEB8684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DD718BB"/>
    <w:multiLevelType w:val="hybridMultilevel"/>
    <w:tmpl w:val="04E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742A6D"/>
    <w:multiLevelType w:val="multilevel"/>
    <w:tmpl w:val="8EC25432"/>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15:restartNumberingAfterBreak="0">
    <w:nsid w:val="42130EDD"/>
    <w:multiLevelType w:val="multilevel"/>
    <w:tmpl w:val="CD3617A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15:restartNumberingAfterBreak="0">
    <w:nsid w:val="44B9427D"/>
    <w:multiLevelType w:val="hybridMultilevel"/>
    <w:tmpl w:val="7E5289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4E53DAF"/>
    <w:multiLevelType w:val="hybridMultilevel"/>
    <w:tmpl w:val="21F8B284"/>
    <w:lvl w:ilvl="0" w:tplc="30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E0436A9"/>
    <w:multiLevelType w:val="hybridMultilevel"/>
    <w:tmpl w:val="AB02E3A0"/>
    <w:lvl w:ilvl="0" w:tplc="84F2B008">
      <w:start w:val="4"/>
      <w:numFmt w:val="bullet"/>
      <w:lvlText w:val="-"/>
      <w:lvlJc w:val="left"/>
      <w:pPr>
        <w:ind w:left="720" w:hanging="360"/>
      </w:pPr>
      <w:rPr>
        <w:rFonts w:ascii="Arial" w:eastAsia="Calibr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EB079CB"/>
    <w:multiLevelType w:val="multilevel"/>
    <w:tmpl w:val="5F5E318C"/>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29" w15:restartNumberingAfterBreak="0">
    <w:nsid w:val="50271D2F"/>
    <w:multiLevelType w:val="hybridMultilevel"/>
    <w:tmpl w:val="949CD3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55A3607"/>
    <w:multiLevelType w:val="multilevel"/>
    <w:tmpl w:val="D1BA49D2"/>
    <w:lvl w:ilvl="0">
      <w:start w:val="1"/>
      <w:numFmt w:val="bullet"/>
      <w:lvlText w:val=""/>
      <w:lvlJc w:val="left"/>
      <w:pPr>
        <w:tabs>
          <w:tab w:val="num" w:pos="360"/>
        </w:tabs>
        <w:ind w:left="360" w:hanging="360"/>
      </w:pPr>
      <w:rPr>
        <w:rFonts w:ascii="Symbol" w:hAnsi="Symbol" w:hint="default"/>
        <w:b/>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31" w15:restartNumberingAfterBreak="0">
    <w:nsid w:val="5C045F2F"/>
    <w:multiLevelType w:val="multilevel"/>
    <w:tmpl w:val="9C7A5A28"/>
    <w:lvl w:ilvl="0">
      <w:start w:val="1"/>
      <w:numFmt w:val="bullet"/>
      <w:lvlText w:val=""/>
      <w:lvlJc w:val="left"/>
      <w:pPr>
        <w:tabs>
          <w:tab w:val="num" w:pos="360"/>
        </w:tabs>
        <w:ind w:left="360" w:hanging="360"/>
      </w:pPr>
      <w:rPr>
        <w:rFonts w:ascii="Symbol" w:hAnsi="Symbol" w:cs="OpenSymbol" w:hint="default"/>
        <w:b/>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32" w15:restartNumberingAfterBreak="0">
    <w:nsid w:val="5EC90D45"/>
    <w:multiLevelType w:val="hybridMultilevel"/>
    <w:tmpl w:val="2EF2652C"/>
    <w:lvl w:ilvl="0" w:tplc="0BB44A84">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3" w15:restartNumberingAfterBreak="0">
    <w:nsid w:val="612211A6"/>
    <w:multiLevelType w:val="multilevel"/>
    <w:tmpl w:val="9FEE1760"/>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4" w15:restartNumberingAfterBreak="0">
    <w:nsid w:val="623D772B"/>
    <w:multiLevelType w:val="hybridMultilevel"/>
    <w:tmpl w:val="B7C80AC6"/>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5" w15:restartNumberingAfterBreak="0">
    <w:nsid w:val="6421077D"/>
    <w:multiLevelType w:val="hybridMultilevel"/>
    <w:tmpl w:val="0172EA7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6" w15:restartNumberingAfterBreak="0">
    <w:nsid w:val="6821152D"/>
    <w:multiLevelType w:val="multilevel"/>
    <w:tmpl w:val="0EB23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37" w15:restartNumberingAfterBreak="0">
    <w:nsid w:val="69605C0F"/>
    <w:multiLevelType w:val="multilevel"/>
    <w:tmpl w:val="DAB62798"/>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cs="OpenSymbol" w:hint="default"/>
      </w:rPr>
    </w:lvl>
    <w:lvl w:ilvl="2">
      <w:start w:val="1"/>
      <w:numFmt w:val="bullet"/>
      <w:lvlText w:val=""/>
      <w:lvlJc w:val="left"/>
      <w:pPr>
        <w:tabs>
          <w:tab w:val="num" w:pos="1080"/>
        </w:tabs>
        <w:ind w:left="1080" w:hanging="360"/>
      </w:pPr>
      <w:rPr>
        <w:rFonts w:ascii="Wingdings" w:hAnsi="Wingdings" w:cs="OpenSymbol" w:hint="default"/>
      </w:rPr>
    </w:lvl>
    <w:lvl w:ilvl="3">
      <w:start w:val="1"/>
      <w:numFmt w:val="bullet"/>
      <w:lvlText w:val=""/>
      <w:lvlJc w:val="left"/>
      <w:pPr>
        <w:tabs>
          <w:tab w:val="num" w:pos="1440"/>
        </w:tabs>
        <w:ind w:left="1440" w:hanging="360"/>
      </w:pPr>
      <w:rPr>
        <w:rFonts w:ascii="Wingdings" w:hAnsi="Wingdings" w:cs="OpenSymbol" w:hint="default"/>
      </w:rPr>
    </w:lvl>
    <w:lvl w:ilvl="4">
      <w:start w:val="1"/>
      <w:numFmt w:val="bullet"/>
      <w:lvlText w:val=""/>
      <w:lvlJc w:val="left"/>
      <w:pPr>
        <w:tabs>
          <w:tab w:val="num" w:pos="1800"/>
        </w:tabs>
        <w:ind w:left="1800" w:hanging="360"/>
      </w:pPr>
      <w:rPr>
        <w:rFonts w:ascii="Wingdings" w:hAnsi="Wingdings" w:cs="OpenSymbol" w:hint="default"/>
      </w:rPr>
    </w:lvl>
    <w:lvl w:ilvl="5">
      <w:start w:val="1"/>
      <w:numFmt w:val="bullet"/>
      <w:lvlText w:val=""/>
      <w:lvlJc w:val="left"/>
      <w:pPr>
        <w:tabs>
          <w:tab w:val="num" w:pos="2160"/>
        </w:tabs>
        <w:ind w:left="2160" w:hanging="360"/>
      </w:pPr>
      <w:rPr>
        <w:rFonts w:ascii="Wingdings" w:hAnsi="Wingdings" w:cs="OpenSymbol" w:hint="default"/>
      </w:rPr>
    </w:lvl>
    <w:lvl w:ilvl="6">
      <w:start w:val="1"/>
      <w:numFmt w:val="bullet"/>
      <w:lvlText w:val=""/>
      <w:lvlJc w:val="left"/>
      <w:pPr>
        <w:tabs>
          <w:tab w:val="num" w:pos="2520"/>
        </w:tabs>
        <w:ind w:left="2520" w:hanging="360"/>
      </w:pPr>
      <w:rPr>
        <w:rFonts w:ascii="Wingdings" w:hAnsi="Wingdings" w:cs="OpenSymbol" w:hint="default"/>
      </w:rPr>
    </w:lvl>
    <w:lvl w:ilvl="7">
      <w:start w:val="1"/>
      <w:numFmt w:val="bullet"/>
      <w:lvlText w:val=""/>
      <w:lvlJc w:val="left"/>
      <w:pPr>
        <w:tabs>
          <w:tab w:val="num" w:pos="2880"/>
        </w:tabs>
        <w:ind w:left="2880" w:hanging="360"/>
      </w:pPr>
      <w:rPr>
        <w:rFonts w:ascii="Wingdings" w:hAnsi="Wingdings" w:cs="OpenSymbol" w:hint="default"/>
      </w:rPr>
    </w:lvl>
    <w:lvl w:ilvl="8">
      <w:start w:val="1"/>
      <w:numFmt w:val="bullet"/>
      <w:lvlText w:val=""/>
      <w:lvlJc w:val="left"/>
      <w:pPr>
        <w:tabs>
          <w:tab w:val="num" w:pos="3240"/>
        </w:tabs>
        <w:ind w:left="3240" w:hanging="360"/>
      </w:pPr>
      <w:rPr>
        <w:rFonts w:ascii="Wingdings" w:hAnsi="Wingdings" w:cs="OpenSymbol" w:hint="default"/>
      </w:rPr>
    </w:lvl>
  </w:abstractNum>
  <w:abstractNum w:abstractNumId="38" w15:restartNumberingAfterBreak="0">
    <w:nsid w:val="696C2D30"/>
    <w:multiLevelType w:val="multilevel"/>
    <w:tmpl w:val="815069B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720"/>
        </w:tabs>
        <w:ind w:left="720" w:hanging="360"/>
      </w:pPr>
      <w:rPr>
        <w:rFonts w:ascii="Wingdings" w:hAnsi="Wingdings" w:cs="OpenSymbol" w:hint="default"/>
      </w:rPr>
    </w:lvl>
    <w:lvl w:ilvl="2">
      <w:start w:val="1"/>
      <w:numFmt w:val="bullet"/>
      <w:lvlText w:val=""/>
      <w:lvlJc w:val="left"/>
      <w:pPr>
        <w:tabs>
          <w:tab w:val="num" w:pos="1080"/>
        </w:tabs>
        <w:ind w:left="1080" w:hanging="360"/>
      </w:pPr>
      <w:rPr>
        <w:rFonts w:ascii="Wingdings" w:hAnsi="Wingdings" w:cs="OpenSymbol" w:hint="default"/>
      </w:rPr>
    </w:lvl>
    <w:lvl w:ilvl="3">
      <w:start w:val="1"/>
      <w:numFmt w:val="bullet"/>
      <w:lvlText w:val=""/>
      <w:lvlJc w:val="left"/>
      <w:pPr>
        <w:tabs>
          <w:tab w:val="num" w:pos="1440"/>
        </w:tabs>
        <w:ind w:left="1440" w:hanging="360"/>
      </w:pPr>
      <w:rPr>
        <w:rFonts w:ascii="Wingdings" w:hAnsi="Wingdings" w:cs="OpenSymbol" w:hint="default"/>
      </w:rPr>
    </w:lvl>
    <w:lvl w:ilvl="4">
      <w:start w:val="1"/>
      <w:numFmt w:val="bullet"/>
      <w:lvlText w:val=""/>
      <w:lvlJc w:val="left"/>
      <w:pPr>
        <w:tabs>
          <w:tab w:val="num" w:pos="1800"/>
        </w:tabs>
        <w:ind w:left="1800" w:hanging="360"/>
      </w:pPr>
      <w:rPr>
        <w:rFonts w:ascii="Wingdings" w:hAnsi="Wingdings" w:cs="OpenSymbol" w:hint="default"/>
      </w:rPr>
    </w:lvl>
    <w:lvl w:ilvl="5">
      <w:start w:val="1"/>
      <w:numFmt w:val="bullet"/>
      <w:lvlText w:val=""/>
      <w:lvlJc w:val="left"/>
      <w:pPr>
        <w:tabs>
          <w:tab w:val="num" w:pos="2160"/>
        </w:tabs>
        <w:ind w:left="2160" w:hanging="360"/>
      </w:pPr>
      <w:rPr>
        <w:rFonts w:ascii="Wingdings" w:hAnsi="Wingdings" w:cs="OpenSymbol" w:hint="default"/>
      </w:rPr>
    </w:lvl>
    <w:lvl w:ilvl="6">
      <w:start w:val="1"/>
      <w:numFmt w:val="bullet"/>
      <w:lvlText w:val=""/>
      <w:lvlJc w:val="left"/>
      <w:pPr>
        <w:tabs>
          <w:tab w:val="num" w:pos="2520"/>
        </w:tabs>
        <w:ind w:left="2520" w:hanging="360"/>
      </w:pPr>
      <w:rPr>
        <w:rFonts w:ascii="Wingdings" w:hAnsi="Wingdings" w:cs="OpenSymbol" w:hint="default"/>
      </w:rPr>
    </w:lvl>
    <w:lvl w:ilvl="7">
      <w:start w:val="1"/>
      <w:numFmt w:val="bullet"/>
      <w:lvlText w:val=""/>
      <w:lvlJc w:val="left"/>
      <w:pPr>
        <w:tabs>
          <w:tab w:val="num" w:pos="2880"/>
        </w:tabs>
        <w:ind w:left="2880" w:hanging="360"/>
      </w:pPr>
      <w:rPr>
        <w:rFonts w:ascii="Wingdings" w:hAnsi="Wingdings" w:cs="OpenSymbol" w:hint="default"/>
      </w:rPr>
    </w:lvl>
    <w:lvl w:ilvl="8">
      <w:start w:val="1"/>
      <w:numFmt w:val="bullet"/>
      <w:lvlText w:val=""/>
      <w:lvlJc w:val="left"/>
      <w:pPr>
        <w:tabs>
          <w:tab w:val="num" w:pos="3240"/>
        </w:tabs>
        <w:ind w:left="3240" w:hanging="360"/>
      </w:pPr>
      <w:rPr>
        <w:rFonts w:ascii="Wingdings" w:hAnsi="Wingdings" w:cs="OpenSymbol" w:hint="default"/>
      </w:rPr>
    </w:lvl>
  </w:abstractNum>
  <w:abstractNum w:abstractNumId="39" w15:restartNumberingAfterBreak="0">
    <w:nsid w:val="6EE93A3C"/>
    <w:multiLevelType w:val="multilevel"/>
    <w:tmpl w:val="D6FCFF82"/>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cs="OpenSymbol" w:hint="default"/>
      </w:rPr>
    </w:lvl>
    <w:lvl w:ilvl="2">
      <w:start w:val="1"/>
      <w:numFmt w:val="bullet"/>
      <w:lvlText w:val=""/>
      <w:lvlJc w:val="left"/>
      <w:pPr>
        <w:tabs>
          <w:tab w:val="num" w:pos="1080"/>
        </w:tabs>
        <w:ind w:left="1080" w:hanging="360"/>
      </w:pPr>
      <w:rPr>
        <w:rFonts w:ascii="Wingdings" w:hAnsi="Wingdings" w:cs="OpenSymbol" w:hint="default"/>
      </w:rPr>
    </w:lvl>
    <w:lvl w:ilvl="3">
      <w:start w:val="1"/>
      <w:numFmt w:val="bullet"/>
      <w:lvlText w:val=""/>
      <w:lvlJc w:val="left"/>
      <w:pPr>
        <w:tabs>
          <w:tab w:val="num" w:pos="1440"/>
        </w:tabs>
        <w:ind w:left="1440" w:hanging="360"/>
      </w:pPr>
      <w:rPr>
        <w:rFonts w:ascii="Wingdings" w:hAnsi="Wingdings" w:cs="OpenSymbol" w:hint="default"/>
      </w:rPr>
    </w:lvl>
    <w:lvl w:ilvl="4">
      <w:start w:val="1"/>
      <w:numFmt w:val="bullet"/>
      <w:lvlText w:val=""/>
      <w:lvlJc w:val="left"/>
      <w:pPr>
        <w:tabs>
          <w:tab w:val="num" w:pos="1800"/>
        </w:tabs>
        <w:ind w:left="1800" w:hanging="360"/>
      </w:pPr>
      <w:rPr>
        <w:rFonts w:ascii="Wingdings" w:hAnsi="Wingdings" w:cs="OpenSymbol" w:hint="default"/>
      </w:rPr>
    </w:lvl>
    <w:lvl w:ilvl="5">
      <w:start w:val="1"/>
      <w:numFmt w:val="bullet"/>
      <w:lvlText w:val=""/>
      <w:lvlJc w:val="left"/>
      <w:pPr>
        <w:tabs>
          <w:tab w:val="num" w:pos="2160"/>
        </w:tabs>
        <w:ind w:left="2160" w:hanging="360"/>
      </w:pPr>
      <w:rPr>
        <w:rFonts w:ascii="Wingdings" w:hAnsi="Wingdings" w:cs="OpenSymbol" w:hint="default"/>
      </w:rPr>
    </w:lvl>
    <w:lvl w:ilvl="6">
      <w:start w:val="1"/>
      <w:numFmt w:val="bullet"/>
      <w:lvlText w:val=""/>
      <w:lvlJc w:val="left"/>
      <w:pPr>
        <w:tabs>
          <w:tab w:val="num" w:pos="2520"/>
        </w:tabs>
        <w:ind w:left="2520" w:hanging="360"/>
      </w:pPr>
      <w:rPr>
        <w:rFonts w:ascii="Wingdings" w:hAnsi="Wingdings" w:cs="OpenSymbol" w:hint="default"/>
      </w:rPr>
    </w:lvl>
    <w:lvl w:ilvl="7">
      <w:start w:val="1"/>
      <w:numFmt w:val="bullet"/>
      <w:lvlText w:val=""/>
      <w:lvlJc w:val="left"/>
      <w:pPr>
        <w:tabs>
          <w:tab w:val="num" w:pos="2880"/>
        </w:tabs>
        <w:ind w:left="2880" w:hanging="360"/>
      </w:pPr>
      <w:rPr>
        <w:rFonts w:ascii="Wingdings" w:hAnsi="Wingdings" w:cs="OpenSymbol" w:hint="default"/>
      </w:rPr>
    </w:lvl>
    <w:lvl w:ilvl="8">
      <w:start w:val="1"/>
      <w:numFmt w:val="bullet"/>
      <w:lvlText w:val=""/>
      <w:lvlJc w:val="left"/>
      <w:pPr>
        <w:tabs>
          <w:tab w:val="num" w:pos="3240"/>
        </w:tabs>
        <w:ind w:left="3240" w:hanging="360"/>
      </w:pPr>
      <w:rPr>
        <w:rFonts w:ascii="Wingdings" w:hAnsi="Wingdings" w:cs="OpenSymbol" w:hint="default"/>
      </w:rPr>
    </w:lvl>
  </w:abstractNum>
  <w:abstractNum w:abstractNumId="40" w15:restartNumberingAfterBreak="0">
    <w:nsid w:val="76A9019E"/>
    <w:multiLevelType w:val="hybridMultilevel"/>
    <w:tmpl w:val="6BA633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ABF436C"/>
    <w:multiLevelType w:val="hybridMultilevel"/>
    <w:tmpl w:val="6E34289C"/>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2" w15:restartNumberingAfterBreak="0">
    <w:nsid w:val="7BEC6061"/>
    <w:multiLevelType w:val="multilevel"/>
    <w:tmpl w:val="0674D23C"/>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cs="OpenSymbol" w:hint="default"/>
      </w:rPr>
    </w:lvl>
    <w:lvl w:ilvl="2">
      <w:start w:val="1"/>
      <w:numFmt w:val="bullet"/>
      <w:lvlText w:val=""/>
      <w:lvlJc w:val="left"/>
      <w:pPr>
        <w:tabs>
          <w:tab w:val="num" w:pos="1080"/>
        </w:tabs>
        <w:ind w:left="1080" w:hanging="360"/>
      </w:pPr>
      <w:rPr>
        <w:rFonts w:ascii="Wingdings" w:hAnsi="Wingdings" w:cs="OpenSymbol" w:hint="default"/>
      </w:rPr>
    </w:lvl>
    <w:lvl w:ilvl="3">
      <w:start w:val="1"/>
      <w:numFmt w:val="bullet"/>
      <w:lvlText w:val=""/>
      <w:lvlJc w:val="left"/>
      <w:pPr>
        <w:tabs>
          <w:tab w:val="num" w:pos="1440"/>
        </w:tabs>
        <w:ind w:left="1440" w:hanging="360"/>
      </w:pPr>
      <w:rPr>
        <w:rFonts w:ascii="Wingdings" w:hAnsi="Wingdings" w:cs="OpenSymbol" w:hint="default"/>
      </w:rPr>
    </w:lvl>
    <w:lvl w:ilvl="4">
      <w:start w:val="1"/>
      <w:numFmt w:val="bullet"/>
      <w:lvlText w:val=""/>
      <w:lvlJc w:val="left"/>
      <w:pPr>
        <w:tabs>
          <w:tab w:val="num" w:pos="1800"/>
        </w:tabs>
        <w:ind w:left="1800" w:hanging="360"/>
      </w:pPr>
      <w:rPr>
        <w:rFonts w:ascii="Wingdings" w:hAnsi="Wingdings" w:cs="OpenSymbol" w:hint="default"/>
      </w:rPr>
    </w:lvl>
    <w:lvl w:ilvl="5">
      <w:start w:val="1"/>
      <w:numFmt w:val="bullet"/>
      <w:lvlText w:val=""/>
      <w:lvlJc w:val="left"/>
      <w:pPr>
        <w:tabs>
          <w:tab w:val="num" w:pos="2160"/>
        </w:tabs>
        <w:ind w:left="2160" w:hanging="360"/>
      </w:pPr>
      <w:rPr>
        <w:rFonts w:ascii="Wingdings" w:hAnsi="Wingdings" w:cs="OpenSymbol" w:hint="default"/>
      </w:rPr>
    </w:lvl>
    <w:lvl w:ilvl="6">
      <w:start w:val="1"/>
      <w:numFmt w:val="bullet"/>
      <w:lvlText w:val=""/>
      <w:lvlJc w:val="left"/>
      <w:pPr>
        <w:tabs>
          <w:tab w:val="num" w:pos="2520"/>
        </w:tabs>
        <w:ind w:left="2520" w:hanging="360"/>
      </w:pPr>
      <w:rPr>
        <w:rFonts w:ascii="Wingdings" w:hAnsi="Wingdings" w:cs="OpenSymbol" w:hint="default"/>
      </w:rPr>
    </w:lvl>
    <w:lvl w:ilvl="7">
      <w:start w:val="1"/>
      <w:numFmt w:val="bullet"/>
      <w:lvlText w:val=""/>
      <w:lvlJc w:val="left"/>
      <w:pPr>
        <w:tabs>
          <w:tab w:val="num" w:pos="2880"/>
        </w:tabs>
        <w:ind w:left="2880" w:hanging="360"/>
      </w:pPr>
      <w:rPr>
        <w:rFonts w:ascii="Wingdings" w:hAnsi="Wingdings" w:cs="OpenSymbol" w:hint="default"/>
      </w:rPr>
    </w:lvl>
    <w:lvl w:ilvl="8">
      <w:start w:val="1"/>
      <w:numFmt w:val="bullet"/>
      <w:lvlText w:val=""/>
      <w:lvlJc w:val="left"/>
      <w:pPr>
        <w:tabs>
          <w:tab w:val="num" w:pos="3240"/>
        </w:tabs>
        <w:ind w:left="3240" w:hanging="360"/>
      </w:pPr>
      <w:rPr>
        <w:rFonts w:ascii="Wingdings" w:hAnsi="Wingdings" w:cs="OpenSymbol" w:hint="default"/>
      </w:rPr>
    </w:lvl>
  </w:abstractNum>
  <w:abstractNum w:abstractNumId="43" w15:restartNumberingAfterBreak="0">
    <w:nsid w:val="7C3C6E05"/>
    <w:multiLevelType w:val="hybridMultilevel"/>
    <w:tmpl w:val="72A6DAFE"/>
    <w:lvl w:ilvl="0" w:tplc="C2641D18">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D04648D"/>
    <w:multiLevelType w:val="hybridMultilevel"/>
    <w:tmpl w:val="ADFAFC9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
  </w:num>
  <w:num w:numId="2">
    <w:abstractNumId w:val="12"/>
  </w:num>
  <w:num w:numId="3">
    <w:abstractNumId w:val="31"/>
  </w:num>
  <w:num w:numId="4">
    <w:abstractNumId w:val="1"/>
  </w:num>
  <w:num w:numId="5">
    <w:abstractNumId w:val="33"/>
  </w:num>
  <w:num w:numId="6">
    <w:abstractNumId w:val="8"/>
  </w:num>
  <w:num w:numId="7">
    <w:abstractNumId w:val="23"/>
  </w:num>
  <w:num w:numId="8">
    <w:abstractNumId w:val="24"/>
  </w:num>
  <w:num w:numId="9">
    <w:abstractNumId w:val="15"/>
  </w:num>
  <w:num w:numId="10">
    <w:abstractNumId w:val="17"/>
  </w:num>
  <w:num w:numId="11">
    <w:abstractNumId w:val="27"/>
  </w:num>
  <w:num w:numId="12">
    <w:abstractNumId w:val="26"/>
  </w:num>
  <w:num w:numId="13">
    <w:abstractNumId w:val="35"/>
  </w:num>
  <w:num w:numId="14">
    <w:abstractNumId w:val="3"/>
  </w:num>
  <w:num w:numId="15">
    <w:abstractNumId w:val="43"/>
  </w:num>
  <w:num w:numId="16">
    <w:abstractNumId w:val="18"/>
  </w:num>
  <w:num w:numId="17">
    <w:abstractNumId w:val="5"/>
  </w:num>
  <w:num w:numId="18">
    <w:abstractNumId w:val="6"/>
  </w:num>
  <w:num w:numId="19">
    <w:abstractNumId w:val="21"/>
  </w:num>
  <w:num w:numId="20">
    <w:abstractNumId w:val="32"/>
  </w:num>
  <w:num w:numId="21">
    <w:abstractNumId w:val="25"/>
  </w:num>
  <w:num w:numId="22">
    <w:abstractNumId w:val="4"/>
  </w:num>
  <w:num w:numId="23">
    <w:abstractNumId w:val="30"/>
  </w:num>
  <w:num w:numId="24">
    <w:abstractNumId w:val="42"/>
  </w:num>
  <w:num w:numId="25">
    <w:abstractNumId w:val="39"/>
  </w:num>
  <w:num w:numId="26">
    <w:abstractNumId w:val="10"/>
  </w:num>
  <w:num w:numId="27">
    <w:abstractNumId w:val="44"/>
  </w:num>
  <w:num w:numId="28">
    <w:abstractNumId w:val="29"/>
  </w:num>
  <w:num w:numId="29">
    <w:abstractNumId w:val="14"/>
  </w:num>
  <w:num w:numId="30">
    <w:abstractNumId w:val="0"/>
  </w:num>
  <w:num w:numId="31">
    <w:abstractNumId w:val="13"/>
  </w:num>
  <w:num w:numId="32">
    <w:abstractNumId w:val="11"/>
  </w:num>
  <w:num w:numId="33">
    <w:abstractNumId w:val="40"/>
  </w:num>
  <w:num w:numId="34">
    <w:abstractNumId w:val="22"/>
  </w:num>
  <w:num w:numId="35">
    <w:abstractNumId w:val="16"/>
  </w:num>
  <w:num w:numId="36">
    <w:abstractNumId w:val="41"/>
  </w:num>
  <w:num w:numId="37">
    <w:abstractNumId w:val="2"/>
  </w:num>
  <w:num w:numId="38">
    <w:abstractNumId w:val="9"/>
  </w:num>
  <w:num w:numId="39">
    <w:abstractNumId w:val="7"/>
  </w:num>
  <w:num w:numId="40">
    <w:abstractNumId w:val="28"/>
  </w:num>
  <w:num w:numId="41">
    <w:abstractNumId w:val="38"/>
  </w:num>
  <w:num w:numId="42">
    <w:abstractNumId w:val="37"/>
  </w:num>
  <w:num w:numId="43">
    <w:abstractNumId w:val="36"/>
  </w:num>
  <w:num w:numId="44">
    <w:abstractNumId w:val="34"/>
  </w:num>
  <w:num w:numId="45">
    <w:abstractNumId w:val="20"/>
  </w:num>
  <w:numIdMacAtCleanup w:val="4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suario de Microsoft Office">
    <w15:presenceInfo w15:providerId="None" w15:userId="Usuario de Microsoft Office"/>
  </w15:person>
  <w15:person w15:author="Byron Delpino">
    <w15:presenceInfo w15:providerId="Windows Live" w15:userId="1824df4b72b44a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134C"/>
    <w:rsid w:val="000001C8"/>
    <w:rsid w:val="0000350A"/>
    <w:rsid w:val="0001333A"/>
    <w:rsid w:val="000151F2"/>
    <w:rsid w:val="00016743"/>
    <w:rsid w:val="00022ECD"/>
    <w:rsid w:val="000237F2"/>
    <w:rsid w:val="0002492C"/>
    <w:rsid w:val="00034825"/>
    <w:rsid w:val="000353AF"/>
    <w:rsid w:val="000444F6"/>
    <w:rsid w:val="00045124"/>
    <w:rsid w:val="00045A33"/>
    <w:rsid w:val="00050E79"/>
    <w:rsid w:val="00051794"/>
    <w:rsid w:val="000552F8"/>
    <w:rsid w:val="00055DF9"/>
    <w:rsid w:val="00057961"/>
    <w:rsid w:val="00057FBA"/>
    <w:rsid w:val="00065463"/>
    <w:rsid w:val="0006661D"/>
    <w:rsid w:val="00070693"/>
    <w:rsid w:val="00070715"/>
    <w:rsid w:val="00076F22"/>
    <w:rsid w:val="000847E0"/>
    <w:rsid w:val="000902F5"/>
    <w:rsid w:val="00091F76"/>
    <w:rsid w:val="000B13A7"/>
    <w:rsid w:val="000B34A8"/>
    <w:rsid w:val="000C001C"/>
    <w:rsid w:val="000C04D6"/>
    <w:rsid w:val="000C79F0"/>
    <w:rsid w:val="000C7EA5"/>
    <w:rsid w:val="000D76F5"/>
    <w:rsid w:val="000E1328"/>
    <w:rsid w:val="000E3962"/>
    <w:rsid w:val="000E3D29"/>
    <w:rsid w:val="000E66A1"/>
    <w:rsid w:val="000E6B73"/>
    <w:rsid w:val="000F2C3A"/>
    <w:rsid w:val="0010291F"/>
    <w:rsid w:val="00105777"/>
    <w:rsid w:val="001077B4"/>
    <w:rsid w:val="001145DC"/>
    <w:rsid w:val="001174BF"/>
    <w:rsid w:val="00132402"/>
    <w:rsid w:val="001331AB"/>
    <w:rsid w:val="00140A21"/>
    <w:rsid w:val="00143930"/>
    <w:rsid w:val="00143F8D"/>
    <w:rsid w:val="0017372C"/>
    <w:rsid w:val="0017697E"/>
    <w:rsid w:val="00177733"/>
    <w:rsid w:val="00177D28"/>
    <w:rsid w:val="0018782C"/>
    <w:rsid w:val="00193C2F"/>
    <w:rsid w:val="00195C48"/>
    <w:rsid w:val="001A0384"/>
    <w:rsid w:val="001A238D"/>
    <w:rsid w:val="001A4FFA"/>
    <w:rsid w:val="001B5F01"/>
    <w:rsid w:val="001B79A2"/>
    <w:rsid w:val="001C3BFF"/>
    <w:rsid w:val="001C6075"/>
    <w:rsid w:val="001D1B51"/>
    <w:rsid w:val="001D370A"/>
    <w:rsid w:val="001D67F8"/>
    <w:rsid w:val="001E6BFC"/>
    <w:rsid w:val="001F594F"/>
    <w:rsid w:val="00207BF0"/>
    <w:rsid w:val="00212344"/>
    <w:rsid w:val="00216DB2"/>
    <w:rsid w:val="00221802"/>
    <w:rsid w:val="00221FE9"/>
    <w:rsid w:val="002273D2"/>
    <w:rsid w:val="00227A6D"/>
    <w:rsid w:val="00231890"/>
    <w:rsid w:val="00232E5E"/>
    <w:rsid w:val="00233018"/>
    <w:rsid w:val="00235FE2"/>
    <w:rsid w:val="002439FB"/>
    <w:rsid w:val="0025330D"/>
    <w:rsid w:val="002536BE"/>
    <w:rsid w:val="0026185F"/>
    <w:rsid w:val="00270859"/>
    <w:rsid w:val="00282AC3"/>
    <w:rsid w:val="002865E6"/>
    <w:rsid w:val="002A32B6"/>
    <w:rsid w:val="002A55A8"/>
    <w:rsid w:val="002A6531"/>
    <w:rsid w:val="002A6D02"/>
    <w:rsid w:val="002B61B9"/>
    <w:rsid w:val="002C0126"/>
    <w:rsid w:val="002D1E13"/>
    <w:rsid w:val="002D5D20"/>
    <w:rsid w:val="002D73A9"/>
    <w:rsid w:val="002E17B0"/>
    <w:rsid w:val="002E226F"/>
    <w:rsid w:val="002E305C"/>
    <w:rsid w:val="002F7DB6"/>
    <w:rsid w:val="00300F23"/>
    <w:rsid w:val="0030351C"/>
    <w:rsid w:val="003060B1"/>
    <w:rsid w:val="003065B5"/>
    <w:rsid w:val="0031215C"/>
    <w:rsid w:val="00312302"/>
    <w:rsid w:val="00316837"/>
    <w:rsid w:val="00320F40"/>
    <w:rsid w:val="00342161"/>
    <w:rsid w:val="00345CD1"/>
    <w:rsid w:val="00347845"/>
    <w:rsid w:val="00350FE6"/>
    <w:rsid w:val="00352F24"/>
    <w:rsid w:val="0035673D"/>
    <w:rsid w:val="00361DF9"/>
    <w:rsid w:val="003828F7"/>
    <w:rsid w:val="00382B00"/>
    <w:rsid w:val="00383824"/>
    <w:rsid w:val="003844D1"/>
    <w:rsid w:val="003912D8"/>
    <w:rsid w:val="00394509"/>
    <w:rsid w:val="003955CC"/>
    <w:rsid w:val="0039587B"/>
    <w:rsid w:val="003A4161"/>
    <w:rsid w:val="003A5DED"/>
    <w:rsid w:val="003B5FD7"/>
    <w:rsid w:val="003B7219"/>
    <w:rsid w:val="003C134C"/>
    <w:rsid w:val="003C2815"/>
    <w:rsid w:val="003C7AA7"/>
    <w:rsid w:val="003D2325"/>
    <w:rsid w:val="003D60A0"/>
    <w:rsid w:val="003E3162"/>
    <w:rsid w:val="003E5125"/>
    <w:rsid w:val="003F4F18"/>
    <w:rsid w:val="00400769"/>
    <w:rsid w:val="00411326"/>
    <w:rsid w:val="00412D2C"/>
    <w:rsid w:val="00414814"/>
    <w:rsid w:val="00416DCB"/>
    <w:rsid w:val="00421697"/>
    <w:rsid w:val="0042267F"/>
    <w:rsid w:val="00422909"/>
    <w:rsid w:val="00423445"/>
    <w:rsid w:val="004235A9"/>
    <w:rsid w:val="004262A9"/>
    <w:rsid w:val="0042632D"/>
    <w:rsid w:val="004301F5"/>
    <w:rsid w:val="0043565D"/>
    <w:rsid w:val="004378B7"/>
    <w:rsid w:val="004401BA"/>
    <w:rsid w:val="0044370A"/>
    <w:rsid w:val="00447424"/>
    <w:rsid w:val="00452081"/>
    <w:rsid w:val="0045387C"/>
    <w:rsid w:val="00461A2F"/>
    <w:rsid w:val="00465289"/>
    <w:rsid w:val="00467BCF"/>
    <w:rsid w:val="00475685"/>
    <w:rsid w:val="00476DF9"/>
    <w:rsid w:val="004807A4"/>
    <w:rsid w:val="00484F25"/>
    <w:rsid w:val="004871AC"/>
    <w:rsid w:val="0049281B"/>
    <w:rsid w:val="004958AE"/>
    <w:rsid w:val="004A1AC2"/>
    <w:rsid w:val="004A586F"/>
    <w:rsid w:val="004B167C"/>
    <w:rsid w:val="004B1C8C"/>
    <w:rsid w:val="004B313F"/>
    <w:rsid w:val="004B343B"/>
    <w:rsid w:val="004C51F2"/>
    <w:rsid w:val="004D0001"/>
    <w:rsid w:val="004D0C67"/>
    <w:rsid w:val="004D60F5"/>
    <w:rsid w:val="004D617B"/>
    <w:rsid w:val="004E0499"/>
    <w:rsid w:val="004E11E0"/>
    <w:rsid w:val="004E64CD"/>
    <w:rsid w:val="004F335D"/>
    <w:rsid w:val="004F42C0"/>
    <w:rsid w:val="004F4559"/>
    <w:rsid w:val="00500C44"/>
    <w:rsid w:val="00502A71"/>
    <w:rsid w:val="00503E98"/>
    <w:rsid w:val="005067A5"/>
    <w:rsid w:val="0051610A"/>
    <w:rsid w:val="005173B6"/>
    <w:rsid w:val="00522551"/>
    <w:rsid w:val="00530591"/>
    <w:rsid w:val="005321E6"/>
    <w:rsid w:val="005375F4"/>
    <w:rsid w:val="00541282"/>
    <w:rsid w:val="005421CC"/>
    <w:rsid w:val="005429EB"/>
    <w:rsid w:val="00552CEE"/>
    <w:rsid w:val="00555363"/>
    <w:rsid w:val="005562D0"/>
    <w:rsid w:val="005630D8"/>
    <w:rsid w:val="00567C3B"/>
    <w:rsid w:val="005709FA"/>
    <w:rsid w:val="00571C1E"/>
    <w:rsid w:val="005808BF"/>
    <w:rsid w:val="005821F7"/>
    <w:rsid w:val="0059253E"/>
    <w:rsid w:val="005A34E1"/>
    <w:rsid w:val="005A4013"/>
    <w:rsid w:val="005B112E"/>
    <w:rsid w:val="005C0A96"/>
    <w:rsid w:val="005C341F"/>
    <w:rsid w:val="005C5271"/>
    <w:rsid w:val="005C62EA"/>
    <w:rsid w:val="005D0F37"/>
    <w:rsid w:val="005D1ED5"/>
    <w:rsid w:val="005D78EF"/>
    <w:rsid w:val="005E02FB"/>
    <w:rsid w:val="005E60BA"/>
    <w:rsid w:val="005F26C9"/>
    <w:rsid w:val="005F59F6"/>
    <w:rsid w:val="005F6960"/>
    <w:rsid w:val="005F7DC0"/>
    <w:rsid w:val="00600981"/>
    <w:rsid w:val="0061279D"/>
    <w:rsid w:val="00615BDC"/>
    <w:rsid w:val="0062165B"/>
    <w:rsid w:val="00621D17"/>
    <w:rsid w:val="00622673"/>
    <w:rsid w:val="006273F5"/>
    <w:rsid w:val="00632F02"/>
    <w:rsid w:val="00650714"/>
    <w:rsid w:val="0065144E"/>
    <w:rsid w:val="00655FAA"/>
    <w:rsid w:val="00661833"/>
    <w:rsid w:val="00661AF6"/>
    <w:rsid w:val="006648BC"/>
    <w:rsid w:val="006750D5"/>
    <w:rsid w:val="00680C95"/>
    <w:rsid w:val="00685573"/>
    <w:rsid w:val="00691A94"/>
    <w:rsid w:val="00693A44"/>
    <w:rsid w:val="00697C4F"/>
    <w:rsid w:val="006A357C"/>
    <w:rsid w:val="006A564B"/>
    <w:rsid w:val="006B12EB"/>
    <w:rsid w:val="006B2FED"/>
    <w:rsid w:val="006C3909"/>
    <w:rsid w:val="006D15A6"/>
    <w:rsid w:val="006F15D6"/>
    <w:rsid w:val="006F33FD"/>
    <w:rsid w:val="006F4A66"/>
    <w:rsid w:val="00701C6D"/>
    <w:rsid w:val="0070476F"/>
    <w:rsid w:val="00707AD7"/>
    <w:rsid w:val="007161E6"/>
    <w:rsid w:val="007209AB"/>
    <w:rsid w:val="00723434"/>
    <w:rsid w:val="00723B69"/>
    <w:rsid w:val="00724714"/>
    <w:rsid w:val="00724A8D"/>
    <w:rsid w:val="00733AE4"/>
    <w:rsid w:val="00734A67"/>
    <w:rsid w:val="007406F8"/>
    <w:rsid w:val="007410E3"/>
    <w:rsid w:val="007414FF"/>
    <w:rsid w:val="007445F2"/>
    <w:rsid w:val="00744922"/>
    <w:rsid w:val="00746142"/>
    <w:rsid w:val="00750AEA"/>
    <w:rsid w:val="00750D62"/>
    <w:rsid w:val="00756F2B"/>
    <w:rsid w:val="00760622"/>
    <w:rsid w:val="007608DD"/>
    <w:rsid w:val="00763CF0"/>
    <w:rsid w:val="007677DA"/>
    <w:rsid w:val="0077413A"/>
    <w:rsid w:val="00780806"/>
    <w:rsid w:val="0078158B"/>
    <w:rsid w:val="00795B0E"/>
    <w:rsid w:val="007A511B"/>
    <w:rsid w:val="007B1AA1"/>
    <w:rsid w:val="007B268C"/>
    <w:rsid w:val="007C020C"/>
    <w:rsid w:val="007C3AF6"/>
    <w:rsid w:val="007D1E3A"/>
    <w:rsid w:val="007D30CD"/>
    <w:rsid w:val="007D5245"/>
    <w:rsid w:val="007D6319"/>
    <w:rsid w:val="007D75E7"/>
    <w:rsid w:val="007E05C3"/>
    <w:rsid w:val="007E0B12"/>
    <w:rsid w:val="007F00FD"/>
    <w:rsid w:val="007F5DA3"/>
    <w:rsid w:val="007F7722"/>
    <w:rsid w:val="008057EF"/>
    <w:rsid w:val="00806748"/>
    <w:rsid w:val="00816DB1"/>
    <w:rsid w:val="00816F62"/>
    <w:rsid w:val="00821D5D"/>
    <w:rsid w:val="00827D71"/>
    <w:rsid w:val="0083530A"/>
    <w:rsid w:val="00841379"/>
    <w:rsid w:val="00841A66"/>
    <w:rsid w:val="008427CD"/>
    <w:rsid w:val="00844615"/>
    <w:rsid w:val="0087519F"/>
    <w:rsid w:val="00875F85"/>
    <w:rsid w:val="0087738C"/>
    <w:rsid w:val="008777FE"/>
    <w:rsid w:val="00877A90"/>
    <w:rsid w:val="00881F30"/>
    <w:rsid w:val="0088526A"/>
    <w:rsid w:val="00885C61"/>
    <w:rsid w:val="00885F9C"/>
    <w:rsid w:val="00887AD5"/>
    <w:rsid w:val="00892742"/>
    <w:rsid w:val="00896C69"/>
    <w:rsid w:val="008A0798"/>
    <w:rsid w:val="008A2661"/>
    <w:rsid w:val="008A384B"/>
    <w:rsid w:val="008C516E"/>
    <w:rsid w:val="008C6E36"/>
    <w:rsid w:val="008C7163"/>
    <w:rsid w:val="008C7B82"/>
    <w:rsid w:val="008D26DD"/>
    <w:rsid w:val="008E1E8F"/>
    <w:rsid w:val="008E7BE5"/>
    <w:rsid w:val="008E7C12"/>
    <w:rsid w:val="008F1F2E"/>
    <w:rsid w:val="008F3B99"/>
    <w:rsid w:val="008F4288"/>
    <w:rsid w:val="008F68DC"/>
    <w:rsid w:val="00905865"/>
    <w:rsid w:val="00905C86"/>
    <w:rsid w:val="0090799E"/>
    <w:rsid w:val="00912118"/>
    <w:rsid w:val="0091667E"/>
    <w:rsid w:val="00922C84"/>
    <w:rsid w:val="0092675E"/>
    <w:rsid w:val="0093370C"/>
    <w:rsid w:val="00933A6B"/>
    <w:rsid w:val="009352A3"/>
    <w:rsid w:val="00936504"/>
    <w:rsid w:val="00945BA1"/>
    <w:rsid w:val="00956E88"/>
    <w:rsid w:val="00961279"/>
    <w:rsid w:val="009706DD"/>
    <w:rsid w:val="00972294"/>
    <w:rsid w:val="00972812"/>
    <w:rsid w:val="009734BB"/>
    <w:rsid w:val="0099200E"/>
    <w:rsid w:val="009974DF"/>
    <w:rsid w:val="009B1641"/>
    <w:rsid w:val="009B515B"/>
    <w:rsid w:val="009C0C31"/>
    <w:rsid w:val="009C4C72"/>
    <w:rsid w:val="009C540D"/>
    <w:rsid w:val="009C674C"/>
    <w:rsid w:val="009C6D07"/>
    <w:rsid w:val="009C7CA5"/>
    <w:rsid w:val="009D248F"/>
    <w:rsid w:val="009D6523"/>
    <w:rsid w:val="009E31B2"/>
    <w:rsid w:val="009F19EC"/>
    <w:rsid w:val="009F34AA"/>
    <w:rsid w:val="009F58D5"/>
    <w:rsid w:val="00A00D12"/>
    <w:rsid w:val="00A02867"/>
    <w:rsid w:val="00A07FDA"/>
    <w:rsid w:val="00A24305"/>
    <w:rsid w:val="00A269E8"/>
    <w:rsid w:val="00A304A6"/>
    <w:rsid w:val="00A31952"/>
    <w:rsid w:val="00A33CE2"/>
    <w:rsid w:val="00A34FA1"/>
    <w:rsid w:val="00A35DF0"/>
    <w:rsid w:val="00A44074"/>
    <w:rsid w:val="00A4679E"/>
    <w:rsid w:val="00A51966"/>
    <w:rsid w:val="00A562CD"/>
    <w:rsid w:val="00A60250"/>
    <w:rsid w:val="00A673C3"/>
    <w:rsid w:val="00A6752E"/>
    <w:rsid w:val="00A733DE"/>
    <w:rsid w:val="00A75414"/>
    <w:rsid w:val="00A77F18"/>
    <w:rsid w:val="00A838DF"/>
    <w:rsid w:val="00A8476B"/>
    <w:rsid w:val="00A85743"/>
    <w:rsid w:val="00AA0FD5"/>
    <w:rsid w:val="00AA30A8"/>
    <w:rsid w:val="00AA443F"/>
    <w:rsid w:val="00AB089D"/>
    <w:rsid w:val="00AB3C41"/>
    <w:rsid w:val="00AB5EB8"/>
    <w:rsid w:val="00AC1BC7"/>
    <w:rsid w:val="00AC1C30"/>
    <w:rsid w:val="00AC699A"/>
    <w:rsid w:val="00AD3A09"/>
    <w:rsid w:val="00AD6D49"/>
    <w:rsid w:val="00AE12D9"/>
    <w:rsid w:val="00AE356A"/>
    <w:rsid w:val="00AE6E6D"/>
    <w:rsid w:val="00AE7CEA"/>
    <w:rsid w:val="00AF1B11"/>
    <w:rsid w:val="00AF34C6"/>
    <w:rsid w:val="00AF5B7D"/>
    <w:rsid w:val="00AF6388"/>
    <w:rsid w:val="00AF7DAE"/>
    <w:rsid w:val="00B02C4B"/>
    <w:rsid w:val="00B10469"/>
    <w:rsid w:val="00B12543"/>
    <w:rsid w:val="00B17BB0"/>
    <w:rsid w:val="00B17DB9"/>
    <w:rsid w:val="00B2129E"/>
    <w:rsid w:val="00B221C2"/>
    <w:rsid w:val="00B3279C"/>
    <w:rsid w:val="00B36864"/>
    <w:rsid w:val="00B37769"/>
    <w:rsid w:val="00B452DA"/>
    <w:rsid w:val="00B54F52"/>
    <w:rsid w:val="00B55A6B"/>
    <w:rsid w:val="00B56E23"/>
    <w:rsid w:val="00B61D14"/>
    <w:rsid w:val="00B718B5"/>
    <w:rsid w:val="00B76F77"/>
    <w:rsid w:val="00B77988"/>
    <w:rsid w:val="00B8163D"/>
    <w:rsid w:val="00B850F2"/>
    <w:rsid w:val="00B85A10"/>
    <w:rsid w:val="00B90750"/>
    <w:rsid w:val="00B971A5"/>
    <w:rsid w:val="00BA3D10"/>
    <w:rsid w:val="00BA6083"/>
    <w:rsid w:val="00BA71B1"/>
    <w:rsid w:val="00BB3A34"/>
    <w:rsid w:val="00BC1C5B"/>
    <w:rsid w:val="00BC2E5B"/>
    <w:rsid w:val="00BC6704"/>
    <w:rsid w:val="00BC6B0F"/>
    <w:rsid w:val="00BD458D"/>
    <w:rsid w:val="00BE2D79"/>
    <w:rsid w:val="00BE684B"/>
    <w:rsid w:val="00BE6E4C"/>
    <w:rsid w:val="00BE7D8D"/>
    <w:rsid w:val="00BE7FF0"/>
    <w:rsid w:val="00BF494E"/>
    <w:rsid w:val="00C030B8"/>
    <w:rsid w:val="00C125A8"/>
    <w:rsid w:val="00C12B38"/>
    <w:rsid w:val="00C2343A"/>
    <w:rsid w:val="00C37C13"/>
    <w:rsid w:val="00C430AA"/>
    <w:rsid w:val="00C47E58"/>
    <w:rsid w:val="00C52476"/>
    <w:rsid w:val="00C573A9"/>
    <w:rsid w:val="00C6252C"/>
    <w:rsid w:val="00C664E6"/>
    <w:rsid w:val="00C67C45"/>
    <w:rsid w:val="00C71B19"/>
    <w:rsid w:val="00C72D21"/>
    <w:rsid w:val="00C77B3F"/>
    <w:rsid w:val="00CA21F5"/>
    <w:rsid w:val="00CA3668"/>
    <w:rsid w:val="00CA3FDB"/>
    <w:rsid w:val="00CA7698"/>
    <w:rsid w:val="00CB509B"/>
    <w:rsid w:val="00CC391B"/>
    <w:rsid w:val="00CD00DC"/>
    <w:rsid w:val="00CD33A7"/>
    <w:rsid w:val="00CD3520"/>
    <w:rsid w:val="00CD6145"/>
    <w:rsid w:val="00CE257F"/>
    <w:rsid w:val="00CE4D60"/>
    <w:rsid w:val="00CF2159"/>
    <w:rsid w:val="00CF4316"/>
    <w:rsid w:val="00CF47CE"/>
    <w:rsid w:val="00CF594D"/>
    <w:rsid w:val="00CF5E63"/>
    <w:rsid w:val="00D00F6D"/>
    <w:rsid w:val="00D02A6D"/>
    <w:rsid w:val="00D06239"/>
    <w:rsid w:val="00D10B31"/>
    <w:rsid w:val="00D131F3"/>
    <w:rsid w:val="00D24C2E"/>
    <w:rsid w:val="00D32993"/>
    <w:rsid w:val="00D32C92"/>
    <w:rsid w:val="00D40496"/>
    <w:rsid w:val="00D44F2C"/>
    <w:rsid w:val="00D4568E"/>
    <w:rsid w:val="00D4679D"/>
    <w:rsid w:val="00D46A2C"/>
    <w:rsid w:val="00D52907"/>
    <w:rsid w:val="00D55CA0"/>
    <w:rsid w:val="00D60BD8"/>
    <w:rsid w:val="00D63D50"/>
    <w:rsid w:val="00D6574D"/>
    <w:rsid w:val="00D67FE2"/>
    <w:rsid w:val="00D747C1"/>
    <w:rsid w:val="00D84921"/>
    <w:rsid w:val="00D85C21"/>
    <w:rsid w:val="00D94FFA"/>
    <w:rsid w:val="00D972C2"/>
    <w:rsid w:val="00DA227F"/>
    <w:rsid w:val="00DA36E4"/>
    <w:rsid w:val="00DB49AE"/>
    <w:rsid w:val="00DB69AF"/>
    <w:rsid w:val="00DB6C5A"/>
    <w:rsid w:val="00DD0355"/>
    <w:rsid w:val="00DD5018"/>
    <w:rsid w:val="00DD5950"/>
    <w:rsid w:val="00DD7B58"/>
    <w:rsid w:val="00DE403F"/>
    <w:rsid w:val="00DE7E20"/>
    <w:rsid w:val="00DF11D8"/>
    <w:rsid w:val="00DF49AF"/>
    <w:rsid w:val="00E01FD8"/>
    <w:rsid w:val="00E02DD0"/>
    <w:rsid w:val="00E045D0"/>
    <w:rsid w:val="00E07C65"/>
    <w:rsid w:val="00E11E39"/>
    <w:rsid w:val="00E15A5E"/>
    <w:rsid w:val="00E16D16"/>
    <w:rsid w:val="00E24A86"/>
    <w:rsid w:val="00E253F8"/>
    <w:rsid w:val="00E2591F"/>
    <w:rsid w:val="00E271C7"/>
    <w:rsid w:val="00E30B3F"/>
    <w:rsid w:val="00E30E69"/>
    <w:rsid w:val="00E311F3"/>
    <w:rsid w:val="00E327BA"/>
    <w:rsid w:val="00E35C59"/>
    <w:rsid w:val="00E36FC5"/>
    <w:rsid w:val="00E37769"/>
    <w:rsid w:val="00E4027C"/>
    <w:rsid w:val="00E42500"/>
    <w:rsid w:val="00E4607F"/>
    <w:rsid w:val="00E4669F"/>
    <w:rsid w:val="00E522A3"/>
    <w:rsid w:val="00E5231B"/>
    <w:rsid w:val="00E53450"/>
    <w:rsid w:val="00E63513"/>
    <w:rsid w:val="00E6464A"/>
    <w:rsid w:val="00E6733E"/>
    <w:rsid w:val="00E71CA9"/>
    <w:rsid w:val="00E724DD"/>
    <w:rsid w:val="00E74B81"/>
    <w:rsid w:val="00E831C7"/>
    <w:rsid w:val="00E83F2D"/>
    <w:rsid w:val="00E92E4E"/>
    <w:rsid w:val="00E93621"/>
    <w:rsid w:val="00EA0A70"/>
    <w:rsid w:val="00EA1DFF"/>
    <w:rsid w:val="00EA22D2"/>
    <w:rsid w:val="00EA31B5"/>
    <w:rsid w:val="00EB1728"/>
    <w:rsid w:val="00EB6355"/>
    <w:rsid w:val="00EC5D51"/>
    <w:rsid w:val="00ED022E"/>
    <w:rsid w:val="00ED4BBF"/>
    <w:rsid w:val="00ED5DDC"/>
    <w:rsid w:val="00EE6027"/>
    <w:rsid w:val="00EE7E8A"/>
    <w:rsid w:val="00EF00CF"/>
    <w:rsid w:val="00EF0411"/>
    <w:rsid w:val="00EF1DFC"/>
    <w:rsid w:val="00EF4B32"/>
    <w:rsid w:val="00F00D73"/>
    <w:rsid w:val="00F05A1C"/>
    <w:rsid w:val="00F1012D"/>
    <w:rsid w:val="00F11294"/>
    <w:rsid w:val="00F11E7F"/>
    <w:rsid w:val="00F278B2"/>
    <w:rsid w:val="00F27AC6"/>
    <w:rsid w:val="00F314DF"/>
    <w:rsid w:val="00F324F5"/>
    <w:rsid w:val="00F35811"/>
    <w:rsid w:val="00F5018E"/>
    <w:rsid w:val="00F53BF1"/>
    <w:rsid w:val="00F60C81"/>
    <w:rsid w:val="00F709CA"/>
    <w:rsid w:val="00F76550"/>
    <w:rsid w:val="00F774A9"/>
    <w:rsid w:val="00F8298A"/>
    <w:rsid w:val="00F83F31"/>
    <w:rsid w:val="00F91B62"/>
    <w:rsid w:val="00F93586"/>
    <w:rsid w:val="00FA351E"/>
    <w:rsid w:val="00FA6414"/>
    <w:rsid w:val="00FB2DA2"/>
    <w:rsid w:val="00FB5BBF"/>
    <w:rsid w:val="00FC0122"/>
    <w:rsid w:val="00FC0F1E"/>
    <w:rsid w:val="00FC2BF0"/>
    <w:rsid w:val="00FC3F47"/>
    <w:rsid w:val="00FC7A56"/>
    <w:rsid w:val="00FD32B5"/>
    <w:rsid w:val="00FD4828"/>
    <w:rsid w:val="00FE0064"/>
    <w:rsid w:val="00FE4F58"/>
    <w:rsid w:val="00FE6A06"/>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8BD9D"/>
  <w15:docId w15:val="{4CF37CE8-F1BF-43A1-A971-95EAAA1F5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ES_tradn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398F"/>
    <w:pPr>
      <w:spacing w:after="200" w:line="360" w:lineRule="auto"/>
      <w:jc w:val="both"/>
    </w:pPr>
    <w:rPr>
      <w:rFonts w:ascii="Arial" w:eastAsia="Calibri" w:hAnsi="Arial"/>
      <w:color w:val="00000A"/>
      <w:sz w:val="22"/>
      <w:lang w:val="es-EC"/>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320A2D"/>
  </w:style>
  <w:style w:type="character" w:customStyle="1" w:styleId="PiedepginaCar">
    <w:name w:val="Pie de página Car"/>
    <w:basedOn w:val="Fuentedeprrafopredeter"/>
    <w:link w:val="Piedepgina"/>
    <w:uiPriority w:val="99"/>
    <w:qFormat/>
    <w:rsid w:val="00320A2D"/>
  </w:style>
  <w:style w:type="character" w:customStyle="1" w:styleId="TextodegloboCar">
    <w:name w:val="Texto de globo Car"/>
    <w:basedOn w:val="Fuentedeprrafopredeter"/>
    <w:link w:val="Textodeglobo"/>
    <w:uiPriority w:val="99"/>
    <w:semiHidden/>
    <w:qFormat/>
    <w:rsid w:val="00320A2D"/>
    <w:rPr>
      <w:rFonts w:ascii="Tahoma" w:hAnsi="Tahoma" w:cs="Tahoma"/>
      <w:sz w:val="16"/>
      <w:szCs w:val="16"/>
    </w:rPr>
  </w:style>
  <w:style w:type="character" w:customStyle="1" w:styleId="SinespaciadoCar">
    <w:name w:val="Sin espaciado Car"/>
    <w:link w:val="Sinespaciado"/>
    <w:uiPriority w:val="1"/>
    <w:qFormat/>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qFormat/>
    <w:rsid w:val="007B2C11"/>
    <w:rPr>
      <w:rFonts w:ascii="Arial" w:eastAsia="Times New Roman" w:hAnsi="Arial" w:cs="Arial"/>
      <w:b/>
      <w:bCs/>
      <w:iCs/>
      <w:sz w:val="36"/>
      <w:szCs w:val="32"/>
      <w:lang w:val="es-ES" w:bidi="en-US"/>
    </w:rPr>
  </w:style>
  <w:style w:type="character" w:customStyle="1" w:styleId="Ttulo2Car">
    <w:name w:val="Título 2 Car"/>
    <w:basedOn w:val="Fuentedeprrafopredeter"/>
    <w:link w:val="Ttulo2"/>
    <w:uiPriority w:val="9"/>
    <w:qFormat/>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qFormat/>
    <w:rsid w:val="00BA5509"/>
    <w:rPr>
      <w:rFonts w:ascii="Arial" w:eastAsiaTheme="majorEastAsia" w:hAnsi="Arial" w:cs="Arial"/>
      <w:b/>
      <w:bCs/>
      <w:sz w:val="28"/>
      <w:szCs w:val="28"/>
    </w:rPr>
  </w:style>
  <w:style w:type="character" w:customStyle="1" w:styleId="EnlacedeInternet">
    <w:name w:val="Enlace de Internet"/>
    <w:basedOn w:val="Fuentedeprrafopredeter"/>
    <w:uiPriority w:val="99"/>
    <w:unhideWhenUsed/>
    <w:rsid w:val="004C7E4F"/>
    <w:rPr>
      <w:color w:val="0000FF" w:themeColor="hyperlink"/>
      <w:u w:val="single"/>
    </w:rPr>
  </w:style>
  <w:style w:type="character" w:customStyle="1" w:styleId="subtitulo">
    <w:name w:val="subtitulo"/>
    <w:basedOn w:val="Fuentedeprrafopredeter"/>
    <w:qFormat/>
    <w:rsid w:val="00E464E0"/>
  </w:style>
  <w:style w:type="character" w:styleId="Textoennegrita">
    <w:name w:val="Strong"/>
    <w:uiPriority w:val="22"/>
    <w:qFormat/>
    <w:rsid w:val="00E464E0"/>
    <w:rPr>
      <w:b/>
      <w:bCs/>
    </w:rPr>
  </w:style>
  <w:style w:type="character" w:styleId="AcrnimoHTML">
    <w:name w:val="HTML Acronym"/>
    <w:basedOn w:val="Fuentedeprrafopredeter"/>
    <w:qFormat/>
    <w:rsid w:val="00E464E0"/>
  </w:style>
  <w:style w:type="character" w:customStyle="1" w:styleId="st">
    <w:name w:val="st"/>
    <w:basedOn w:val="Fuentedeprrafopredeter"/>
    <w:qFormat/>
    <w:rsid w:val="00E464E0"/>
  </w:style>
  <w:style w:type="character" w:customStyle="1" w:styleId="Destacado">
    <w:name w:val="Destacado"/>
    <w:qFormat/>
    <w:rsid w:val="00E464E0"/>
    <w:rPr>
      <w:i/>
      <w:iCs/>
    </w:rPr>
  </w:style>
  <w:style w:type="character" w:customStyle="1" w:styleId="Textoindependiente2Car">
    <w:name w:val="Texto independiente 2 Car"/>
    <w:basedOn w:val="Fuentedeprrafopredeter"/>
    <w:link w:val="Textoindependiente2"/>
    <w:semiHidden/>
    <w:qFormat/>
    <w:rsid w:val="00E464E0"/>
    <w:rPr>
      <w:rFonts w:ascii="Arial" w:eastAsia="PMingLiU" w:hAnsi="Arial" w:cs="Arial"/>
      <w:b/>
      <w:bCs/>
      <w:sz w:val="24"/>
      <w:szCs w:val="24"/>
      <w:lang w:val="es-MX" w:eastAsia="es-ES"/>
    </w:rPr>
  </w:style>
  <w:style w:type="character" w:customStyle="1" w:styleId="Ancladenotaalpie">
    <w:name w:val="Ancla de nota al pie"/>
    <w:rPr>
      <w:vertAlign w:val="superscript"/>
    </w:rPr>
  </w:style>
  <w:style w:type="character" w:customStyle="1" w:styleId="FootnoteCharacters">
    <w:name w:val="Footnote Characters"/>
    <w:qFormat/>
    <w:rsid w:val="00E464E0"/>
    <w:rPr>
      <w:vertAlign w:val="superscript"/>
    </w:rPr>
  </w:style>
  <w:style w:type="character" w:customStyle="1" w:styleId="TextonotapieCar">
    <w:name w:val="Texto nota pie Car"/>
    <w:basedOn w:val="Fuentedeprrafopredeter"/>
    <w:link w:val="Textonotapie"/>
    <w:qFormat/>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qFormat/>
    <w:rsid w:val="00E464E0"/>
  </w:style>
  <w:style w:type="character" w:customStyle="1" w:styleId="unreadmsg">
    <w:name w:val="unreadmsg"/>
    <w:basedOn w:val="Fuentedeprrafopredeter"/>
    <w:qFormat/>
    <w:rsid w:val="00E464E0"/>
  </w:style>
  <w:style w:type="character" w:styleId="Hipervnculovisitado">
    <w:name w:val="FollowedHyperlink"/>
    <w:uiPriority w:val="99"/>
    <w:semiHidden/>
    <w:unhideWhenUsed/>
    <w:qFormat/>
    <w:rsid w:val="00E464E0"/>
    <w:rPr>
      <w:color w:val="954F72"/>
      <w:u w:val="single"/>
    </w:rPr>
  </w:style>
  <w:style w:type="character" w:customStyle="1" w:styleId="SubttuloCar">
    <w:name w:val="Subtítulo Car"/>
    <w:basedOn w:val="Fuentedeprrafopredeter"/>
    <w:link w:val="Subttulo"/>
    <w:uiPriority w:val="11"/>
    <w:qFormat/>
    <w:rsid w:val="00E464E0"/>
    <w:rPr>
      <w:rFonts w:ascii="Cambria" w:eastAsia="Times New Roman" w:hAnsi="Cambria" w:cs="Times New Roman"/>
      <w:sz w:val="24"/>
      <w:szCs w:val="24"/>
      <w:lang w:val="es-ES"/>
    </w:rPr>
  </w:style>
  <w:style w:type="character" w:customStyle="1" w:styleId="TextoindependienteCar">
    <w:name w:val="Texto independiente Car"/>
    <w:basedOn w:val="Fuentedeprrafopredeter"/>
    <w:link w:val="Textoindependiente"/>
    <w:uiPriority w:val="99"/>
    <w:qFormat/>
    <w:rsid w:val="00E464E0"/>
    <w:rPr>
      <w:rFonts w:ascii="Arial" w:eastAsia="Calibri" w:hAnsi="Arial" w:cs="Times New Roman"/>
      <w:lang w:val="es-ES"/>
    </w:rPr>
  </w:style>
  <w:style w:type="character" w:customStyle="1" w:styleId="normtext">
    <w:name w:val="normtext"/>
    <w:basedOn w:val="Fuentedeprrafopredeter"/>
    <w:qFormat/>
    <w:rsid w:val="00E464E0"/>
  </w:style>
  <w:style w:type="character" w:customStyle="1" w:styleId="gt-ft-text">
    <w:name w:val="gt-ft-text"/>
    <w:basedOn w:val="Fuentedeprrafopredeter"/>
    <w:qFormat/>
    <w:rsid w:val="00E464E0"/>
  </w:style>
  <w:style w:type="character" w:customStyle="1" w:styleId="ListLabel1">
    <w:name w:val="ListLabel 1"/>
    <w:qFormat/>
    <w:rPr>
      <w:rFonts w:eastAsia="Times New Roman" w:cs="TimesNewRomanPSMT"/>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eastAsia="Times New Roman" w:cs="TimesNewRomanPSMT"/>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eastAsia="PMingLiU" w:cs="Times New Roman"/>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eastAsia="Times New Roman" w:cs="TimesNewRomanPSMT"/>
    </w:rPr>
  </w:style>
  <w:style w:type="character" w:customStyle="1" w:styleId="ListLabel37">
    <w:name w:val="ListLabel 37"/>
    <w:qFormat/>
    <w:rPr>
      <w:rFonts w:eastAsia="Times New Roman" w:cs="Arial"/>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eastAsia="Times New Roman" w:cs="TimesNewRomanPSMT"/>
    </w:rPr>
  </w:style>
  <w:style w:type="character" w:customStyle="1" w:styleId="ListLabel41">
    <w:name w:val="ListLabel 41"/>
    <w:qFormat/>
    <w:rPr>
      <w:rFonts w:eastAsia="PMingLiU" w:cs="Times New Roman"/>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eastAsia="Times New Roman" w:cs="TimesNewRomanPSMT"/>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ListLabel62">
    <w:name w:val="ListLabel 62"/>
    <w:qFormat/>
    <w:rPr>
      <w:rFonts w:eastAsia="Times New Roman" w:cs="Arial"/>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eastAsia="Times New Roman" w:cs="Arial"/>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eastAsia="Times New Roman" w:cs="Arial"/>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eastAsia="Times New Roman" w:cs="Arial"/>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eastAsia="Times New Roman" w:cs="Arial"/>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cs="Courier New"/>
    </w:rPr>
  </w:style>
  <w:style w:type="character" w:customStyle="1" w:styleId="ListLabel85">
    <w:name w:val="ListLabel 85"/>
    <w:qFormat/>
    <w:rPr>
      <w:rFonts w:eastAsia="PMingLiU" w:cs="Times New Roman"/>
    </w:rPr>
  </w:style>
  <w:style w:type="character" w:customStyle="1" w:styleId="ListLabel86">
    <w:name w:val="ListLabel 86"/>
    <w:qFormat/>
    <w:rPr>
      <w:rFonts w:cs="Courier New"/>
    </w:rPr>
  </w:style>
  <w:style w:type="character" w:customStyle="1" w:styleId="ListLabel87">
    <w:name w:val="ListLabel 87"/>
    <w:qFormat/>
    <w:rPr>
      <w:rFonts w:cs="Courier New"/>
    </w:rPr>
  </w:style>
  <w:style w:type="character" w:customStyle="1" w:styleId="ListLabel88">
    <w:name w:val="ListLabel 88"/>
    <w:qFormat/>
    <w:rPr>
      <w:rFonts w:cs="Courier New"/>
    </w:rPr>
  </w:style>
  <w:style w:type="character" w:customStyle="1" w:styleId="ListLabel89">
    <w:name w:val="ListLabel 89"/>
    <w:qFormat/>
    <w:rPr>
      <w:rFonts w:cs="Courier New"/>
    </w:rPr>
  </w:style>
  <w:style w:type="character" w:customStyle="1" w:styleId="ListLabel90">
    <w:name w:val="ListLabel 90"/>
    <w:qFormat/>
    <w:rPr>
      <w:rFonts w:cs="Courier New"/>
    </w:rPr>
  </w:style>
  <w:style w:type="character" w:customStyle="1" w:styleId="ListLabel91">
    <w:name w:val="ListLabel 91"/>
    <w:qFormat/>
    <w:rPr>
      <w:rFonts w:cs="Courier New"/>
    </w:rPr>
  </w:style>
  <w:style w:type="character" w:customStyle="1" w:styleId="ListLabel92">
    <w:name w:val="ListLabel 92"/>
    <w:qFormat/>
    <w:rPr>
      <w:rFonts w:cs="Courier New"/>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Courier New"/>
    </w:rPr>
  </w:style>
  <w:style w:type="character" w:customStyle="1" w:styleId="ListLabel96">
    <w:name w:val="ListLabel 96"/>
    <w:qFormat/>
    <w:rPr>
      <w:rFonts w:cs="Courier New"/>
    </w:rPr>
  </w:style>
  <w:style w:type="character" w:customStyle="1" w:styleId="ListLabel97">
    <w:name w:val="ListLabel 97"/>
    <w:qFormat/>
    <w:rPr>
      <w:rFonts w:cs="Courier New"/>
    </w:rPr>
  </w:style>
  <w:style w:type="character" w:customStyle="1" w:styleId="ListLabel98">
    <w:name w:val="ListLabel 98"/>
    <w:qFormat/>
    <w:rPr>
      <w:rFonts w:cs="Courier New"/>
    </w:rPr>
  </w:style>
  <w:style w:type="character" w:customStyle="1" w:styleId="ListLabel99">
    <w:name w:val="ListLabel 99"/>
    <w:qFormat/>
    <w:rPr>
      <w:rFonts w:cs="Courier New"/>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Courier New"/>
    </w:rPr>
  </w:style>
  <w:style w:type="character" w:customStyle="1" w:styleId="ListLabel105">
    <w:name w:val="ListLabel 105"/>
    <w:qFormat/>
    <w:rPr>
      <w:rFonts w:cs="Courier New"/>
    </w:rPr>
  </w:style>
  <w:style w:type="character" w:customStyle="1" w:styleId="ListLabel106">
    <w:name w:val="ListLabel 106"/>
    <w:qFormat/>
    <w:rPr>
      <w:rFonts w:cs="Courier New"/>
    </w:rPr>
  </w:style>
  <w:style w:type="character" w:customStyle="1" w:styleId="ListLabel107">
    <w:name w:val="ListLabel 107"/>
    <w:qFormat/>
    <w:rPr>
      <w:rFonts w:cs="Courier New"/>
    </w:rPr>
  </w:style>
  <w:style w:type="character" w:customStyle="1" w:styleId="ListLabel108">
    <w:name w:val="ListLabel 108"/>
    <w:qFormat/>
    <w:rPr>
      <w:rFonts w:cs="Courier New"/>
    </w:rPr>
  </w:style>
  <w:style w:type="character" w:customStyle="1" w:styleId="ListLabel109">
    <w:name w:val="ListLabel 109"/>
    <w:qFormat/>
    <w:rPr>
      <w:rFonts w:cs="Courier New"/>
    </w:rPr>
  </w:style>
  <w:style w:type="character" w:customStyle="1" w:styleId="ListLabel110">
    <w:name w:val="ListLabel 110"/>
    <w:qFormat/>
    <w:rPr>
      <w:rFonts w:cs="Courier New"/>
    </w:rPr>
  </w:style>
  <w:style w:type="character" w:customStyle="1" w:styleId="ListLabel111">
    <w:name w:val="ListLabel 111"/>
    <w:qFormat/>
    <w:rPr>
      <w:rFonts w:cs="Courier New"/>
    </w:rPr>
  </w:style>
  <w:style w:type="character" w:customStyle="1" w:styleId="ListLabel112">
    <w:name w:val="ListLabel 112"/>
    <w:qFormat/>
    <w:rPr>
      <w:rFonts w:cs="Courier New"/>
    </w:rPr>
  </w:style>
  <w:style w:type="character" w:customStyle="1" w:styleId="ListLabel113">
    <w:name w:val="ListLabel 113"/>
    <w:qFormat/>
    <w:rPr>
      <w:rFonts w:cs="Courier New"/>
    </w:rPr>
  </w:style>
  <w:style w:type="character" w:customStyle="1" w:styleId="ListLabel114">
    <w:name w:val="ListLabel 114"/>
    <w:qFormat/>
    <w:rPr>
      <w:rFonts w:cs="Courier New"/>
    </w:rPr>
  </w:style>
  <w:style w:type="character" w:customStyle="1" w:styleId="ListLabel115">
    <w:name w:val="ListLabel 115"/>
    <w:qFormat/>
    <w:rPr>
      <w:rFonts w:cs="Courier New"/>
    </w:rPr>
  </w:style>
  <w:style w:type="character" w:customStyle="1" w:styleId="ListLabel116">
    <w:name w:val="ListLabel 116"/>
    <w:qFormat/>
    <w:rPr>
      <w:rFonts w:cs="Courier New"/>
    </w:rPr>
  </w:style>
  <w:style w:type="character" w:customStyle="1" w:styleId="ListLabel117">
    <w:name w:val="ListLabel 117"/>
    <w:qFormat/>
    <w:rPr>
      <w:rFonts w:cs="Courier New"/>
    </w:rPr>
  </w:style>
  <w:style w:type="character" w:customStyle="1" w:styleId="ListLabel118">
    <w:name w:val="ListLabel 118"/>
    <w:qFormat/>
    <w:rPr>
      <w:rFonts w:cs="Courier New"/>
    </w:rPr>
  </w:style>
  <w:style w:type="character" w:customStyle="1" w:styleId="ListLabel119">
    <w:name w:val="ListLabel 119"/>
    <w:qFormat/>
    <w:rPr>
      <w:rFonts w:cs="Courier New"/>
    </w:rPr>
  </w:style>
  <w:style w:type="character" w:customStyle="1" w:styleId="ListLabel120">
    <w:name w:val="ListLabel 120"/>
    <w:qFormat/>
    <w:rPr>
      <w:rFonts w:cs="Courier New"/>
    </w:rPr>
  </w:style>
  <w:style w:type="character" w:customStyle="1" w:styleId="ListLabel121">
    <w:name w:val="ListLabel 121"/>
    <w:qFormat/>
    <w:rPr>
      <w:rFonts w:cs="Courier New"/>
    </w:rPr>
  </w:style>
  <w:style w:type="character" w:customStyle="1" w:styleId="ListLabel122">
    <w:name w:val="ListLabel 122"/>
    <w:qFormat/>
    <w:rPr>
      <w:rFonts w:cs="Courier New"/>
    </w:rPr>
  </w:style>
  <w:style w:type="character" w:customStyle="1" w:styleId="ListLabel123">
    <w:name w:val="ListLabel 123"/>
    <w:qFormat/>
    <w:rPr>
      <w:rFonts w:cs="Courier New"/>
    </w:rPr>
  </w:style>
  <w:style w:type="character" w:customStyle="1" w:styleId="ListLabel124">
    <w:name w:val="ListLabel 124"/>
    <w:qFormat/>
    <w:rPr>
      <w:rFonts w:cs="Courier New"/>
    </w:rPr>
  </w:style>
  <w:style w:type="character" w:customStyle="1" w:styleId="ListLabel125">
    <w:name w:val="ListLabel 125"/>
    <w:qFormat/>
    <w:rPr>
      <w:rFonts w:eastAsia="PMingLiU" w:cs="Times New Roman"/>
    </w:rPr>
  </w:style>
  <w:style w:type="character" w:customStyle="1" w:styleId="ListLabel126">
    <w:name w:val="ListLabel 126"/>
    <w:qFormat/>
    <w:rPr>
      <w:rFonts w:cs="Courier New"/>
    </w:rPr>
  </w:style>
  <w:style w:type="character" w:customStyle="1" w:styleId="ListLabel127">
    <w:name w:val="ListLabel 127"/>
    <w:qFormat/>
    <w:rPr>
      <w:rFonts w:cs="Courier New"/>
    </w:rPr>
  </w:style>
  <w:style w:type="character" w:customStyle="1" w:styleId="ListLabel128">
    <w:name w:val="ListLabel 128"/>
    <w:qFormat/>
    <w:rPr>
      <w:rFonts w:cs="Courier New"/>
    </w:rPr>
  </w:style>
  <w:style w:type="character" w:customStyle="1" w:styleId="ListLabel129">
    <w:name w:val="ListLabel 129"/>
    <w:qFormat/>
    <w:rPr>
      <w:rFonts w:cs="Courier New"/>
    </w:rPr>
  </w:style>
  <w:style w:type="character" w:customStyle="1" w:styleId="ListLabel130">
    <w:name w:val="ListLabel 130"/>
    <w:qFormat/>
    <w:rPr>
      <w:rFonts w:cs="Courier New"/>
    </w:rPr>
  </w:style>
  <w:style w:type="character" w:customStyle="1" w:styleId="ListLabel131">
    <w:name w:val="ListLabel 131"/>
    <w:qFormat/>
    <w:rPr>
      <w:rFonts w:cs="Courier New"/>
    </w:rPr>
  </w:style>
  <w:style w:type="character" w:customStyle="1" w:styleId="ListLabel132">
    <w:name w:val="ListLabel 132"/>
    <w:qFormat/>
    <w:rPr>
      <w:rFonts w:cs="Courier New"/>
    </w:rPr>
  </w:style>
  <w:style w:type="character" w:customStyle="1" w:styleId="ListLabel133">
    <w:name w:val="ListLabel 133"/>
    <w:qFormat/>
    <w:rPr>
      <w:rFonts w:cs="Courier New"/>
    </w:rPr>
  </w:style>
  <w:style w:type="character" w:customStyle="1" w:styleId="ListLabel134">
    <w:name w:val="ListLabel 134"/>
    <w:qFormat/>
    <w:rPr>
      <w:rFonts w:cs="Courier New"/>
    </w:rPr>
  </w:style>
  <w:style w:type="character" w:customStyle="1" w:styleId="ListLabel135">
    <w:name w:val="ListLabel 135"/>
    <w:qFormat/>
    <w:rPr>
      <w:rFonts w:cs="Courier New"/>
    </w:rPr>
  </w:style>
  <w:style w:type="character" w:customStyle="1" w:styleId="ListLabel136">
    <w:name w:val="ListLabel 136"/>
    <w:qFormat/>
    <w:rPr>
      <w:rFonts w:cs="Courier New"/>
    </w:rPr>
  </w:style>
  <w:style w:type="character" w:customStyle="1" w:styleId="ListLabel137">
    <w:name w:val="ListLabel 137"/>
    <w:qFormat/>
    <w:rPr>
      <w:rFonts w:cs="Courier New"/>
    </w:rPr>
  </w:style>
  <w:style w:type="character" w:customStyle="1" w:styleId="ListLabel138">
    <w:name w:val="ListLabel 138"/>
    <w:qFormat/>
    <w:rPr>
      <w:rFonts w:cs="Courier New"/>
    </w:rPr>
  </w:style>
  <w:style w:type="character" w:customStyle="1" w:styleId="ListLabel139">
    <w:name w:val="ListLabel 139"/>
    <w:qFormat/>
    <w:rPr>
      <w:rFonts w:cs="Courier New"/>
    </w:rPr>
  </w:style>
  <w:style w:type="character" w:customStyle="1" w:styleId="ListLabel140">
    <w:name w:val="ListLabel 140"/>
    <w:qFormat/>
    <w:rPr>
      <w:rFonts w:cs="Courier New"/>
    </w:rPr>
  </w:style>
  <w:style w:type="character" w:customStyle="1" w:styleId="ListLabel141">
    <w:name w:val="ListLabel 141"/>
    <w:qFormat/>
    <w:rPr>
      <w:rFonts w:cs="Courier New"/>
    </w:rPr>
  </w:style>
  <w:style w:type="character" w:customStyle="1" w:styleId="ListLabel142">
    <w:name w:val="ListLabel 142"/>
    <w:qFormat/>
    <w:rPr>
      <w:rFonts w:cs="Courier New"/>
    </w:rPr>
  </w:style>
  <w:style w:type="character" w:customStyle="1" w:styleId="ListLabel143">
    <w:name w:val="ListLabel 143"/>
    <w:qFormat/>
    <w:rPr>
      <w:rFonts w:cs="Courier New"/>
    </w:rPr>
  </w:style>
  <w:style w:type="character" w:customStyle="1" w:styleId="ListLabel144">
    <w:name w:val="ListLabel 144"/>
    <w:qFormat/>
    <w:rPr>
      <w:rFonts w:cs="Courier New"/>
    </w:rPr>
  </w:style>
  <w:style w:type="character" w:customStyle="1" w:styleId="ListLabel145">
    <w:name w:val="ListLabel 145"/>
    <w:qFormat/>
    <w:rPr>
      <w:rFonts w:cs="Courier New"/>
    </w:rPr>
  </w:style>
  <w:style w:type="character" w:customStyle="1" w:styleId="ListLabel146">
    <w:name w:val="ListLabel 146"/>
    <w:qFormat/>
    <w:rPr>
      <w:rFonts w:cs="Courier New"/>
    </w:rPr>
  </w:style>
  <w:style w:type="character" w:customStyle="1" w:styleId="ListLabel147">
    <w:name w:val="ListLabel 147"/>
    <w:qFormat/>
    <w:rPr>
      <w:rFonts w:cs="Courier New"/>
    </w:rPr>
  </w:style>
  <w:style w:type="character" w:customStyle="1" w:styleId="ListLabel148">
    <w:name w:val="ListLabel 148"/>
    <w:qFormat/>
    <w:rPr>
      <w:rFonts w:cs="Courier New"/>
    </w:rPr>
  </w:style>
  <w:style w:type="character" w:customStyle="1" w:styleId="ListLabel149">
    <w:name w:val="ListLabel 149"/>
    <w:qFormat/>
    <w:rPr>
      <w:rFonts w:cs="Courier New"/>
    </w:rPr>
  </w:style>
  <w:style w:type="character" w:customStyle="1" w:styleId="ListLabel150">
    <w:name w:val="ListLabel 150"/>
    <w:qFormat/>
    <w:rPr>
      <w:rFonts w:cs="Courier New"/>
    </w:rPr>
  </w:style>
  <w:style w:type="character" w:customStyle="1" w:styleId="ListLabel151">
    <w:name w:val="ListLabel 151"/>
    <w:qFormat/>
    <w:rPr>
      <w:rFonts w:cs="Courier New"/>
    </w:rPr>
  </w:style>
  <w:style w:type="character" w:customStyle="1" w:styleId="ListLabel152">
    <w:name w:val="ListLabel 152"/>
    <w:qFormat/>
    <w:rPr>
      <w:rFonts w:cs="Courier New"/>
    </w:rPr>
  </w:style>
  <w:style w:type="character" w:customStyle="1" w:styleId="ListLabel153">
    <w:name w:val="ListLabel 153"/>
    <w:qFormat/>
    <w:rPr>
      <w:rFonts w:cs="Courier New"/>
    </w:rPr>
  </w:style>
  <w:style w:type="character" w:customStyle="1" w:styleId="ListLabel154">
    <w:name w:val="ListLabel 154"/>
    <w:qFormat/>
    <w:rPr>
      <w:rFonts w:cs="Courier New"/>
    </w:rPr>
  </w:style>
  <w:style w:type="character" w:customStyle="1" w:styleId="ListLabel155">
    <w:name w:val="ListLabel 155"/>
    <w:qFormat/>
    <w:rPr>
      <w:rFonts w:cs="Arial"/>
    </w:rPr>
  </w:style>
  <w:style w:type="character" w:customStyle="1" w:styleId="Enlacedelndice">
    <w:name w:val="Enlace del índice"/>
    <w:qFormat/>
  </w:style>
  <w:style w:type="character" w:customStyle="1" w:styleId="Vietas">
    <w:name w:val="Viñetas"/>
    <w:qFormat/>
    <w:rPr>
      <w:rFonts w:ascii="OpenSymbol" w:eastAsia="OpenSymbol" w:hAnsi="OpenSymbol" w:cs="OpenSymbol"/>
    </w:rPr>
  </w:style>
  <w:style w:type="character" w:customStyle="1" w:styleId="ListLabel156">
    <w:name w:val="ListLabel 156"/>
    <w:qFormat/>
    <w:rPr>
      <w:rFonts w:cs="TimesNewRomanPSMT"/>
    </w:rPr>
  </w:style>
  <w:style w:type="character" w:customStyle="1" w:styleId="ListLabel157">
    <w:name w:val="ListLabel 157"/>
    <w:qFormat/>
    <w:rPr>
      <w:rFonts w:cs="Courier New"/>
    </w:rPr>
  </w:style>
  <w:style w:type="character" w:customStyle="1" w:styleId="ListLabel158">
    <w:name w:val="ListLabel 158"/>
    <w:qFormat/>
    <w:rPr>
      <w:rFonts w:cs="Wingdings"/>
    </w:rPr>
  </w:style>
  <w:style w:type="character" w:customStyle="1" w:styleId="ListLabel159">
    <w:name w:val="ListLabel 159"/>
    <w:qFormat/>
    <w:rPr>
      <w:rFonts w:cs="Symbol"/>
    </w:rPr>
  </w:style>
  <w:style w:type="character" w:customStyle="1" w:styleId="ListLabel160">
    <w:name w:val="ListLabel 160"/>
    <w:qFormat/>
    <w:rPr>
      <w:rFonts w:cs="Courier New"/>
    </w:rPr>
  </w:style>
  <w:style w:type="character" w:customStyle="1" w:styleId="ListLabel161">
    <w:name w:val="ListLabel 161"/>
    <w:qFormat/>
    <w:rPr>
      <w:rFonts w:cs="Wingdings"/>
    </w:rPr>
  </w:style>
  <w:style w:type="character" w:customStyle="1" w:styleId="ListLabel162">
    <w:name w:val="ListLabel 162"/>
    <w:qFormat/>
    <w:rPr>
      <w:rFonts w:cs="Symbol"/>
    </w:rPr>
  </w:style>
  <w:style w:type="character" w:customStyle="1" w:styleId="ListLabel163">
    <w:name w:val="ListLabel 163"/>
    <w:qFormat/>
    <w:rPr>
      <w:rFonts w:cs="Courier New"/>
    </w:rPr>
  </w:style>
  <w:style w:type="character" w:customStyle="1" w:styleId="ListLabel164">
    <w:name w:val="ListLabel 164"/>
    <w:qFormat/>
    <w:rPr>
      <w:rFonts w:cs="Wingdings"/>
    </w:rPr>
  </w:style>
  <w:style w:type="character" w:customStyle="1" w:styleId="ListLabel165">
    <w:name w:val="ListLabel 165"/>
    <w:qFormat/>
    <w:rPr>
      <w:rFonts w:cs="Symbol"/>
    </w:rPr>
  </w:style>
  <w:style w:type="character" w:customStyle="1" w:styleId="ListLabel166">
    <w:name w:val="ListLabel 166"/>
    <w:qFormat/>
    <w:rPr>
      <w:rFonts w:cs="Courier New"/>
    </w:rPr>
  </w:style>
  <w:style w:type="character" w:customStyle="1" w:styleId="ListLabel167">
    <w:name w:val="ListLabel 167"/>
    <w:qFormat/>
    <w:rPr>
      <w:rFonts w:cs="Wingdings"/>
    </w:rPr>
  </w:style>
  <w:style w:type="character" w:customStyle="1" w:styleId="ListLabel168">
    <w:name w:val="ListLabel 168"/>
    <w:qFormat/>
    <w:rPr>
      <w:rFonts w:cs="Symbol"/>
    </w:rPr>
  </w:style>
  <w:style w:type="character" w:customStyle="1" w:styleId="ListLabel169">
    <w:name w:val="ListLabel 169"/>
    <w:qFormat/>
    <w:rPr>
      <w:rFonts w:cs="Courier New"/>
    </w:rPr>
  </w:style>
  <w:style w:type="character" w:customStyle="1" w:styleId="ListLabel170">
    <w:name w:val="ListLabel 170"/>
    <w:qFormat/>
    <w:rPr>
      <w:rFonts w:cs="Wingdings"/>
    </w:rPr>
  </w:style>
  <w:style w:type="character" w:customStyle="1" w:styleId="ListLabel171">
    <w:name w:val="ListLabel 171"/>
    <w:qFormat/>
    <w:rPr>
      <w:rFonts w:cs="Symbol"/>
    </w:rPr>
  </w:style>
  <w:style w:type="character" w:customStyle="1" w:styleId="ListLabel172">
    <w:name w:val="ListLabel 172"/>
    <w:qFormat/>
    <w:rPr>
      <w:rFonts w:cs="Courier New"/>
    </w:rPr>
  </w:style>
  <w:style w:type="character" w:customStyle="1" w:styleId="ListLabel173">
    <w:name w:val="ListLabel 173"/>
    <w:qFormat/>
    <w:rPr>
      <w:rFonts w:cs="Wingdings"/>
    </w:rPr>
  </w:style>
  <w:style w:type="character" w:customStyle="1" w:styleId="ListLabel174">
    <w:name w:val="ListLabel 174"/>
    <w:qFormat/>
    <w:rPr>
      <w:rFonts w:cs="OpenSymbol"/>
    </w:rPr>
  </w:style>
  <w:style w:type="character" w:customStyle="1" w:styleId="ListLabel175">
    <w:name w:val="ListLabel 175"/>
    <w:qFormat/>
    <w:rPr>
      <w:rFonts w:cs="OpenSymbol"/>
    </w:rPr>
  </w:style>
  <w:style w:type="character" w:customStyle="1" w:styleId="ListLabel176">
    <w:name w:val="ListLabel 176"/>
    <w:qFormat/>
    <w:rPr>
      <w:rFonts w:cs="OpenSymbol"/>
    </w:rPr>
  </w:style>
  <w:style w:type="character" w:customStyle="1" w:styleId="ListLabel177">
    <w:name w:val="ListLabel 177"/>
    <w:qFormat/>
    <w:rPr>
      <w:rFonts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Arial"/>
    </w:rPr>
  </w:style>
  <w:style w:type="character" w:customStyle="1" w:styleId="math">
    <w:name w:val="math"/>
    <w:basedOn w:val="Fuentedeprrafopredeter"/>
    <w:qFormat/>
    <w:rsid w:val="00E004C5"/>
  </w:style>
  <w:style w:type="character" w:customStyle="1" w:styleId="ListLabel184">
    <w:name w:val="ListLabel 184"/>
    <w:qFormat/>
    <w:rPr>
      <w:rFonts w:cs="TimesNewRomanPSMT"/>
    </w:rPr>
  </w:style>
  <w:style w:type="character" w:customStyle="1" w:styleId="ListLabel185">
    <w:name w:val="ListLabel 185"/>
    <w:qFormat/>
    <w:rPr>
      <w:rFonts w:cs="Courier New"/>
    </w:rPr>
  </w:style>
  <w:style w:type="character" w:customStyle="1" w:styleId="ListLabel186">
    <w:name w:val="ListLabel 186"/>
    <w:qFormat/>
    <w:rPr>
      <w:rFonts w:cs="Wingdings"/>
    </w:rPr>
  </w:style>
  <w:style w:type="character" w:customStyle="1" w:styleId="ListLabel187">
    <w:name w:val="ListLabel 187"/>
    <w:qFormat/>
    <w:rPr>
      <w:rFonts w:cs="Symbol"/>
    </w:rPr>
  </w:style>
  <w:style w:type="character" w:customStyle="1" w:styleId="ListLabel188">
    <w:name w:val="ListLabel 188"/>
    <w:qFormat/>
    <w:rPr>
      <w:rFonts w:cs="Courier New"/>
    </w:rPr>
  </w:style>
  <w:style w:type="character" w:customStyle="1" w:styleId="ListLabel189">
    <w:name w:val="ListLabel 189"/>
    <w:qFormat/>
    <w:rPr>
      <w:rFonts w:cs="Wingdings"/>
    </w:rPr>
  </w:style>
  <w:style w:type="character" w:customStyle="1" w:styleId="ListLabel190">
    <w:name w:val="ListLabel 190"/>
    <w:qFormat/>
    <w:rPr>
      <w:rFonts w:cs="Symbol"/>
    </w:rPr>
  </w:style>
  <w:style w:type="character" w:customStyle="1" w:styleId="ListLabel191">
    <w:name w:val="ListLabel 191"/>
    <w:qFormat/>
    <w:rPr>
      <w:rFonts w:cs="Courier New"/>
    </w:rPr>
  </w:style>
  <w:style w:type="character" w:customStyle="1" w:styleId="ListLabel192">
    <w:name w:val="ListLabel 192"/>
    <w:qFormat/>
    <w:rPr>
      <w:rFonts w:cs="Wingdings"/>
    </w:rPr>
  </w:style>
  <w:style w:type="character" w:customStyle="1" w:styleId="ListLabel193">
    <w:name w:val="ListLabel 193"/>
    <w:qFormat/>
    <w:rPr>
      <w:rFonts w:cs="Symbol"/>
    </w:rPr>
  </w:style>
  <w:style w:type="character" w:customStyle="1" w:styleId="ListLabel194">
    <w:name w:val="ListLabel 194"/>
    <w:qFormat/>
    <w:rPr>
      <w:rFonts w:cs="Courier New"/>
    </w:rPr>
  </w:style>
  <w:style w:type="character" w:customStyle="1" w:styleId="ListLabel195">
    <w:name w:val="ListLabel 195"/>
    <w:qFormat/>
    <w:rPr>
      <w:rFonts w:cs="Wingdings"/>
    </w:rPr>
  </w:style>
  <w:style w:type="character" w:customStyle="1" w:styleId="ListLabel196">
    <w:name w:val="ListLabel 196"/>
    <w:qFormat/>
    <w:rPr>
      <w:rFonts w:cs="Symbol"/>
    </w:rPr>
  </w:style>
  <w:style w:type="character" w:customStyle="1" w:styleId="ListLabel197">
    <w:name w:val="ListLabel 197"/>
    <w:qFormat/>
    <w:rPr>
      <w:rFonts w:cs="Courier New"/>
    </w:rPr>
  </w:style>
  <w:style w:type="character" w:customStyle="1" w:styleId="ListLabel198">
    <w:name w:val="ListLabel 198"/>
    <w:qFormat/>
    <w:rPr>
      <w:rFonts w:cs="Wingdings"/>
    </w:rPr>
  </w:style>
  <w:style w:type="character" w:customStyle="1" w:styleId="ListLabel199">
    <w:name w:val="ListLabel 199"/>
    <w:qFormat/>
    <w:rPr>
      <w:rFonts w:cs="Symbol"/>
    </w:rPr>
  </w:style>
  <w:style w:type="character" w:customStyle="1" w:styleId="ListLabel200">
    <w:name w:val="ListLabel 200"/>
    <w:qFormat/>
    <w:rPr>
      <w:rFonts w:cs="Courier New"/>
    </w:rPr>
  </w:style>
  <w:style w:type="character" w:customStyle="1" w:styleId="ListLabel201">
    <w:name w:val="ListLabel 201"/>
    <w:qFormat/>
    <w:rPr>
      <w:rFonts w:cs="Wingdings"/>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b/>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b/>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cs="Courier New"/>
    </w:rPr>
  </w:style>
  <w:style w:type="character" w:customStyle="1" w:styleId="ListLabel230">
    <w:name w:val="ListLabel 230"/>
    <w:qFormat/>
    <w:rPr>
      <w:rFonts w:cs="Courier New"/>
    </w:rPr>
  </w:style>
  <w:style w:type="character" w:customStyle="1" w:styleId="ListLabel231">
    <w:name w:val="ListLabel 231"/>
    <w:qFormat/>
    <w:rPr>
      <w:rFonts w:cs="Courier New"/>
    </w:rPr>
  </w:style>
  <w:style w:type="character" w:customStyle="1" w:styleId="ListLabel232">
    <w:name w:val="ListLabel 232"/>
    <w:qFormat/>
    <w:rPr>
      <w:rFonts w:cs="Courier New"/>
    </w:rPr>
  </w:style>
  <w:style w:type="character" w:customStyle="1" w:styleId="ListLabel233">
    <w:name w:val="ListLabel 233"/>
    <w:qFormat/>
    <w:rPr>
      <w:rFonts w:cs="Courier New"/>
    </w:rPr>
  </w:style>
  <w:style w:type="character" w:customStyle="1" w:styleId="ListLabel234">
    <w:name w:val="ListLabel 234"/>
    <w:qFormat/>
    <w:rPr>
      <w:rFonts w:cs="Courier New"/>
    </w:rPr>
  </w:style>
  <w:style w:type="character" w:customStyle="1" w:styleId="ListLabel235">
    <w:name w:val="ListLabel 235"/>
    <w:qFormat/>
    <w:rPr>
      <w:rFonts w:cs="Aria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b/>
    </w:rPr>
  </w:style>
  <w:style w:type="character" w:customStyle="1" w:styleId="ListLabel246">
    <w:name w:val="ListLabel 246"/>
    <w:qFormat/>
    <w:rPr>
      <w:rFonts w:cs="OpenSymbol"/>
    </w:rPr>
  </w:style>
  <w:style w:type="character" w:customStyle="1" w:styleId="ListLabel247">
    <w:name w:val="ListLabel 247"/>
    <w:qFormat/>
    <w:rPr>
      <w:rFonts w:cs="OpenSymbol"/>
    </w:rPr>
  </w:style>
  <w:style w:type="character" w:customStyle="1" w:styleId="ListLabel248">
    <w:name w:val="ListLabel 248"/>
    <w:qFormat/>
    <w:rPr>
      <w:rFonts w:cs="OpenSymbol"/>
    </w:rPr>
  </w:style>
  <w:style w:type="character" w:customStyle="1" w:styleId="ListLabel249">
    <w:name w:val="ListLabel 249"/>
    <w:qFormat/>
    <w:rPr>
      <w:rFonts w:cs="OpenSymbol"/>
    </w:rPr>
  </w:style>
  <w:style w:type="character" w:customStyle="1" w:styleId="ListLabel250">
    <w:name w:val="ListLabel 250"/>
    <w:qFormat/>
    <w:rPr>
      <w:rFonts w:cs="OpenSymbol"/>
    </w:rPr>
  </w:style>
  <w:style w:type="character" w:customStyle="1" w:styleId="ListLabel251">
    <w:name w:val="ListLabel 251"/>
    <w:qFormat/>
    <w:rPr>
      <w:rFonts w:cs="OpenSymbol"/>
    </w:rPr>
  </w:style>
  <w:style w:type="character" w:customStyle="1" w:styleId="ListLabel252">
    <w:name w:val="ListLabel 252"/>
    <w:qFormat/>
    <w:rPr>
      <w:rFonts w:cs="OpenSymbol"/>
    </w:rPr>
  </w:style>
  <w:style w:type="character" w:customStyle="1" w:styleId="ListLabel253">
    <w:name w:val="ListLabel 253"/>
    <w:qFormat/>
    <w:rPr>
      <w:rFonts w:cs="OpenSymbol"/>
    </w:rPr>
  </w:style>
  <w:style w:type="character" w:customStyle="1" w:styleId="ListLabel254">
    <w:name w:val="ListLabel 254"/>
    <w:qFormat/>
    <w:rPr>
      <w:rFonts w:cs="OpenSymbol"/>
      <w:b/>
    </w:rPr>
  </w:style>
  <w:style w:type="character" w:customStyle="1" w:styleId="ListLabel255">
    <w:name w:val="ListLabel 255"/>
    <w:qFormat/>
    <w:rPr>
      <w:rFonts w:cs="OpenSymbol"/>
    </w:rPr>
  </w:style>
  <w:style w:type="character" w:customStyle="1" w:styleId="ListLabel256">
    <w:name w:val="ListLabel 256"/>
    <w:qFormat/>
    <w:rPr>
      <w:rFonts w:cs="OpenSymbol"/>
    </w:rPr>
  </w:style>
  <w:style w:type="character" w:customStyle="1" w:styleId="ListLabel257">
    <w:name w:val="ListLabel 257"/>
    <w:qFormat/>
    <w:rPr>
      <w:rFonts w:cs="OpenSymbol"/>
    </w:rPr>
  </w:style>
  <w:style w:type="character" w:customStyle="1" w:styleId="ListLabel258">
    <w:name w:val="ListLabel 258"/>
    <w:qFormat/>
    <w:rPr>
      <w:rFonts w:cs="OpenSymbol"/>
    </w:rPr>
  </w:style>
  <w:style w:type="character" w:customStyle="1" w:styleId="ListLabel259">
    <w:name w:val="ListLabel 259"/>
    <w:qFormat/>
    <w:rPr>
      <w:rFonts w:cs="OpenSymbol"/>
    </w:rPr>
  </w:style>
  <w:style w:type="character" w:customStyle="1" w:styleId="ListLabel260">
    <w:name w:val="ListLabel 260"/>
    <w:qFormat/>
    <w:rPr>
      <w:rFonts w:cs="OpenSymbol"/>
    </w:rPr>
  </w:style>
  <w:style w:type="character" w:customStyle="1" w:styleId="ListLabel261">
    <w:name w:val="ListLabel 261"/>
    <w:qFormat/>
    <w:rPr>
      <w:rFonts w:cs="OpenSymbol"/>
    </w:rPr>
  </w:style>
  <w:style w:type="character" w:customStyle="1" w:styleId="ListLabel262">
    <w:name w:val="ListLabel 262"/>
    <w:qFormat/>
    <w:rPr>
      <w:rFonts w:cs="OpenSymbol"/>
    </w:rPr>
  </w:style>
  <w:style w:type="character" w:customStyle="1" w:styleId="ListLabel263">
    <w:name w:val="ListLabel 263"/>
    <w:qFormat/>
    <w:rPr>
      <w:rFonts w:cs="Symbol"/>
    </w:rPr>
  </w:style>
  <w:style w:type="character" w:customStyle="1" w:styleId="ListLabel264">
    <w:name w:val="ListLabel 264"/>
    <w:qFormat/>
    <w:rPr>
      <w:rFonts w:cs="Courier New"/>
    </w:rPr>
  </w:style>
  <w:style w:type="character" w:customStyle="1" w:styleId="ListLabel265">
    <w:name w:val="ListLabel 265"/>
    <w:qFormat/>
    <w:rPr>
      <w:rFonts w:cs="Wingdings"/>
    </w:rPr>
  </w:style>
  <w:style w:type="character" w:customStyle="1" w:styleId="ListLabel266">
    <w:name w:val="ListLabel 266"/>
    <w:qFormat/>
    <w:rPr>
      <w:rFonts w:cs="Symbol"/>
    </w:rPr>
  </w:style>
  <w:style w:type="character" w:customStyle="1" w:styleId="ListLabel267">
    <w:name w:val="ListLabel 267"/>
    <w:qFormat/>
    <w:rPr>
      <w:rFonts w:cs="Courier New"/>
    </w:rPr>
  </w:style>
  <w:style w:type="character" w:customStyle="1" w:styleId="ListLabel268">
    <w:name w:val="ListLabel 268"/>
    <w:qFormat/>
    <w:rPr>
      <w:rFonts w:cs="Wingdings"/>
    </w:rPr>
  </w:style>
  <w:style w:type="character" w:customStyle="1" w:styleId="ListLabel269">
    <w:name w:val="ListLabel 269"/>
    <w:qFormat/>
    <w:rPr>
      <w:rFonts w:cs="Symbol"/>
    </w:rPr>
  </w:style>
  <w:style w:type="character" w:customStyle="1" w:styleId="ListLabel270">
    <w:name w:val="ListLabel 270"/>
    <w:qFormat/>
    <w:rPr>
      <w:rFonts w:cs="Courier New"/>
    </w:rPr>
  </w:style>
  <w:style w:type="character" w:customStyle="1" w:styleId="ListLabel271">
    <w:name w:val="ListLabel 271"/>
    <w:qFormat/>
    <w:rPr>
      <w:rFonts w:cs="Wingdings"/>
    </w:rPr>
  </w:style>
  <w:style w:type="character" w:customStyle="1" w:styleId="ListLabel272">
    <w:name w:val="ListLabel 272"/>
    <w:qFormat/>
    <w:rPr>
      <w:rFonts w:cs="Symbol"/>
    </w:rPr>
  </w:style>
  <w:style w:type="character" w:customStyle="1" w:styleId="ListLabel273">
    <w:name w:val="ListLabel 273"/>
    <w:qFormat/>
    <w:rPr>
      <w:rFonts w:cs="Courier New"/>
    </w:rPr>
  </w:style>
  <w:style w:type="character" w:customStyle="1" w:styleId="ListLabel274">
    <w:name w:val="ListLabel 274"/>
    <w:qFormat/>
    <w:rPr>
      <w:rFonts w:cs="Wingdings"/>
    </w:rPr>
  </w:style>
  <w:style w:type="character" w:customStyle="1" w:styleId="ListLabel275">
    <w:name w:val="ListLabel 275"/>
    <w:qFormat/>
    <w:rPr>
      <w:rFonts w:cs="Symbol"/>
    </w:rPr>
  </w:style>
  <w:style w:type="character" w:customStyle="1" w:styleId="ListLabel276">
    <w:name w:val="ListLabel 276"/>
    <w:qFormat/>
    <w:rPr>
      <w:rFonts w:cs="Courier New"/>
    </w:rPr>
  </w:style>
  <w:style w:type="character" w:customStyle="1" w:styleId="ListLabel277">
    <w:name w:val="ListLabel 277"/>
    <w:qFormat/>
    <w:rPr>
      <w:rFonts w:cs="Wingdings"/>
    </w:rPr>
  </w:style>
  <w:style w:type="character" w:customStyle="1" w:styleId="ListLabel278">
    <w:name w:val="ListLabel 278"/>
    <w:qFormat/>
    <w:rPr>
      <w:rFonts w:cs="Symbol"/>
    </w:rPr>
  </w:style>
  <w:style w:type="character" w:customStyle="1" w:styleId="ListLabel279">
    <w:name w:val="ListLabel 279"/>
    <w:qFormat/>
    <w:rPr>
      <w:rFonts w:cs="Courier New"/>
    </w:rPr>
  </w:style>
  <w:style w:type="character" w:customStyle="1" w:styleId="ListLabel280">
    <w:name w:val="ListLabel 280"/>
    <w:qFormat/>
    <w:rPr>
      <w:rFonts w:cs="Wingdings"/>
    </w:rPr>
  </w:style>
  <w:style w:type="character" w:customStyle="1" w:styleId="ListLabel281">
    <w:name w:val="ListLabel 281"/>
    <w:qFormat/>
    <w:rPr>
      <w:rFonts w:cs="OpenSymbol"/>
      <w:b/>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Aria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cs="OpenSymbol"/>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b/>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b/>
    </w:rPr>
  </w:style>
  <w:style w:type="character" w:customStyle="1" w:styleId="ListLabel310">
    <w:name w:val="ListLabel 310"/>
    <w:qFormat/>
    <w:rPr>
      <w:rFonts w:cs="OpenSymbol"/>
    </w:rPr>
  </w:style>
  <w:style w:type="character" w:customStyle="1" w:styleId="ListLabel311">
    <w:name w:val="ListLabel 311"/>
    <w:qFormat/>
    <w:rPr>
      <w:rFonts w:cs="OpenSymbol"/>
    </w:rPr>
  </w:style>
  <w:style w:type="character" w:customStyle="1" w:styleId="ListLabel312">
    <w:name w:val="ListLabel 312"/>
    <w:qFormat/>
    <w:rPr>
      <w:rFonts w:cs="OpenSymbol"/>
    </w:rPr>
  </w:style>
  <w:style w:type="character" w:customStyle="1" w:styleId="ListLabel313">
    <w:name w:val="ListLabel 313"/>
    <w:qFormat/>
    <w:rPr>
      <w:rFonts w:cs="OpenSymbol"/>
    </w:rPr>
  </w:style>
  <w:style w:type="character" w:customStyle="1" w:styleId="ListLabel314">
    <w:name w:val="ListLabel 314"/>
    <w:qFormat/>
    <w:rPr>
      <w:rFonts w:cs="OpenSymbol"/>
    </w:rPr>
  </w:style>
  <w:style w:type="character" w:customStyle="1" w:styleId="ListLabel315">
    <w:name w:val="ListLabel 315"/>
    <w:qFormat/>
    <w:rPr>
      <w:rFonts w:cs="OpenSymbol"/>
    </w:rPr>
  </w:style>
  <w:style w:type="character" w:customStyle="1" w:styleId="ListLabel316">
    <w:name w:val="ListLabel 316"/>
    <w:qFormat/>
    <w:rPr>
      <w:rFonts w:cs="OpenSymbol"/>
    </w:rPr>
  </w:style>
  <w:style w:type="character" w:customStyle="1" w:styleId="ListLabel317">
    <w:name w:val="ListLabel 317"/>
    <w:qFormat/>
    <w:rPr>
      <w:rFonts w:cs="OpenSymbol"/>
    </w:rPr>
  </w:style>
  <w:style w:type="character" w:customStyle="1" w:styleId="ListLabel318">
    <w:name w:val="ListLabel 318"/>
    <w:qFormat/>
    <w:rPr>
      <w:rFonts w:cs="Symbol"/>
    </w:rPr>
  </w:style>
  <w:style w:type="character" w:customStyle="1" w:styleId="ListLabel319">
    <w:name w:val="ListLabel 319"/>
    <w:qFormat/>
    <w:rPr>
      <w:rFonts w:cs="Courier New"/>
    </w:rPr>
  </w:style>
  <w:style w:type="character" w:customStyle="1" w:styleId="ListLabel320">
    <w:name w:val="ListLabel 320"/>
    <w:qFormat/>
    <w:rPr>
      <w:rFonts w:cs="Wingdings"/>
    </w:rPr>
  </w:style>
  <w:style w:type="character" w:customStyle="1" w:styleId="ListLabel321">
    <w:name w:val="ListLabel 321"/>
    <w:qFormat/>
    <w:rPr>
      <w:rFonts w:cs="Symbol"/>
    </w:rPr>
  </w:style>
  <w:style w:type="character" w:customStyle="1" w:styleId="ListLabel322">
    <w:name w:val="ListLabel 322"/>
    <w:qFormat/>
    <w:rPr>
      <w:rFonts w:cs="Courier New"/>
    </w:rPr>
  </w:style>
  <w:style w:type="character" w:customStyle="1" w:styleId="ListLabel323">
    <w:name w:val="ListLabel 323"/>
    <w:qFormat/>
    <w:rPr>
      <w:rFonts w:cs="Wingdings"/>
    </w:rPr>
  </w:style>
  <w:style w:type="character" w:customStyle="1" w:styleId="ListLabel324">
    <w:name w:val="ListLabel 324"/>
    <w:qFormat/>
    <w:rPr>
      <w:rFonts w:cs="Symbol"/>
    </w:rPr>
  </w:style>
  <w:style w:type="character" w:customStyle="1" w:styleId="ListLabel325">
    <w:name w:val="ListLabel 325"/>
    <w:qFormat/>
    <w:rPr>
      <w:rFonts w:cs="Courier New"/>
    </w:rPr>
  </w:style>
  <w:style w:type="character" w:customStyle="1" w:styleId="ListLabel326">
    <w:name w:val="ListLabel 326"/>
    <w:qFormat/>
    <w:rPr>
      <w:rFonts w:cs="Wingdings"/>
    </w:rPr>
  </w:style>
  <w:style w:type="character" w:customStyle="1" w:styleId="ListLabel327">
    <w:name w:val="ListLabel 327"/>
    <w:qFormat/>
    <w:rPr>
      <w:rFonts w:cs="Symbol"/>
    </w:rPr>
  </w:style>
  <w:style w:type="character" w:customStyle="1" w:styleId="ListLabel328">
    <w:name w:val="ListLabel 328"/>
    <w:qFormat/>
    <w:rPr>
      <w:rFonts w:cs="Courier New"/>
    </w:rPr>
  </w:style>
  <w:style w:type="character" w:customStyle="1" w:styleId="ListLabel329">
    <w:name w:val="ListLabel 329"/>
    <w:qFormat/>
    <w:rPr>
      <w:rFonts w:cs="Wingdings"/>
    </w:rPr>
  </w:style>
  <w:style w:type="character" w:customStyle="1" w:styleId="ListLabel330">
    <w:name w:val="ListLabel 330"/>
    <w:qFormat/>
    <w:rPr>
      <w:rFonts w:cs="Symbol"/>
    </w:rPr>
  </w:style>
  <w:style w:type="character" w:customStyle="1" w:styleId="ListLabel331">
    <w:name w:val="ListLabel 331"/>
    <w:qFormat/>
    <w:rPr>
      <w:rFonts w:cs="Courier New"/>
    </w:rPr>
  </w:style>
  <w:style w:type="character" w:customStyle="1" w:styleId="ListLabel332">
    <w:name w:val="ListLabel 332"/>
    <w:qFormat/>
    <w:rPr>
      <w:rFonts w:cs="Wingdings"/>
    </w:rPr>
  </w:style>
  <w:style w:type="character" w:customStyle="1" w:styleId="ListLabel333">
    <w:name w:val="ListLabel 333"/>
    <w:qFormat/>
    <w:rPr>
      <w:rFonts w:cs="Symbol"/>
    </w:rPr>
  </w:style>
  <w:style w:type="character" w:customStyle="1" w:styleId="ListLabel334">
    <w:name w:val="ListLabel 334"/>
    <w:qFormat/>
    <w:rPr>
      <w:rFonts w:cs="Courier New"/>
    </w:rPr>
  </w:style>
  <w:style w:type="character" w:customStyle="1" w:styleId="ListLabel335">
    <w:name w:val="ListLabel 335"/>
    <w:qFormat/>
    <w:rPr>
      <w:rFonts w:cs="Wingdings"/>
    </w:rPr>
  </w:style>
  <w:style w:type="character" w:customStyle="1" w:styleId="ListLabel336">
    <w:name w:val="ListLabel 336"/>
    <w:qFormat/>
    <w:rPr>
      <w:rFonts w:cs="OpenSymbol"/>
      <w:b/>
    </w:rPr>
  </w:style>
  <w:style w:type="character" w:customStyle="1" w:styleId="ListLabel337">
    <w:name w:val="ListLabel 337"/>
    <w:qFormat/>
    <w:rPr>
      <w:rFonts w:cs="OpenSymbol"/>
    </w:rPr>
  </w:style>
  <w:style w:type="character" w:customStyle="1" w:styleId="ListLabel338">
    <w:name w:val="ListLabel 338"/>
    <w:qFormat/>
    <w:rPr>
      <w:rFonts w:cs="OpenSymbol"/>
    </w:rPr>
  </w:style>
  <w:style w:type="character" w:customStyle="1" w:styleId="ListLabel339">
    <w:name w:val="ListLabel 339"/>
    <w:qFormat/>
    <w:rPr>
      <w:rFonts w:cs="OpenSymbol"/>
    </w:rPr>
  </w:style>
  <w:style w:type="character" w:customStyle="1" w:styleId="ListLabel340">
    <w:name w:val="ListLabel 340"/>
    <w:qFormat/>
    <w:rPr>
      <w:rFonts w:cs="OpenSymbol"/>
    </w:rPr>
  </w:style>
  <w:style w:type="character" w:customStyle="1" w:styleId="ListLabel341">
    <w:name w:val="ListLabel 341"/>
    <w:qFormat/>
    <w:rPr>
      <w:rFonts w:cs="OpenSymbol"/>
    </w:rPr>
  </w:style>
  <w:style w:type="character" w:customStyle="1" w:styleId="ListLabel342">
    <w:name w:val="ListLabel 342"/>
    <w:qFormat/>
    <w:rPr>
      <w:rFonts w:cs="OpenSymbol"/>
    </w:rPr>
  </w:style>
  <w:style w:type="character" w:customStyle="1" w:styleId="ListLabel343">
    <w:name w:val="ListLabel 343"/>
    <w:qFormat/>
    <w:rPr>
      <w:rFonts w:cs="OpenSymbol"/>
    </w:rPr>
  </w:style>
  <w:style w:type="character" w:customStyle="1" w:styleId="ListLabel344">
    <w:name w:val="ListLabel 344"/>
    <w:qFormat/>
    <w:rPr>
      <w:rFonts w:cs="OpenSymbol"/>
    </w:rPr>
  </w:style>
  <w:style w:type="character" w:customStyle="1" w:styleId="ListLabel345">
    <w:name w:val="ListLabel 345"/>
    <w:qFormat/>
    <w:rPr>
      <w:rFonts w:cs="Arial"/>
    </w:rPr>
  </w:style>
  <w:style w:type="character" w:customStyle="1" w:styleId="TextocomentarioCar">
    <w:name w:val="Texto comentario Car"/>
    <w:basedOn w:val="Fuentedeprrafopredeter"/>
    <w:link w:val="Textocomentario"/>
    <w:uiPriority w:val="99"/>
    <w:semiHidden/>
    <w:qFormat/>
    <w:rPr>
      <w:rFonts w:ascii="Arial" w:hAnsi="Arial"/>
      <w:color w:val="00000A"/>
      <w:szCs w:val="20"/>
    </w:rPr>
  </w:style>
  <w:style w:type="character" w:styleId="Refdecomentario">
    <w:name w:val="annotation reference"/>
    <w:basedOn w:val="Fuentedeprrafopredeter"/>
    <w:uiPriority w:val="99"/>
    <w:semiHidden/>
    <w:unhideWhenUsed/>
    <w:qFormat/>
    <w:rPr>
      <w:sz w:val="16"/>
      <w:szCs w:val="16"/>
    </w:rPr>
  </w:style>
  <w:style w:type="character" w:customStyle="1" w:styleId="ListLabel346">
    <w:name w:val="ListLabel 346"/>
    <w:qFormat/>
    <w:rPr>
      <w:rFonts w:cs="OpenSymbol"/>
    </w:rPr>
  </w:style>
  <w:style w:type="character" w:customStyle="1" w:styleId="ListLabel347">
    <w:name w:val="ListLabel 347"/>
    <w:qFormat/>
    <w:rPr>
      <w:rFonts w:cs="OpenSymbol"/>
    </w:rPr>
  </w:style>
  <w:style w:type="character" w:customStyle="1" w:styleId="ListLabel348">
    <w:name w:val="ListLabel 348"/>
    <w:qFormat/>
    <w:rPr>
      <w:rFonts w:cs="OpenSymbol"/>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OpenSymbol"/>
    </w:rPr>
  </w:style>
  <w:style w:type="character" w:customStyle="1" w:styleId="ListLabel352">
    <w:name w:val="ListLabel 352"/>
    <w:qFormat/>
    <w:rPr>
      <w:rFonts w:cs="OpenSymbol"/>
    </w:rPr>
  </w:style>
  <w:style w:type="character" w:customStyle="1" w:styleId="ListLabel353">
    <w:name w:val="ListLabel 353"/>
    <w:qFormat/>
    <w:rPr>
      <w:rFonts w:cs="OpenSymbol"/>
    </w:rPr>
  </w:style>
  <w:style w:type="character" w:customStyle="1" w:styleId="ListLabel354">
    <w:name w:val="ListLabel 354"/>
    <w:qFormat/>
    <w:rPr>
      <w:rFonts w:cs="OpenSymbol"/>
    </w:rPr>
  </w:style>
  <w:style w:type="character" w:customStyle="1" w:styleId="ListLabel355">
    <w:name w:val="ListLabel 355"/>
    <w:qFormat/>
    <w:rPr>
      <w:rFonts w:cs="OpenSymbol"/>
      <w:b/>
    </w:rPr>
  </w:style>
  <w:style w:type="character" w:customStyle="1" w:styleId="ListLabel356">
    <w:name w:val="ListLabel 356"/>
    <w:qFormat/>
    <w:rPr>
      <w:rFonts w:cs="OpenSymbol"/>
    </w:rPr>
  </w:style>
  <w:style w:type="character" w:customStyle="1" w:styleId="ListLabel357">
    <w:name w:val="ListLabel 357"/>
    <w:qFormat/>
    <w:rPr>
      <w:rFonts w:cs="OpenSymbol"/>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Open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cs="OpenSymbol"/>
      <w:b/>
    </w:rPr>
  </w:style>
  <w:style w:type="character" w:customStyle="1" w:styleId="ListLabel365">
    <w:name w:val="ListLabel 365"/>
    <w:qFormat/>
    <w:rPr>
      <w:rFonts w:cs="OpenSymbol"/>
    </w:rPr>
  </w:style>
  <w:style w:type="character" w:customStyle="1" w:styleId="ListLabel366">
    <w:name w:val="ListLabel 366"/>
    <w:qFormat/>
    <w:rPr>
      <w:rFonts w:cs="OpenSymbol"/>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cs="OpenSymbol"/>
    </w:rPr>
  </w:style>
  <w:style w:type="character" w:customStyle="1" w:styleId="ListLabel373">
    <w:name w:val="ListLabel 373"/>
    <w:qFormat/>
    <w:rPr>
      <w:rFonts w:cs="Symbol"/>
    </w:rPr>
  </w:style>
  <w:style w:type="character" w:customStyle="1" w:styleId="ListLabel374">
    <w:name w:val="ListLabel 374"/>
    <w:qFormat/>
    <w:rPr>
      <w:rFonts w:cs="Courier New"/>
    </w:rPr>
  </w:style>
  <w:style w:type="character" w:customStyle="1" w:styleId="ListLabel375">
    <w:name w:val="ListLabel 375"/>
    <w:qFormat/>
    <w:rPr>
      <w:rFonts w:cs="Wingdings"/>
    </w:rPr>
  </w:style>
  <w:style w:type="character" w:customStyle="1" w:styleId="ListLabel376">
    <w:name w:val="ListLabel 376"/>
    <w:qFormat/>
    <w:rPr>
      <w:rFonts w:cs="Symbol"/>
    </w:rPr>
  </w:style>
  <w:style w:type="character" w:customStyle="1" w:styleId="ListLabel377">
    <w:name w:val="ListLabel 377"/>
    <w:qFormat/>
    <w:rPr>
      <w:rFonts w:cs="Courier New"/>
    </w:rPr>
  </w:style>
  <w:style w:type="character" w:customStyle="1" w:styleId="ListLabel378">
    <w:name w:val="ListLabel 378"/>
    <w:qFormat/>
    <w:rPr>
      <w:rFonts w:cs="Wingdings"/>
    </w:rPr>
  </w:style>
  <w:style w:type="character" w:customStyle="1" w:styleId="ListLabel379">
    <w:name w:val="ListLabel 379"/>
    <w:qFormat/>
    <w:rPr>
      <w:rFonts w:cs="Symbol"/>
    </w:rPr>
  </w:style>
  <w:style w:type="character" w:customStyle="1" w:styleId="ListLabel380">
    <w:name w:val="ListLabel 380"/>
    <w:qFormat/>
    <w:rPr>
      <w:rFonts w:cs="Courier New"/>
    </w:rPr>
  </w:style>
  <w:style w:type="character" w:customStyle="1" w:styleId="ListLabel381">
    <w:name w:val="ListLabel 381"/>
    <w:qFormat/>
    <w:rPr>
      <w:rFonts w:cs="Wingdings"/>
    </w:rPr>
  </w:style>
  <w:style w:type="character" w:customStyle="1" w:styleId="ListLabel382">
    <w:name w:val="ListLabel 382"/>
    <w:qFormat/>
    <w:rPr>
      <w:rFonts w:cs="Symbol"/>
    </w:rPr>
  </w:style>
  <w:style w:type="character" w:customStyle="1" w:styleId="ListLabel383">
    <w:name w:val="ListLabel 383"/>
    <w:qFormat/>
    <w:rPr>
      <w:rFonts w:cs="Courier New"/>
    </w:rPr>
  </w:style>
  <w:style w:type="character" w:customStyle="1" w:styleId="ListLabel384">
    <w:name w:val="ListLabel 384"/>
    <w:qFormat/>
    <w:rPr>
      <w:rFonts w:cs="Wingdings"/>
    </w:rPr>
  </w:style>
  <w:style w:type="character" w:customStyle="1" w:styleId="ListLabel385">
    <w:name w:val="ListLabel 385"/>
    <w:qFormat/>
    <w:rPr>
      <w:rFonts w:cs="Symbol"/>
    </w:rPr>
  </w:style>
  <w:style w:type="character" w:customStyle="1" w:styleId="ListLabel386">
    <w:name w:val="ListLabel 386"/>
    <w:qFormat/>
    <w:rPr>
      <w:rFonts w:cs="Courier New"/>
    </w:rPr>
  </w:style>
  <w:style w:type="character" w:customStyle="1" w:styleId="ListLabel387">
    <w:name w:val="ListLabel 387"/>
    <w:qFormat/>
    <w:rPr>
      <w:rFonts w:cs="Wingdings"/>
    </w:rPr>
  </w:style>
  <w:style w:type="character" w:customStyle="1" w:styleId="ListLabel388">
    <w:name w:val="ListLabel 388"/>
    <w:qFormat/>
    <w:rPr>
      <w:rFonts w:cs="Symbol"/>
    </w:rPr>
  </w:style>
  <w:style w:type="character" w:customStyle="1" w:styleId="ListLabel389">
    <w:name w:val="ListLabel 389"/>
    <w:qFormat/>
    <w:rPr>
      <w:rFonts w:cs="Courier New"/>
    </w:rPr>
  </w:style>
  <w:style w:type="character" w:customStyle="1" w:styleId="ListLabel390">
    <w:name w:val="ListLabel 390"/>
    <w:qFormat/>
    <w:rPr>
      <w:rFonts w:cs="Wingdings"/>
    </w:rPr>
  </w:style>
  <w:style w:type="character" w:customStyle="1" w:styleId="ListLabel391">
    <w:name w:val="ListLabel 391"/>
    <w:qFormat/>
    <w:rPr>
      <w:rFonts w:cs="OpenSymbol"/>
      <w:b/>
    </w:rPr>
  </w:style>
  <w:style w:type="character" w:customStyle="1" w:styleId="ListLabel392">
    <w:name w:val="ListLabel 392"/>
    <w:qFormat/>
    <w:rPr>
      <w:rFonts w:cs="OpenSymbol"/>
    </w:rPr>
  </w:style>
  <w:style w:type="character" w:customStyle="1" w:styleId="ListLabel393">
    <w:name w:val="ListLabel 393"/>
    <w:qFormat/>
    <w:rPr>
      <w:rFonts w:cs="OpenSymbol"/>
    </w:rPr>
  </w:style>
  <w:style w:type="character" w:customStyle="1" w:styleId="ListLabel394">
    <w:name w:val="ListLabel 394"/>
    <w:qFormat/>
    <w:rPr>
      <w:rFonts w:cs="OpenSymbol"/>
    </w:rPr>
  </w:style>
  <w:style w:type="character" w:customStyle="1" w:styleId="ListLabel395">
    <w:name w:val="ListLabel 395"/>
    <w:qFormat/>
    <w:rPr>
      <w:rFonts w:cs="OpenSymbol"/>
    </w:rPr>
  </w:style>
  <w:style w:type="character" w:customStyle="1" w:styleId="ListLabel396">
    <w:name w:val="ListLabel 396"/>
    <w:qFormat/>
    <w:rPr>
      <w:rFonts w:cs="OpenSymbol"/>
    </w:rPr>
  </w:style>
  <w:style w:type="character" w:customStyle="1" w:styleId="ListLabel397">
    <w:name w:val="ListLabel 397"/>
    <w:qFormat/>
    <w:rPr>
      <w:rFonts w:cs="OpenSymbol"/>
    </w:rPr>
  </w:style>
  <w:style w:type="character" w:customStyle="1" w:styleId="ListLabel398">
    <w:name w:val="ListLabel 398"/>
    <w:qFormat/>
    <w:rPr>
      <w:rFonts w:cs="OpenSymbol"/>
    </w:rPr>
  </w:style>
  <w:style w:type="character" w:customStyle="1" w:styleId="ListLabel399">
    <w:name w:val="ListLabel 399"/>
    <w:qFormat/>
    <w:rPr>
      <w:rFonts w:cs="OpenSymbol"/>
    </w:rPr>
  </w:style>
  <w:style w:type="character" w:customStyle="1" w:styleId="ListLabel400">
    <w:name w:val="ListLabel 400"/>
    <w:qFormat/>
    <w:rPr>
      <w:rFonts w:cs="Courier New"/>
    </w:rPr>
  </w:style>
  <w:style w:type="character" w:customStyle="1" w:styleId="ListLabel401">
    <w:name w:val="ListLabel 401"/>
    <w:qFormat/>
    <w:rPr>
      <w:rFonts w:cs="Courier New"/>
    </w:rPr>
  </w:style>
  <w:style w:type="character" w:customStyle="1" w:styleId="ListLabel402">
    <w:name w:val="ListLabel 402"/>
    <w:qFormat/>
    <w:rPr>
      <w:rFonts w:cs="Courier New"/>
    </w:rPr>
  </w:style>
  <w:style w:type="character" w:customStyle="1" w:styleId="ListLabel403">
    <w:name w:val="ListLabel 403"/>
    <w:qFormat/>
    <w:rPr>
      <w:rFonts w:cs="Courier New"/>
    </w:rPr>
  </w:style>
  <w:style w:type="character" w:customStyle="1" w:styleId="ListLabel404">
    <w:name w:val="ListLabel 404"/>
    <w:qFormat/>
    <w:rPr>
      <w:rFonts w:cs="Courier New"/>
    </w:rPr>
  </w:style>
  <w:style w:type="character" w:customStyle="1" w:styleId="ListLabel405">
    <w:name w:val="ListLabel 405"/>
    <w:qFormat/>
    <w:rPr>
      <w:rFonts w:cs="Courier New"/>
    </w:rPr>
  </w:style>
  <w:style w:type="character" w:customStyle="1" w:styleId="ListLabel406">
    <w:name w:val="ListLabel 406"/>
    <w:qFormat/>
    <w:rPr>
      <w:rFonts w:cs="Courier New"/>
    </w:rPr>
  </w:style>
  <w:style w:type="character" w:customStyle="1" w:styleId="ListLabel407">
    <w:name w:val="ListLabel 407"/>
    <w:qFormat/>
    <w:rPr>
      <w:rFonts w:cs="Courier New"/>
    </w:rPr>
  </w:style>
  <w:style w:type="character" w:customStyle="1" w:styleId="ListLabel408">
    <w:name w:val="ListLabel 408"/>
    <w:qFormat/>
    <w:rPr>
      <w:rFonts w:cs="Courier New"/>
    </w:rPr>
  </w:style>
  <w:style w:type="character" w:customStyle="1" w:styleId="ListLabel409">
    <w:name w:val="ListLabel 409"/>
    <w:qFormat/>
    <w:rPr>
      <w:rFonts w:cs="Courier New"/>
    </w:rPr>
  </w:style>
  <w:style w:type="character" w:customStyle="1" w:styleId="ListLabel410">
    <w:name w:val="ListLabel 410"/>
    <w:qFormat/>
    <w:rPr>
      <w:rFonts w:cs="Courier New"/>
    </w:rPr>
  </w:style>
  <w:style w:type="character" w:customStyle="1" w:styleId="ListLabel411">
    <w:name w:val="ListLabel 411"/>
    <w:qFormat/>
    <w:rPr>
      <w:rFonts w:cs="Courier New"/>
    </w:rPr>
  </w:style>
  <w:style w:type="character" w:customStyle="1" w:styleId="ListLabel412">
    <w:name w:val="ListLabel 412"/>
    <w:qFormat/>
    <w:rPr>
      <w:rFonts w:cs="Arial"/>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OpenSymbol"/>
    </w:rPr>
  </w:style>
  <w:style w:type="character" w:customStyle="1" w:styleId="ListLabel421">
    <w:name w:val="ListLabel 421"/>
    <w:qFormat/>
    <w:rPr>
      <w:rFonts w:cs="OpenSymbol"/>
    </w:rPr>
  </w:style>
  <w:style w:type="character" w:customStyle="1" w:styleId="ListLabel422">
    <w:name w:val="ListLabel 422"/>
    <w:qFormat/>
    <w:rPr>
      <w:rFonts w:cs="OpenSymbol"/>
      <w:b/>
    </w:rPr>
  </w:style>
  <w:style w:type="character" w:customStyle="1" w:styleId="ListLabel423">
    <w:name w:val="ListLabel 423"/>
    <w:qFormat/>
    <w:rPr>
      <w:rFonts w:cs="Open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cs="OpenSymbol"/>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OpenSymbol"/>
    </w:rPr>
  </w:style>
  <w:style w:type="character" w:customStyle="1" w:styleId="ListLabel430">
    <w:name w:val="ListLabel 430"/>
    <w:qFormat/>
    <w:rPr>
      <w:rFonts w:cs="OpenSymbol"/>
    </w:rPr>
  </w:style>
  <w:style w:type="character" w:customStyle="1" w:styleId="ListLabel431">
    <w:name w:val="ListLabel 431"/>
    <w:qFormat/>
    <w:rPr>
      <w:rFonts w:cs="OpenSymbol"/>
      <w:b/>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cs="OpenSymbol"/>
    </w:rPr>
  </w:style>
  <w:style w:type="character" w:customStyle="1" w:styleId="ListLabel440">
    <w:name w:val="ListLabel 440"/>
    <w:qFormat/>
    <w:rPr>
      <w:rFonts w:cs="Symbol"/>
    </w:rPr>
  </w:style>
  <w:style w:type="character" w:customStyle="1" w:styleId="ListLabel441">
    <w:name w:val="ListLabel 441"/>
    <w:qFormat/>
    <w:rPr>
      <w:rFonts w:cs="Courier New"/>
    </w:rPr>
  </w:style>
  <w:style w:type="character" w:customStyle="1" w:styleId="ListLabel442">
    <w:name w:val="ListLabel 442"/>
    <w:qFormat/>
    <w:rPr>
      <w:rFonts w:cs="Wingdings"/>
    </w:rPr>
  </w:style>
  <w:style w:type="character" w:customStyle="1" w:styleId="ListLabel443">
    <w:name w:val="ListLabel 443"/>
    <w:qFormat/>
    <w:rPr>
      <w:rFonts w:cs="Symbol"/>
    </w:rPr>
  </w:style>
  <w:style w:type="character" w:customStyle="1" w:styleId="ListLabel444">
    <w:name w:val="ListLabel 444"/>
    <w:qFormat/>
    <w:rPr>
      <w:rFonts w:cs="Courier New"/>
    </w:rPr>
  </w:style>
  <w:style w:type="character" w:customStyle="1" w:styleId="ListLabel445">
    <w:name w:val="ListLabel 445"/>
    <w:qFormat/>
    <w:rPr>
      <w:rFonts w:cs="Wingdings"/>
    </w:rPr>
  </w:style>
  <w:style w:type="character" w:customStyle="1" w:styleId="ListLabel446">
    <w:name w:val="ListLabel 446"/>
    <w:qFormat/>
    <w:rPr>
      <w:rFonts w:cs="Symbol"/>
    </w:rPr>
  </w:style>
  <w:style w:type="character" w:customStyle="1" w:styleId="ListLabel447">
    <w:name w:val="ListLabel 447"/>
    <w:qFormat/>
    <w:rPr>
      <w:rFonts w:cs="Courier New"/>
    </w:rPr>
  </w:style>
  <w:style w:type="character" w:customStyle="1" w:styleId="ListLabel448">
    <w:name w:val="ListLabel 448"/>
    <w:qFormat/>
    <w:rPr>
      <w:rFonts w:cs="Wingdings"/>
    </w:rPr>
  </w:style>
  <w:style w:type="character" w:customStyle="1" w:styleId="ListLabel449">
    <w:name w:val="ListLabel 449"/>
    <w:qFormat/>
    <w:rPr>
      <w:rFonts w:cs="Symbol"/>
    </w:rPr>
  </w:style>
  <w:style w:type="character" w:customStyle="1" w:styleId="ListLabel450">
    <w:name w:val="ListLabel 450"/>
    <w:qFormat/>
    <w:rPr>
      <w:rFonts w:cs="Courier New"/>
    </w:rPr>
  </w:style>
  <w:style w:type="character" w:customStyle="1" w:styleId="ListLabel451">
    <w:name w:val="ListLabel 451"/>
    <w:qFormat/>
    <w:rPr>
      <w:rFonts w:cs="Wingdings"/>
    </w:rPr>
  </w:style>
  <w:style w:type="character" w:customStyle="1" w:styleId="ListLabel452">
    <w:name w:val="ListLabel 452"/>
    <w:qFormat/>
    <w:rPr>
      <w:rFonts w:cs="Symbol"/>
    </w:rPr>
  </w:style>
  <w:style w:type="character" w:customStyle="1" w:styleId="ListLabel453">
    <w:name w:val="ListLabel 453"/>
    <w:qFormat/>
    <w:rPr>
      <w:rFonts w:cs="Courier New"/>
    </w:rPr>
  </w:style>
  <w:style w:type="character" w:customStyle="1" w:styleId="ListLabel454">
    <w:name w:val="ListLabel 454"/>
    <w:qFormat/>
    <w:rPr>
      <w:rFonts w:cs="Wingdings"/>
    </w:rPr>
  </w:style>
  <w:style w:type="character" w:customStyle="1" w:styleId="ListLabel455">
    <w:name w:val="ListLabel 455"/>
    <w:qFormat/>
    <w:rPr>
      <w:rFonts w:cs="Symbol"/>
    </w:rPr>
  </w:style>
  <w:style w:type="character" w:customStyle="1" w:styleId="ListLabel456">
    <w:name w:val="ListLabel 456"/>
    <w:qFormat/>
    <w:rPr>
      <w:rFonts w:cs="Courier New"/>
    </w:rPr>
  </w:style>
  <w:style w:type="character" w:customStyle="1" w:styleId="ListLabel457">
    <w:name w:val="ListLabel 457"/>
    <w:qFormat/>
    <w:rPr>
      <w:rFonts w:cs="Wingdings"/>
    </w:rPr>
  </w:style>
  <w:style w:type="character" w:customStyle="1" w:styleId="ListLabel458">
    <w:name w:val="ListLabel 458"/>
    <w:qFormat/>
    <w:rPr>
      <w:rFonts w:cs="OpenSymbol"/>
      <w:b/>
    </w:rPr>
  </w:style>
  <w:style w:type="character" w:customStyle="1" w:styleId="ListLabel459">
    <w:name w:val="ListLabel 459"/>
    <w:qFormat/>
    <w:rPr>
      <w:rFonts w:cs="OpenSymbol"/>
    </w:rPr>
  </w:style>
  <w:style w:type="character" w:customStyle="1" w:styleId="ListLabel460">
    <w:name w:val="ListLabel 460"/>
    <w:qFormat/>
    <w:rPr>
      <w:rFonts w:cs="OpenSymbol"/>
    </w:rPr>
  </w:style>
  <w:style w:type="character" w:customStyle="1" w:styleId="ListLabel461">
    <w:name w:val="ListLabel 461"/>
    <w:qFormat/>
    <w:rPr>
      <w:rFonts w:cs="OpenSymbol"/>
    </w:rPr>
  </w:style>
  <w:style w:type="character" w:customStyle="1" w:styleId="ListLabel462">
    <w:name w:val="ListLabel 462"/>
    <w:qFormat/>
    <w:rPr>
      <w:rFonts w:cs="OpenSymbol"/>
    </w:rPr>
  </w:style>
  <w:style w:type="character" w:customStyle="1" w:styleId="ListLabel463">
    <w:name w:val="ListLabel 463"/>
    <w:qFormat/>
    <w:rPr>
      <w:rFonts w:cs="OpenSymbol"/>
    </w:rPr>
  </w:style>
  <w:style w:type="character" w:customStyle="1" w:styleId="ListLabel464">
    <w:name w:val="ListLabel 464"/>
    <w:qFormat/>
    <w:rPr>
      <w:rFonts w:cs="OpenSymbol"/>
    </w:rPr>
  </w:style>
  <w:style w:type="character" w:customStyle="1" w:styleId="ListLabel465">
    <w:name w:val="ListLabel 465"/>
    <w:qFormat/>
    <w:rPr>
      <w:rFonts w:cs="OpenSymbol"/>
    </w:rPr>
  </w:style>
  <w:style w:type="character" w:customStyle="1" w:styleId="ListLabel466">
    <w:name w:val="ListLabel 466"/>
    <w:qFormat/>
    <w:rPr>
      <w:rFonts w:cs="OpenSymbol"/>
    </w:rPr>
  </w:style>
  <w:style w:type="character" w:customStyle="1" w:styleId="ListLabel467">
    <w:name w:val="ListLabel 467"/>
    <w:qFormat/>
    <w:rPr>
      <w:rFonts w:cs="OpenSymbol"/>
      <w:b/>
    </w:rPr>
  </w:style>
  <w:style w:type="character" w:customStyle="1" w:styleId="ListLabel468">
    <w:name w:val="ListLabel 468"/>
    <w:qFormat/>
    <w:rPr>
      <w:rFonts w:cs="OpenSymbol"/>
    </w:rPr>
  </w:style>
  <w:style w:type="character" w:customStyle="1" w:styleId="ListLabel469">
    <w:name w:val="ListLabel 469"/>
    <w:qFormat/>
    <w:rPr>
      <w:rFonts w:cs="OpenSymbol"/>
    </w:rPr>
  </w:style>
  <w:style w:type="character" w:customStyle="1" w:styleId="ListLabel470">
    <w:name w:val="ListLabel 470"/>
    <w:qFormat/>
    <w:rPr>
      <w:rFonts w:cs="OpenSymbol"/>
    </w:rPr>
  </w:style>
  <w:style w:type="character" w:customStyle="1" w:styleId="ListLabel471">
    <w:name w:val="ListLabel 471"/>
    <w:qFormat/>
    <w:rPr>
      <w:rFonts w:cs="OpenSymbol"/>
    </w:rPr>
  </w:style>
  <w:style w:type="character" w:customStyle="1" w:styleId="ListLabel472">
    <w:name w:val="ListLabel 472"/>
    <w:qFormat/>
    <w:rPr>
      <w:rFonts w:cs="OpenSymbol"/>
    </w:rPr>
  </w:style>
  <w:style w:type="character" w:customStyle="1" w:styleId="ListLabel473">
    <w:name w:val="ListLabel 473"/>
    <w:qFormat/>
    <w:rPr>
      <w:rFonts w:cs="OpenSymbol"/>
    </w:rPr>
  </w:style>
  <w:style w:type="character" w:customStyle="1" w:styleId="ListLabel474">
    <w:name w:val="ListLabel 474"/>
    <w:qFormat/>
    <w:rPr>
      <w:rFonts w:cs="OpenSymbol"/>
    </w:rPr>
  </w:style>
  <w:style w:type="character" w:customStyle="1" w:styleId="ListLabel475">
    <w:name w:val="ListLabel 475"/>
    <w:qFormat/>
    <w:rPr>
      <w:rFonts w:cs="OpenSymbol"/>
    </w:rPr>
  </w:style>
  <w:style w:type="character" w:customStyle="1" w:styleId="ListLabel476">
    <w:name w:val="ListLabel 476"/>
    <w:qFormat/>
    <w:rPr>
      <w:rFonts w:cs="OpenSymbol"/>
      <w:b/>
    </w:rPr>
  </w:style>
  <w:style w:type="character" w:customStyle="1" w:styleId="ListLabel477">
    <w:name w:val="ListLabel 477"/>
    <w:qFormat/>
    <w:rPr>
      <w:rFonts w:cs="OpenSymbol"/>
    </w:rPr>
  </w:style>
  <w:style w:type="character" w:customStyle="1" w:styleId="ListLabel478">
    <w:name w:val="ListLabel 478"/>
    <w:qFormat/>
    <w:rPr>
      <w:rFonts w:cs="OpenSymbol"/>
    </w:rPr>
  </w:style>
  <w:style w:type="character" w:customStyle="1" w:styleId="ListLabel479">
    <w:name w:val="ListLabel 479"/>
    <w:qFormat/>
    <w:rPr>
      <w:rFonts w:cs="OpenSymbol"/>
    </w:rPr>
  </w:style>
  <w:style w:type="character" w:customStyle="1" w:styleId="ListLabel480">
    <w:name w:val="ListLabel 480"/>
    <w:qFormat/>
    <w:rPr>
      <w:rFonts w:cs="OpenSymbol"/>
    </w:rPr>
  </w:style>
  <w:style w:type="character" w:customStyle="1" w:styleId="ListLabel481">
    <w:name w:val="ListLabel 481"/>
    <w:qFormat/>
    <w:rPr>
      <w:rFonts w:cs="OpenSymbol"/>
    </w:rPr>
  </w:style>
  <w:style w:type="character" w:customStyle="1" w:styleId="ListLabel482">
    <w:name w:val="ListLabel 482"/>
    <w:qFormat/>
    <w:rPr>
      <w:rFonts w:cs="OpenSymbol"/>
    </w:rPr>
  </w:style>
  <w:style w:type="character" w:customStyle="1" w:styleId="ListLabel483">
    <w:name w:val="ListLabel 483"/>
    <w:qFormat/>
    <w:rPr>
      <w:rFonts w:cs="OpenSymbol"/>
    </w:rPr>
  </w:style>
  <w:style w:type="character" w:customStyle="1" w:styleId="ListLabel484">
    <w:name w:val="ListLabel 484"/>
    <w:qFormat/>
    <w:rPr>
      <w:rFonts w:cs="OpenSymbol"/>
    </w:rPr>
  </w:style>
  <w:style w:type="character" w:customStyle="1" w:styleId="ListLabel485">
    <w:name w:val="ListLabel 485"/>
    <w:qFormat/>
    <w:rPr>
      <w:rFonts w:cs="Arial"/>
    </w:rPr>
  </w:style>
  <w:style w:type="character" w:customStyle="1" w:styleId="ListLabel486">
    <w:name w:val="ListLabel 486"/>
    <w:qFormat/>
    <w:rPr>
      <w:rFonts w:cs="TeXGyreTermes-Regular"/>
      <w:lang w:val="es-ES"/>
    </w:rPr>
  </w:style>
  <w:style w:type="character" w:customStyle="1" w:styleId="ListLabel487">
    <w:name w:val="ListLabel 487"/>
    <w:qFormat/>
    <w:rPr>
      <w:b w:val="0"/>
      <w:bCs w:val="0"/>
    </w:rPr>
  </w:style>
  <w:style w:type="character" w:customStyle="1" w:styleId="ListLabel488">
    <w:name w:val="ListLabel 488"/>
    <w:qFormat/>
    <w:rPr>
      <w:rFonts w:cs="OpenSymbol"/>
    </w:rPr>
  </w:style>
  <w:style w:type="character" w:customStyle="1" w:styleId="ListLabel489">
    <w:name w:val="ListLabel 489"/>
    <w:qFormat/>
    <w:rPr>
      <w:rFonts w:cs="OpenSymbol"/>
    </w:rPr>
  </w:style>
  <w:style w:type="character" w:customStyle="1" w:styleId="ListLabel490">
    <w:name w:val="ListLabel 490"/>
    <w:qFormat/>
    <w:rPr>
      <w:rFonts w:cs="OpenSymbol"/>
    </w:rPr>
  </w:style>
  <w:style w:type="character" w:customStyle="1" w:styleId="ListLabel491">
    <w:name w:val="ListLabel 491"/>
    <w:qFormat/>
    <w:rPr>
      <w:rFonts w:cs="OpenSymbol"/>
    </w:rPr>
  </w:style>
  <w:style w:type="character" w:customStyle="1" w:styleId="ListLabel492">
    <w:name w:val="ListLabel 492"/>
    <w:qFormat/>
    <w:rPr>
      <w:rFonts w:cs="OpenSymbol"/>
    </w:rPr>
  </w:style>
  <w:style w:type="character" w:customStyle="1" w:styleId="ListLabel493">
    <w:name w:val="ListLabel 493"/>
    <w:qFormat/>
    <w:rPr>
      <w:rFonts w:cs="OpenSymbol"/>
    </w:rPr>
  </w:style>
  <w:style w:type="character" w:customStyle="1" w:styleId="ListLabel494">
    <w:name w:val="ListLabel 494"/>
    <w:qFormat/>
    <w:rPr>
      <w:rFonts w:cs="OpenSymbol"/>
    </w:rPr>
  </w:style>
  <w:style w:type="character" w:customStyle="1" w:styleId="ListLabel495">
    <w:name w:val="ListLabel 495"/>
    <w:qFormat/>
    <w:rPr>
      <w:rFonts w:cs="OpenSymbol"/>
    </w:rPr>
  </w:style>
  <w:style w:type="character" w:customStyle="1" w:styleId="ListLabel496">
    <w:name w:val="ListLabel 496"/>
    <w:qFormat/>
    <w:rPr>
      <w:rFonts w:cs="OpenSymbol"/>
    </w:rPr>
  </w:style>
  <w:style w:type="character" w:customStyle="1" w:styleId="ListLabel497">
    <w:name w:val="ListLabel 497"/>
    <w:qFormat/>
    <w:rPr>
      <w:rFonts w:cs="OpenSymbol"/>
      <w:b/>
    </w:rPr>
  </w:style>
  <w:style w:type="character" w:customStyle="1" w:styleId="ListLabel498">
    <w:name w:val="ListLabel 498"/>
    <w:qFormat/>
    <w:rPr>
      <w:rFonts w:cs="OpenSymbol"/>
    </w:rPr>
  </w:style>
  <w:style w:type="character" w:customStyle="1" w:styleId="ListLabel499">
    <w:name w:val="ListLabel 499"/>
    <w:qFormat/>
    <w:rPr>
      <w:rFonts w:cs="OpenSymbol"/>
    </w:rPr>
  </w:style>
  <w:style w:type="character" w:customStyle="1" w:styleId="ListLabel500">
    <w:name w:val="ListLabel 500"/>
    <w:qFormat/>
    <w:rPr>
      <w:rFonts w:cs="OpenSymbol"/>
    </w:rPr>
  </w:style>
  <w:style w:type="character" w:customStyle="1" w:styleId="ListLabel501">
    <w:name w:val="ListLabel 501"/>
    <w:qFormat/>
    <w:rPr>
      <w:rFonts w:cs="OpenSymbol"/>
    </w:rPr>
  </w:style>
  <w:style w:type="character" w:customStyle="1" w:styleId="ListLabel502">
    <w:name w:val="ListLabel 502"/>
    <w:qFormat/>
    <w:rPr>
      <w:rFonts w:cs="OpenSymbol"/>
    </w:rPr>
  </w:style>
  <w:style w:type="character" w:customStyle="1" w:styleId="ListLabel503">
    <w:name w:val="ListLabel 503"/>
    <w:qFormat/>
    <w:rPr>
      <w:rFonts w:cs="OpenSymbol"/>
    </w:rPr>
  </w:style>
  <w:style w:type="character" w:customStyle="1" w:styleId="ListLabel504">
    <w:name w:val="ListLabel 504"/>
    <w:qFormat/>
    <w:rPr>
      <w:rFonts w:cs="OpenSymbol"/>
    </w:rPr>
  </w:style>
  <w:style w:type="character" w:customStyle="1" w:styleId="ListLabel505">
    <w:name w:val="ListLabel 505"/>
    <w:qFormat/>
    <w:rPr>
      <w:rFonts w:cs="OpenSymbol"/>
    </w:rPr>
  </w:style>
  <w:style w:type="character" w:customStyle="1" w:styleId="ListLabel506">
    <w:name w:val="ListLabel 506"/>
    <w:qFormat/>
    <w:rPr>
      <w:rFonts w:cs="OpenSymbol"/>
      <w:b/>
    </w:rPr>
  </w:style>
  <w:style w:type="character" w:customStyle="1" w:styleId="ListLabel507">
    <w:name w:val="ListLabel 507"/>
    <w:qFormat/>
    <w:rPr>
      <w:rFonts w:cs="OpenSymbol"/>
    </w:rPr>
  </w:style>
  <w:style w:type="character" w:customStyle="1" w:styleId="ListLabel508">
    <w:name w:val="ListLabel 508"/>
    <w:qFormat/>
    <w:rPr>
      <w:rFonts w:cs="OpenSymbol"/>
    </w:rPr>
  </w:style>
  <w:style w:type="character" w:customStyle="1" w:styleId="ListLabel509">
    <w:name w:val="ListLabel 509"/>
    <w:qFormat/>
    <w:rPr>
      <w:rFonts w:cs="OpenSymbol"/>
    </w:rPr>
  </w:style>
  <w:style w:type="character" w:customStyle="1" w:styleId="ListLabel510">
    <w:name w:val="ListLabel 510"/>
    <w:qFormat/>
    <w:rPr>
      <w:rFonts w:cs="OpenSymbol"/>
    </w:rPr>
  </w:style>
  <w:style w:type="character" w:customStyle="1" w:styleId="ListLabel511">
    <w:name w:val="ListLabel 511"/>
    <w:qFormat/>
    <w:rPr>
      <w:rFonts w:cs="OpenSymbol"/>
    </w:rPr>
  </w:style>
  <w:style w:type="character" w:customStyle="1" w:styleId="ListLabel512">
    <w:name w:val="ListLabel 512"/>
    <w:qFormat/>
    <w:rPr>
      <w:rFonts w:cs="OpenSymbol"/>
    </w:rPr>
  </w:style>
  <w:style w:type="character" w:customStyle="1" w:styleId="ListLabel513">
    <w:name w:val="ListLabel 513"/>
    <w:qFormat/>
    <w:rPr>
      <w:rFonts w:cs="OpenSymbol"/>
    </w:rPr>
  </w:style>
  <w:style w:type="character" w:customStyle="1" w:styleId="ListLabel514">
    <w:name w:val="ListLabel 514"/>
    <w:qFormat/>
    <w:rPr>
      <w:rFonts w:cs="OpenSymbol"/>
    </w:rPr>
  </w:style>
  <w:style w:type="character" w:customStyle="1" w:styleId="ListLabel515">
    <w:name w:val="ListLabel 515"/>
    <w:qFormat/>
    <w:rPr>
      <w:rFonts w:cs="Symbol"/>
    </w:rPr>
  </w:style>
  <w:style w:type="character" w:customStyle="1" w:styleId="ListLabel516">
    <w:name w:val="ListLabel 516"/>
    <w:qFormat/>
    <w:rPr>
      <w:rFonts w:cs="Courier New"/>
    </w:rPr>
  </w:style>
  <w:style w:type="character" w:customStyle="1" w:styleId="ListLabel517">
    <w:name w:val="ListLabel 517"/>
    <w:qFormat/>
    <w:rPr>
      <w:rFonts w:cs="Wingdings"/>
    </w:rPr>
  </w:style>
  <w:style w:type="character" w:customStyle="1" w:styleId="ListLabel518">
    <w:name w:val="ListLabel 518"/>
    <w:qFormat/>
    <w:rPr>
      <w:rFonts w:cs="Symbol"/>
    </w:rPr>
  </w:style>
  <w:style w:type="character" w:customStyle="1" w:styleId="ListLabel519">
    <w:name w:val="ListLabel 519"/>
    <w:qFormat/>
    <w:rPr>
      <w:rFonts w:cs="Courier New"/>
    </w:rPr>
  </w:style>
  <w:style w:type="character" w:customStyle="1" w:styleId="ListLabel520">
    <w:name w:val="ListLabel 520"/>
    <w:qFormat/>
    <w:rPr>
      <w:rFonts w:cs="Wingdings"/>
    </w:rPr>
  </w:style>
  <w:style w:type="character" w:customStyle="1" w:styleId="ListLabel521">
    <w:name w:val="ListLabel 521"/>
    <w:qFormat/>
    <w:rPr>
      <w:rFonts w:cs="Symbol"/>
    </w:rPr>
  </w:style>
  <w:style w:type="character" w:customStyle="1" w:styleId="ListLabel522">
    <w:name w:val="ListLabel 522"/>
    <w:qFormat/>
    <w:rPr>
      <w:rFonts w:cs="Courier New"/>
    </w:rPr>
  </w:style>
  <w:style w:type="character" w:customStyle="1" w:styleId="ListLabel523">
    <w:name w:val="ListLabel 523"/>
    <w:qFormat/>
    <w:rPr>
      <w:rFonts w:cs="Wingdings"/>
    </w:rPr>
  </w:style>
  <w:style w:type="character" w:customStyle="1" w:styleId="ListLabel524">
    <w:name w:val="ListLabel 524"/>
    <w:qFormat/>
    <w:rPr>
      <w:rFonts w:cs="Symbol"/>
    </w:rPr>
  </w:style>
  <w:style w:type="character" w:customStyle="1" w:styleId="ListLabel525">
    <w:name w:val="ListLabel 525"/>
    <w:qFormat/>
    <w:rPr>
      <w:rFonts w:cs="Courier New"/>
    </w:rPr>
  </w:style>
  <w:style w:type="character" w:customStyle="1" w:styleId="ListLabel526">
    <w:name w:val="ListLabel 526"/>
    <w:qFormat/>
    <w:rPr>
      <w:rFonts w:cs="Wingdings"/>
    </w:rPr>
  </w:style>
  <w:style w:type="character" w:customStyle="1" w:styleId="ListLabel527">
    <w:name w:val="ListLabel 527"/>
    <w:qFormat/>
    <w:rPr>
      <w:rFonts w:cs="Symbol"/>
    </w:rPr>
  </w:style>
  <w:style w:type="character" w:customStyle="1" w:styleId="ListLabel528">
    <w:name w:val="ListLabel 528"/>
    <w:qFormat/>
    <w:rPr>
      <w:rFonts w:cs="Courier New"/>
    </w:rPr>
  </w:style>
  <w:style w:type="character" w:customStyle="1" w:styleId="ListLabel529">
    <w:name w:val="ListLabel 529"/>
    <w:qFormat/>
    <w:rPr>
      <w:rFonts w:cs="Wingdings"/>
    </w:rPr>
  </w:style>
  <w:style w:type="character" w:customStyle="1" w:styleId="ListLabel530">
    <w:name w:val="ListLabel 530"/>
    <w:qFormat/>
    <w:rPr>
      <w:rFonts w:cs="Symbol"/>
    </w:rPr>
  </w:style>
  <w:style w:type="character" w:customStyle="1" w:styleId="ListLabel531">
    <w:name w:val="ListLabel 531"/>
    <w:qFormat/>
    <w:rPr>
      <w:rFonts w:cs="Courier New"/>
    </w:rPr>
  </w:style>
  <w:style w:type="character" w:customStyle="1" w:styleId="ListLabel532">
    <w:name w:val="ListLabel 532"/>
    <w:qFormat/>
    <w:rPr>
      <w:rFonts w:cs="Wingdings"/>
    </w:rPr>
  </w:style>
  <w:style w:type="character" w:customStyle="1" w:styleId="ListLabel533">
    <w:name w:val="ListLabel 533"/>
    <w:qFormat/>
    <w:rPr>
      <w:rFonts w:cs="OpenSymbol"/>
      <w:b/>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cs="OpenSymbol"/>
    </w:rPr>
  </w:style>
  <w:style w:type="character" w:customStyle="1" w:styleId="ListLabel539">
    <w:name w:val="ListLabel 539"/>
    <w:qFormat/>
    <w:rPr>
      <w:rFonts w:cs="OpenSymbol"/>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OpenSymbol"/>
      <w:b/>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ListLabel545">
    <w:name w:val="ListLabel 545"/>
    <w:qFormat/>
    <w:rPr>
      <w:rFonts w:cs="OpenSymbol"/>
    </w:rPr>
  </w:style>
  <w:style w:type="character" w:customStyle="1" w:styleId="ListLabel546">
    <w:name w:val="ListLabel 546"/>
    <w:qFormat/>
    <w:rPr>
      <w:rFonts w:cs="OpenSymbol"/>
    </w:rPr>
  </w:style>
  <w:style w:type="character" w:customStyle="1" w:styleId="ListLabel547">
    <w:name w:val="ListLabel 547"/>
    <w:qFormat/>
    <w:rPr>
      <w:rFonts w:cs="OpenSymbol"/>
    </w:rPr>
  </w:style>
  <w:style w:type="character" w:customStyle="1" w:styleId="ListLabel548">
    <w:name w:val="ListLabel 548"/>
    <w:qFormat/>
    <w:rPr>
      <w:rFonts w:cs="Open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OpenSymbol"/>
      <w:b/>
    </w:rPr>
  </w:style>
  <w:style w:type="character" w:customStyle="1" w:styleId="ListLabel552">
    <w:name w:val="ListLabel 552"/>
    <w:qFormat/>
    <w:rPr>
      <w:rFonts w:cs="OpenSymbol"/>
    </w:rPr>
  </w:style>
  <w:style w:type="character" w:customStyle="1" w:styleId="ListLabel553">
    <w:name w:val="ListLabel 553"/>
    <w:qFormat/>
    <w:rPr>
      <w:rFonts w:cs="OpenSymbol"/>
    </w:rPr>
  </w:style>
  <w:style w:type="character" w:customStyle="1" w:styleId="ListLabel554">
    <w:name w:val="ListLabel 554"/>
    <w:qFormat/>
    <w:rPr>
      <w:rFonts w:cs="OpenSymbol"/>
    </w:rPr>
  </w:style>
  <w:style w:type="character" w:customStyle="1" w:styleId="ListLabel555">
    <w:name w:val="ListLabel 555"/>
    <w:qFormat/>
    <w:rPr>
      <w:rFonts w:cs="OpenSymbol"/>
    </w:rPr>
  </w:style>
  <w:style w:type="character" w:customStyle="1" w:styleId="ListLabel556">
    <w:name w:val="ListLabel 556"/>
    <w:qFormat/>
    <w:rPr>
      <w:rFonts w:cs="OpenSymbol"/>
    </w:rPr>
  </w:style>
  <w:style w:type="character" w:customStyle="1" w:styleId="ListLabel557">
    <w:name w:val="ListLabel 557"/>
    <w:qFormat/>
    <w:rPr>
      <w:rFonts w:cs="OpenSymbol"/>
    </w:rPr>
  </w:style>
  <w:style w:type="character" w:customStyle="1" w:styleId="ListLabel558">
    <w:name w:val="ListLabel 558"/>
    <w:qFormat/>
    <w:rPr>
      <w:rFonts w:cs="OpenSymbol"/>
    </w:rPr>
  </w:style>
  <w:style w:type="character" w:customStyle="1" w:styleId="ListLabel559">
    <w:name w:val="ListLabel 559"/>
    <w:qFormat/>
    <w:rPr>
      <w:rFonts w:cs="OpenSymbol"/>
    </w:rPr>
  </w:style>
  <w:style w:type="character" w:customStyle="1" w:styleId="ListLabel560">
    <w:name w:val="ListLabel 560"/>
    <w:qFormat/>
    <w:rPr>
      <w:rFonts w:cs="Arial"/>
    </w:rPr>
  </w:style>
  <w:style w:type="character" w:customStyle="1" w:styleId="ListLabel561">
    <w:name w:val="ListLabel 561"/>
    <w:qFormat/>
    <w:rPr>
      <w:lang w:val="es-EC"/>
    </w:rPr>
  </w:style>
  <w:style w:type="character" w:customStyle="1" w:styleId="ListLabel562">
    <w:name w:val="ListLabel 562"/>
    <w:qFormat/>
    <w:rPr>
      <w:rFonts w:cs="TeXGyreTermes-Regular"/>
      <w:lang w:val="es-ES"/>
    </w:rPr>
  </w:style>
  <w:style w:type="character" w:customStyle="1" w:styleId="ListLabel563">
    <w:name w:val="ListLabel 563"/>
    <w:qFormat/>
    <w:rPr>
      <w:b w:val="0"/>
      <w:bCs w:val="0"/>
    </w:rPr>
  </w:style>
  <w:style w:type="character" w:customStyle="1" w:styleId="Muydestacado">
    <w:name w:val="Muy destacado"/>
    <w:qFormat/>
    <w:rPr>
      <w:b/>
      <w:bCs/>
    </w:rPr>
  </w:style>
  <w:style w:type="character" w:customStyle="1" w:styleId="ListLabel564">
    <w:name w:val="ListLabel 564"/>
    <w:qFormat/>
    <w:rPr>
      <w:rFonts w:cs="OpenSymbol"/>
    </w:rPr>
  </w:style>
  <w:style w:type="character" w:customStyle="1" w:styleId="ListLabel565">
    <w:name w:val="ListLabel 565"/>
    <w:qFormat/>
    <w:rPr>
      <w:rFonts w:cs="OpenSymbol"/>
    </w:rPr>
  </w:style>
  <w:style w:type="character" w:customStyle="1" w:styleId="ListLabel566">
    <w:name w:val="ListLabel 566"/>
    <w:qFormat/>
    <w:rPr>
      <w:rFonts w:cs="OpenSymbol"/>
    </w:rPr>
  </w:style>
  <w:style w:type="character" w:customStyle="1" w:styleId="ListLabel567">
    <w:name w:val="ListLabel 567"/>
    <w:qFormat/>
    <w:rPr>
      <w:rFonts w:cs="OpenSymbol"/>
    </w:rPr>
  </w:style>
  <w:style w:type="character" w:customStyle="1" w:styleId="ListLabel568">
    <w:name w:val="ListLabel 568"/>
    <w:qFormat/>
    <w:rPr>
      <w:rFonts w:cs="OpenSymbol"/>
    </w:rPr>
  </w:style>
  <w:style w:type="character" w:customStyle="1" w:styleId="ListLabel569">
    <w:name w:val="ListLabel 569"/>
    <w:qFormat/>
    <w:rPr>
      <w:rFonts w:cs="Open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cs="OpenSymbol"/>
    </w:rPr>
  </w:style>
  <w:style w:type="character" w:customStyle="1" w:styleId="ListLabel573">
    <w:name w:val="ListLabel 573"/>
    <w:qFormat/>
    <w:rPr>
      <w:rFonts w:cs="OpenSymbol"/>
      <w:b/>
    </w:rPr>
  </w:style>
  <w:style w:type="character" w:customStyle="1" w:styleId="ListLabel574">
    <w:name w:val="ListLabel 574"/>
    <w:qFormat/>
    <w:rPr>
      <w:rFonts w:cs="OpenSymbol"/>
    </w:rPr>
  </w:style>
  <w:style w:type="character" w:customStyle="1" w:styleId="ListLabel575">
    <w:name w:val="ListLabel 575"/>
    <w:qFormat/>
    <w:rPr>
      <w:rFonts w:cs="OpenSymbol"/>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OpenSymbol"/>
    </w:rPr>
  </w:style>
  <w:style w:type="character" w:customStyle="1" w:styleId="ListLabel579">
    <w:name w:val="ListLabel 579"/>
    <w:qFormat/>
    <w:rPr>
      <w:rFonts w:cs="OpenSymbol"/>
    </w:rPr>
  </w:style>
  <w:style w:type="character" w:customStyle="1" w:styleId="ListLabel580">
    <w:name w:val="ListLabel 580"/>
    <w:qFormat/>
    <w:rPr>
      <w:rFonts w:cs="OpenSymbol"/>
    </w:rPr>
  </w:style>
  <w:style w:type="character" w:customStyle="1" w:styleId="ListLabel581">
    <w:name w:val="ListLabel 581"/>
    <w:qFormat/>
    <w:rPr>
      <w:rFonts w:cs="OpenSymbol"/>
    </w:rPr>
  </w:style>
  <w:style w:type="character" w:customStyle="1" w:styleId="ListLabel582">
    <w:name w:val="ListLabel 582"/>
    <w:qFormat/>
    <w:rPr>
      <w:rFonts w:cs="OpenSymbol"/>
      <w:b/>
    </w:rPr>
  </w:style>
  <w:style w:type="character" w:customStyle="1" w:styleId="ListLabel583">
    <w:name w:val="ListLabel 583"/>
    <w:qFormat/>
    <w:rPr>
      <w:rFonts w:cs="OpenSymbol"/>
    </w:rPr>
  </w:style>
  <w:style w:type="character" w:customStyle="1" w:styleId="ListLabel584">
    <w:name w:val="ListLabel 584"/>
    <w:qFormat/>
    <w:rPr>
      <w:rFonts w:cs="OpenSymbol"/>
    </w:rPr>
  </w:style>
  <w:style w:type="character" w:customStyle="1" w:styleId="ListLabel585">
    <w:name w:val="ListLabel 585"/>
    <w:qFormat/>
    <w:rPr>
      <w:rFonts w:cs="OpenSymbol"/>
    </w:rPr>
  </w:style>
  <w:style w:type="character" w:customStyle="1" w:styleId="ListLabel586">
    <w:name w:val="ListLabel 586"/>
    <w:qFormat/>
    <w:rPr>
      <w:rFonts w:cs="OpenSymbol"/>
    </w:rPr>
  </w:style>
  <w:style w:type="character" w:customStyle="1" w:styleId="ListLabel587">
    <w:name w:val="ListLabel 587"/>
    <w:qFormat/>
    <w:rPr>
      <w:rFonts w:cs="OpenSymbol"/>
    </w:rPr>
  </w:style>
  <w:style w:type="character" w:customStyle="1" w:styleId="ListLabel588">
    <w:name w:val="ListLabel 588"/>
    <w:qFormat/>
    <w:rPr>
      <w:rFonts w:cs="OpenSymbol"/>
    </w:rPr>
  </w:style>
  <w:style w:type="character" w:customStyle="1" w:styleId="ListLabel589">
    <w:name w:val="ListLabel 589"/>
    <w:qFormat/>
    <w:rPr>
      <w:rFonts w:cs="OpenSymbol"/>
    </w:rPr>
  </w:style>
  <w:style w:type="character" w:customStyle="1" w:styleId="ListLabel590">
    <w:name w:val="ListLabel 590"/>
    <w:qFormat/>
    <w:rPr>
      <w:rFonts w:cs="OpenSymbol"/>
    </w:rPr>
  </w:style>
  <w:style w:type="character" w:customStyle="1" w:styleId="ListLabel591">
    <w:name w:val="ListLabel 591"/>
    <w:qFormat/>
    <w:rPr>
      <w:rFonts w:cs="Symbol"/>
    </w:rPr>
  </w:style>
  <w:style w:type="character" w:customStyle="1" w:styleId="ListLabel592">
    <w:name w:val="ListLabel 592"/>
    <w:qFormat/>
    <w:rPr>
      <w:rFonts w:cs="Courier New"/>
    </w:rPr>
  </w:style>
  <w:style w:type="character" w:customStyle="1" w:styleId="ListLabel593">
    <w:name w:val="ListLabel 593"/>
    <w:qFormat/>
    <w:rPr>
      <w:rFonts w:cs="Wingdings"/>
    </w:rPr>
  </w:style>
  <w:style w:type="character" w:customStyle="1" w:styleId="ListLabel594">
    <w:name w:val="ListLabel 594"/>
    <w:qFormat/>
    <w:rPr>
      <w:rFonts w:cs="Symbol"/>
    </w:rPr>
  </w:style>
  <w:style w:type="character" w:customStyle="1" w:styleId="ListLabel595">
    <w:name w:val="ListLabel 595"/>
    <w:qFormat/>
    <w:rPr>
      <w:rFonts w:cs="Courier New"/>
    </w:rPr>
  </w:style>
  <w:style w:type="character" w:customStyle="1" w:styleId="ListLabel596">
    <w:name w:val="ListLabel 596"/>
    <w:qFormat/>
    <w:rPr>
      <w:rFonts w:cs="Wingdings"/>
    </w:rPr>
  </w:style>
  <w:style w:type="character" w:customStyle="1" w:styleId="ListLabel597">
    <w:name w:val="ListLabel 597"/>
    <w:qFormat/>
    <w:rPr>
      <w:rFonts w:cs="Symbol"/>
    </w:rPr>
  </w:style>
  <w:style w:type="character" w:customStyle="1" w:styleId="ListLabel598">
    <w:name w:val="ListLabel 598"/>
    <w:qFormat/>
    <w:rPr>
      <w:rFonts w:cs="Courier New"/>
    </w:rPr>
  </w:style>
  <w:style w:type="character" w:customStyle="1" w:styleId="ListLabel599">
    <w:name w:val="ListLabel 599"/>
    <w:qFormat/>
    <w:rPr>
      <w:rFonts w:cs="Wingdings"/>
    </w:rPr>
  </w:style>
  <w:style w:type="character" w:customStyle="1" w:styleId="ListLabel600">
    <w:name w:val="ListLabel 600"/>
    <w:qFormat/>
    <w:rPr>
      <w:rFonts w:cs="Symbol"/>
    </w:rPr>
  </w:style>
  <w:style w:type="character" w:customStyle="1" w:styleId="ListLabel601">
    <w:name w:val="ListLabel 601"/>
    <w:qFormat/>
    <w:rPr>
      <w:rFonts w:cs="Courier New"/>
    </w:rPr>
  </w:style>
  <w:style w:type="character" w:customStyle="1" w:styleId="ListLabel602">
    <w:name w:val="ListLabel 602"/>
    <w:qFormat/>
    <w:rPr>
      <w:rFonts w:cs="Wingdings"/>
    </w:rPr>
  </w:style>
  <w:style w:type="character" w:customStyle="1" w:styleId="ListLabel603">
    <w:name w:val="ListLabel 603"/>
    <w:qFormat/>
    <w:rPr>
      <w:rFonts w:cs="Symbol"/>
    </w:rPr>
  </w:style>
  <w:style w:type="character" w:customStyle="1" w:styleId="ListLabel604">
    <w:name w:val="ListLabel 604"/>
    <w:qFormat/>
    <w:rPr>
      <w:rFonts w:cs="Courier New"/>
    </w:rPr>
  </w:style>
  <w:style w:type="character" w:customStyle="1" w:styleId="ListLabel605">
    <w:name w:val="ListLabel 605"/>
    <w:qFormat/>
    <w:rPr>
      <w:rFonts w:cs="Wingdings"/>
    </w:rPr>
  </w:style>
  <w:style w:type="character" w:customStyle="1" w:styleId="ListLabel606">
    <w:name w:val="ListLabel 606"/>
    <w:qFormat/>
    <w:rPr>
      <w:rFonts w:cs="Symbol"/>
    </w:rPr>
  </w:style>
  <w:style w:type="character" w:customStyle="1" w:styleId="ListLabel607">
    <w:name w:val="ListLabel 607"/>
    <w:qFormat/>
    <w:rPr>
      <w:rFonts w:cs="Courier New"/>
    </w:rPr>
  </w:style>
  <w:style w:type="character" w:customStyle="1" w:styleId="ListLabel608">
    <w:name w:val="ListLabel 608"/>
    <w:qFormat/>
    <w:rPr>
      <w:rFonts w:cs="Wingdings"/>
    </w:rPr>
  </w:style>
  <w:style w:type="character" w:customStyle="1" w:styleId="ListLabel609">
    <w:name w:val="ListLabel 609"/>
    <w:qFormat/>
    <w:rPr>
      <w:rFonts w:cs="OpenSymbol"/>
      <w:b/>
    </w:rPr>
  </w:style>
  <w:style w:type="character" w:customStyle="1" w:styleId="ListLabel610">
    <w:name w:val="ListLabel 610"/>
    <w:qFormat/>
    <w:rPr>
      <w:rFonts w:cs="OpenSymbol"/>
    </w:rPr>
  </w:style>
  <w:style w:type="character" w:customStyle="1" w:styleId="ListLabel611">
    <w:name w:val="ListLabel 611"/>
    <w:qFormat/>
    <w:rPr>
      <w:rFonts w:cs="OpenSymbol"/>
    </w:rPr>
  </w:style>
  <w:style w:type="character" w:customStyle="1" w:styleId="ListLabel612">
    <w:name w:val="ListLabel 612"/>
    <w:qFormat/>
    <w:rPr>
      <w:rFonts w:cs="OpenSymbol"/>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b/>
    </w:rPr>
  </w:style>
  <w:style w:type="character" w:customStyle="1" w:styleId="ListLabel619">
    <w:name w:val="ListLabel 619"/>
    <w:qFormat/>
    <w:rPr>
      <w:rFonts w:cs="OpenSymbol"/>
    </w:rPr>
  </w:style>
  <w:style w:type="character" w:customStyle="1" w:styleId="ListLabel620">
    <w:name w:val="ListLabel 620"/>
    <w:qFormat/>
    <w:rPr>
      <w:rFonts w:cs="OpenSymbol"/>
    </w:rPr>
  </w:style>
  <w:style w:type="character" w:customStyle="1" w:styleId="ListLabel621">
    <w:name w:val="ListLabel 621"/>
    <w:qFormat/>
    <w:rPr>
      <w:rFonts w:cs="OpenSymbol"/>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b/>
    </w:rPr>
  </w:style>
  <w:style w:type="character" w:customStyle="1" w:styleId="ListLabel628">
    <w:name w:val="ListLabel 628"/>
    <w:qFormat/>
    <w:rPr>
      <w:rFonts w:cs="OpenSymbol"/>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cs="OpenSymbol"/>
    </w:rPr>
  </w:style>
  <w:style w:type="character" w:customStyle="1" w:styleId="ListLabel638">
    <w:name w:val="ListLabel 638"/>
    <w:qFormat/>
    <w:rPr>
      <w:rFonts w:cs="OpenSymbol"/>
    </w:rPr>
  </w:style>
  <w:style w:type="character" w:customStyle="1" w:styleId="ListLabel639">
    <w:name w:val="ListLabel 639"/>
    <w:qFormat/>
    <w:rPr>
      <w:rFonts w:cs="OpenSymbol"/>
    </w:rPr>
  </w:style>
  <w:style w:type="character" w:customStyle="1" w:styleId="ListLabel640">
    <w:name w:val="ListLabel 640"/>
    <w:qFormat/>
    <w:rPr>
      <w:rFonts w:cs="OpenSymbol"/>
    </w:rPr>
  </w:style>
  <w:style w:type="character" w:customStyle="1" w:styleId="ListLabel641">
    <w:name w:val="ListLabel 641"/>
    <w:qFormat/>
    <w:rPr>
      <w:rFonts w:cs="OpenSymbol"/>
    </w:rPr>
  </w:style>
  <w:style w:type="character" w:customStyle="1" w:styleId="ListLabel642">
    <w:name w:val="ListLabel 642"/>
    <w:qFormat/>
    <w:rPr>
      <w:rFonts w:cs="OpenSymbol"/>
    </w:rPr>
  </w:style>
  <w:style w:type="character" w:customStyle="1" w:styleId="ListLabel643">
    <w:name w:val="ListLabel 643"/>
    <w:qFormat/>
    <w:rPr>
      <w:rFonts w:cs="OpenSymbol"/>
    </w:rPr>
  </w:style>
  <w:style w:type="character" w:customStyle="1" w:styleId="ListLabel644">
    <w:name w:val="ListLabel 644"/>
    <w:qFormat/>
    <w:rPr>
      <w:rFonts w:cs="OpenSymbol"/>
    </w:rPr>
  </w:style>
  <w:style w:type="character" w:customStyle="1" w:styleId="ListLabel645">
    <w:name w:val="ListLabel 645"/>
    <w:qFormat/>
    <w:rPr>
      <w:rFonts w:cs="OpenSymbol"/>
      <w:b/>
    </w:rPr>
  </w:style>
  <w:style w:type="character" w:customStyle="1" w:styleId="ListLabel646">
    <w:name w:val="ListLabel 646"/>
    <w:qFormat/>
    <w:rPr>
      <w:rFonts w:cs="OpenSymbol"/>
    </w:rPr>
  </w:style>
  <w:style w:type="character" w:customStyle="1" w:styleId="ListLabel647">
    <w:name w:val="ListLabel 647"/>
    <w:qFormat/>
    <w:rPr>
      <w:rFonts w:cs="OpenSymbol"/>
    </w:rPr>
  </w:style>
  <w:style w:type="character" w:customStyle="1" w:styleId="ListLabel648">
    <w:name w:val="ListLabel 648"/>
    <w:qFormat/>
    <w:rPr>
      <w:rFonts w:cs="OpenSymbol"/>
    </w:rPr>
  </w:style>
  <w:style w:type="character" w:customStyle="1" w:styleId="ListLabel649">
    <w:name w:val="ListLabel 649"/>
    <w:qFormat/>
    <w:rPr>
      <w:rFonts w:cs="OpenSymbol"/>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b/>
    </w:rPr>
  </w:style>
  <w:style w:type="character" w:customStyle="1" w:styleId="ListLabel655">
    <w:name w:val="ListLabel 655"/>
    <w:qFormat/>
    <w:rPr>
      <w:rFonts w:cs="OpenSymbol"/>
    </w:rPr>
  </w:style>
  <w:style w:type="character" w:customStyle="1" w:styleId="ListLabel656">
    <w:name w:val="ListLabel 656"/>
    <w:qFormat/>
    <w:rPr>
      <w:rFonts w:cs="OpenSymbol"/>
    </w:rPr>
  </w:style>
  <w:style w:type="character" w:customStyle="1" w:styleId="ListLabel657">
    <w:name w:val="ListLabel 657"/>
    <w:qFormat/>
    <w:rPr>
      <w:rFonts w:cs="OpenSymbol"/>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rPr>
  </w:style>
  <w:style w:type="character" w:customStyle="1" w:styleId="ListLabel665">
    <w:name w:val="ListLabel 665"/>
    <w:qFormat/>
    <w:rPr>
      <w:rFonts w:cs="OpenSymbol"/>
    </w:rPr>
  </w:style>
  <w:style w:type="character" w:customStyle="1" w:styleId="ListLabel666">
    <w:name w:val="ListLabel 666"/>
    <w:qFormat/>
    <w:rPr>
      <w:rFonts w:cs="OpenSymbol"/>
    </w:rPr>
  </w:style>
  <w:style w:type="character" w:customStyle="1" w:styleId="ListLabel667">
    <w:name w:val="ListLabel 667"/>
    <w:qFormat/>
    <w:rPr>
      <w:rFonts w:cs="OpenSymbol"/>
    </w:rPr>
  </w:style>
  <w:style w:type="character" w:customStyle="1" w:styleId="ListLabel668">
    <w:name w:val="ListLabel 668"/>
    <w:qFormat/>
    <w:rPr>
      <w:rFonts w:cs="OpenSymbol"/>
    </w:rPr>
  </w:style>
  <w:style w:type="character" w:customStyle="1" w:styleId="ListLabel669">
    <w:name w:val="ListLabel 669"/>
    <w:qFormat/>
    <w:rPr>
      <w:rFonts w:cs="OpenSymbol"/>
    </w:rPr>
  </w:style>
  <w:style w:type="character" w:customStyle="1" w:styleId="ListLabel670">
    <w:name w:val="ListLabel 670"/>
    <w:qFormat/>
    <w:rPr>
      <w:rFonts w:cs="OpenSymbol"/>
    </w:rPr>
  </w:style>
  <w:style w:type="character" w:customStyle="1" w:styleId="ListLabel671">
    <w:name w:val="ListLabel 671"/>
    <w:qFormat/>
    <w:rPr>
      <w:rFonts w:cs="OpenSymbol"/>
    </w:rPr>
  </w:style>
  <w:style w:type="character" w:customStyle="1" w:styleId="ListLabel672">
    <w:name w:val="ListLabel 672"/>
    <w:qFormat/>
    <w:rPr>
      <w:rFonts w:cs="OpenSymbol"/>
    </w:rPr>
  </w:style>
  <w:style w:type="character" w:customStyle="1" w:styleId="ListLabel673">
    <w:name w:val="ListLabel 673"/>
    <w:qFormat/>
    <w:rPr>
      <w:rFonts w:cs="OpenSymbol"/>
    </w:rPr>
  </w:style>
  <w:style w:type="character" w:customStyle="1" w:styleId="ListLabel674">
    <w:name w:val="ListLabel 674"/>
    <w:qFormat/>
    <w:rPr>
      <w:rFonts w:cs="OpenSymbol"/>
    </w:rPr>
  </w:style>
  <w:style w:type="character" w:customStyle="1" w:styleId="ListLabel675">
    <w:name w:val="ListLabel 675"/>
    <w:qFormat/>
    <w:rPr>
      <w:rFonts w:cs="OpenSymbol"/>
    </w:rPr>
  </w:style>
  <w:style w:type="character" w:customStyle="1" w:styleId="ListLabel676">
    <w:name w:val="ListLabel 676"/>
    <w:qFormat/>
    <w:rPr>
      <w:rFonts w:cs="OpenSymbol"/>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cs="OpenSymbol"/>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cs="OpenSymbol"/>
    </w:rPr>
  </w:style>
  <w:style w:type="character" w:customStyle="1" w:styleId="ListLabel686">
    <w:name w:val="ListLabel 686"/>
    <w:qFormat/>
    <w:rPr>
      <w:rFonts w:cs="OpenSymbol"/>
    </w:rPr>
  </w:style>
  <w:style w:type="character" w:customStyle="1" w:styleId="ListLabel687">
    <w:name w:val="ListLabel 687"/>
    <w:qFormat/>
    <w:rPr>
      <w:rFonts w:cs="OpenSymbol"/>
    </w:rPr>
  </w:style>
  <w:style w:type="character" w:customStyle="1" w:styleId="ListLabel688">
    <w:name w:val="ListLabel 688"/>
    <w:qFormat/>
    <w:rPr>
      <w:rFonts w:cs="OpenSymbol"/>
    </w:rPr>
  </w:style>
  <w:style w:type="character" w:customStyle="1" w:styleId="ListLabel689">
    <w:name w:val="ListLabel 689"/>
    <w:qFormat/>
    <w:rPr>
      <w:rFonts w:cs="OpenSymbol"/>
    </w:rPr>
  </w:style>
  <w:style w:type="character" w:customStyle="1" w:styleId="ListLabel690">
    <w:name w:val="ListLabel 690"/>
    <w:qFormat/>
    <w:rPr>
      <w:rFonts w:cs="OpenSymbol"/>
    </w:rPr>
  </w:style>
  <w:style w:type="character" w:customStyle="1" w:styleId="ListLabel691">
    <w:name w:val="ListLabel 691"/>
    <w:qFormat/>
    <w:rPr>
      <w:rFonts w:cs="OpenSymbol"/>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cs="OpenSymbol"/>
    </w:rPr>
  </w:style>
  <w:style w:type="character" w:customStyle="1" w:styleId="ListLabel695">
    <w:name w:val="ListLabel 695"/>
    <w:qFormat/>
    <w:rPr>
      <w:rFonts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character" w:customStyle="1" w:styleId="ListLabel698">
    <w:name w:val="ListLabel 698"/>
    <w:qFormat/>
    <w:rPr>
      <w:rFonts w:cs="OpenSymbol"/>
    </w:rPr>
  </w:style>
  <w:style w:type="character" w:customStyle="1" w:styleId="ListLabel699">
    <w:name w:val="ListLabel 699"/>
    <w:qFormat/>
    <w:rPr>
      <w:rFonts w:ascii="Consolas" w:hAnsi="Consolas" w:cs="OpenSymbol"/>
      <w:sz w:val="20"/>
    </w:rPr>
  </w:style>
  <w:style w:type="character" w:customStyle="1" w:styleId="ListLabel700">
    <w:name w:val="ListLabel 700"/>
    <w:qFormat/>
    <w:rPr>
      <w:rFonts w:cs="OpenSymbol"/>
    </w:rPr>
  </w:style>
  <w:style w:type="character" w:customStyle="1" w:styleId="ListLabel701">
    <w:name w:val="ListLabel 701"/>
    <w:qFormat/>
    <w:rPr>
      <w:rFonts w:cs="OpenSymbol"/>
    </w:rPr>
  </w:style>
  <w:style w:type="character" w:customStyle="1" w:styleId="ListLabel702">
    <w:name w:val="ListLabel 702"/>
    <w:qFormat/>
    <w:rPr>
      <w:rFonts w:cs="OpenSymbol"/>
    </w:rPr>
  </w:style>
  <w:style w:type="character" w:customStyle="1" w:styleId="ListLabel703">
    <w:name w:val="ListLabel 703"/>
    <w:qFormat/>
    <w:rPr>
      <w:rFonts w:cs="OpenSymbol"/>
    </w:rPr>
  </w:style>
  <w:style w:type="character" w:customStyle="1" w:styleId="ListLabel704">
    <w:name w:val="ListLabel 704"/>
    <w:qFormat/>
    <w:rPr>
      <w:rFonts w:cs="OpenSymbol"/>
    </w:rPr>
  </w:style>
  <w:style w:type="character" w:customStyle="1" w:styleId="ListLabel705">
    <w:name w:val="ListLabel 705"/>
    <w:qFormat/>
    <w:rPr>
      <w:rFonts w:cs="OpenSymbol"/>
    </w:rPr>
  </w:style>
  <w:style w:type="character" w:customStyle="1" w:styleId="ListLabel706">
    <w:name w:val="ListLabel 706"/>
    <w:qFormat/>
    <w:rPr>
      <w:rFonts w:cs="OpenSymbol"/>
    </w:rPr>
  </w:style>
  <w:style w:type="character" w:customStyle="1" w:styleId="ListLabel707">
    <w:name w:val="ListLabel 707"/>
    <w:qFormat/>
    <w:rPr>
      <w:rFonts w:cs="OpenSymbol"/>
    </w:rPr>
  </w:style>
  <w:style w:type="character" w:customStyle="1" w:styleId="ListLabel708">
    <w:name w:val="ListLabel 708"/>
    <w:qFormat/>
    <w:rPr>
      <w:rFonts w:cs="OpenSymbol"/>
    </w:rPr>
  </w:style>
  <w:style w:type="character" w:customStyle="1" w:styleId="ListLabel709">
    <w:name w:val="ListLabel 709"/>
    <w:qFormat/>
    <w:rPr>
      <w:rFonts w:cs="OpenSymbol"/>
    </w:rPr>
  </w:style>
  <w:style w:type="character" w:customStyle="1" w:styleId="ListLabel710">
    <w:name w:val="ListLabel 710"/>
    <w:qFormat/>
    <w:rPr>
      <w:rFonts w:cs="OpenSymbol"/>
    </w:rPr>
  </w:style>
  <w:style w:type="character" w:customStyle="1" w:styleId="ListLabel711">
    <w:name w:val="ListLabel 711"/>
    <w:qFormat/>
    <w:rPr>
      <w:rFonts w:cs="OpenSymbol"/>
    </w:rPr>
  </w:style>
  <w:style w:type="character" w:customStyle="1" w:styleId="ListLabel712">
    <w:name w:val="ListLabel 712"/>
    <w:qFormat/>
    <w:rPr>
      <w:rFonts w:cs="OpenSymbol"/>
    </w:rPr>
  </w:style>
  <w:style w:type="character" w:customStyle="1" w:styleId="ListLabel713">
    <w:name w:val="ListLabel 713"/>
    <w:qFormat/>
    <w:rPr>
      <w:rFonts w:cs="OpenSymbol"/>
    </w:rPr>
  </w:style>
  <w:style w:type="character" w:customStyle="1" w:styleId="ListLabel714">
    <w:name w:val="ListLabel 714"/>
    <w:qFormat/>
    <w:rPr>
      <w:rFonts w:cs="OpenSymbol"/>
    </w:rPr>
  </w:style>
  <w:style w:type="character" w:customStyle="1" w:styleId="ListLabel715">
    <w:name w:val="ListLabel 715"/>
    <w:qFormat/>
    <w:rPr>
      <w:rFonts w:cs="OpenSymbol"/>
    </w:rPr>
  </w:style>
  <w:style w:type="character" w:customStyle="1" w:styleId="ListLabel716">
    <w:name w:val="ListLabel 716"/>
    <w:qFormat/>
    <w:rPr>
      <w:rFonts w:cs="OpenSymbol"/>
    </w:rPr>
  </w:style>
  <w:style w:type="character" w:customStyle="1" w:styleId="ListLabel717">
    <w:name w:val="ListLabel 717"/>
    <w:qFormat/>
    <w:rPr>
      <w:rFonts w:cs="OpenSymbol"/>
    </w:rPr>
  </w:style>
  <w:style w:type="character" w:customStyle="1" w:styleId="ListLabel718">
    <w:name w:val="ListLabel 718"/>
    <w:qFormat/>
    <w:rPr>
      <w:rFonts w:cs="OpenSymbol"/>
    </w:rPr>
  </w:style>
  <w:style w:type="character" w:customStyle="1" w:styleId="ListLabel719">
    <w:name w:val="ListLabel 719"/>
    <w:qFormat/>
    <w:rPr>
      <w:rFonts w:cs="OpenSymbol"/>
    </w:rPr>
  </w:style>
  <w:style w:type="character" w:customStyle="1" w:styleId="ListLabel720">
    <w:name w:val="ListLabel 720"/>
    <w:qFormat/>
    <w:rPr>
      <w:rFonts w:cs="OpenSymbol"/>
    </w:rPr>
  </w:style>
  <w:style w:type="character" w:customStyle="1" w:styleId="ListLabel721">
    <w:name w:val="ListLabel 721"/>
    <w:qFormat/>
    <w:rPr>
      <w:rFonts w:cs="OpenSymbol"/>
    </w:rPr>
  </w:style>
  <w:style w:type="character" w:customStyle="1" w:styleId="ListLabel722">
    <w:name w:val="ListLabel 722"/>
    <w:qFormat/>
    <w:rPr>
      <w:rFonts w:cs="OpenSymbol"/>
    </w:rPr>
  </w:style>
  <w:style w:type="character" w:customStyle="1" w:styleId="ListLabel723">
    <w:name w:val="ListLabel 723"/>
    <w:qFormat/>
    <w:rPr>
      <w:rFonts w:cs="OpenSymbol"/>
    </w:rPr>
  </w:style>
  <w:style w:type="character" w:customStyle="1" w:styleId="ListLabel724">
    <w:name w:val="ListLabel 724"/>
    <w:qFormat/>
    <w:rPr>
      <w:rFonts w:cs="OpenSymbol"/>
    </w:rPr>
  </w:style>
  <w:style w:type="character" w:customStyle="1" w:styleId="ListLabel725">
    <w:name w:val="ListLabel 725"/>
    <w:qFormat/>
    <w:rPr>
      <w:rFonts w:cs="OpenSymbol"/>
    </w:rPr>
  </w:style>
  <w:style w:type="character" w:customStyle="1" w:styleId="ListLabel726">
    <w:name w:val="ListLabel 726"/>
    <w:qFormat/>
    <w:rPr>
      <w:rFonts w:cs="OpenSymbol"/>
    </w:rPr>
  </w:style>
  <w:style w:type="character" w:customStyle="1" w:styleId="ListLabel727">
    <w:name w:val="ListLabel 727"/>
    <w:qFormat/>
    <w:rPr>
      <w:rFonts w:cs="OpenSymbol"/>
    </w:rPr>
  </w:style>
  <w:style w:type="character" w:customStyle="1" w:styleId="ListLabel728">
    <w:name w:val="ListLabel 728"/>
    <w:qFormat/>
    <w:rPr>
      <w:rFonts w:cs="OpenSymbol"/>
    </w:rPr>
  </w:style>
  <w:style w:type="character" w:customStyle="1" w:styleId="ListLabel729">
    <w:name w:val="ListLabel 729"/>
    <w:qFormat/>
    <w:rPr>
      <w:rFonts w:cs="OpenSymbol"/>
    </w:rPr>
  </w:style>
  <w:style w:type="character" w:customStyle="1" w:styleId="ListLabel730">
    <w:name w:val="ListLabel 730"/>
    <w:qFormat/>
    <w:rPr>
      <w:rFonts w:cs="OpenSymbol"/>
    </w:rPr>
  </w:style>
  <w:style w:type="character" w:customStyle="1" w:styleId="ListLabel731">
    <w:name w:val="ListLabel 731"/>
    <w:qFormat/>
    <w:rPr>
      <w:rFonts w:cs="OpenSymbol"/>
    </w:rPr>
  </w:style>
  <w:style w:type="character" w:customStyle="1" w:styleId="ListLabel732">
    <w:name w:val="ListLabel 732"/>
    <w:qFormat/>
    <w:rPr>
      <w:rFonts w:cs="OpenSymbol"/>
    </w:rPr>
  </w:style>
  <w:style w:type="character" w:customStyle="1" w:styleId="ListLabel733">
    <w:name w:val="ListLabel 733"/>
    <w:qFormat/>
    <w:rPr>
      <w:rFonts w:cs="OpenSymbol"/>
    </w:rPr>
  </w:style>
  <w:style w:type="character" w:customStyle="1" w:styleId="ListLabel734">
    <w:name w:val="ListLabel 734"/>
    <w:qFormat/>
    <w:rPr>
      <w:rFonts w:cs="OpenSymbol"/>
    </w:rPr>
  </w:style>
  <w:style w:type="character" w:customStyle="1" w:styleId="ListLabel735">
    <w:name w:val="ListLabel 735"/>
    <w:qFormat/>
    <w:rPr>
      <w:rFonts w:cs="OpenSymbol"/>
    </w:rPr>
  </w:style>
  <w:style w:type="character" w:customStyle="1" w:styleId="ListLabel736">
    <w:name w:val="ListLabel 736"/>
    <w:qFormat/>
    <w:rPr>
      <w:rFonts w:cs="OpenSymbol"/>
    </w:rPr>
  </w:style>
  <w:style w:type="character" w:customStyle="1" w:styleId="ListLabel737">
    <w:name w:val="ListLabel 737"/>
    <w:qFormat/>
    <w:rPr>
      <w:rFonts w:cs="OpenSymbol"/>
    </w:rPr>
  </w:style>
  <w:style w:type="character" w:customStyle="1" w:styleId="ListLabel738">
    <w:name w:val="ListLabel 738"/>
    <w:qFormat/>
    <w:rPr>
      <w:rFonts w:cs="OpenSymbol"/>
    </w:rPr>
  </w:style>
  <w:style w:type="character" w:customStyle="1" w:styleId="ListLabel739">
    <w:name w:val="ListLabel 739"/>
    <w:qFormat/>
    <w:rPr>
      <w:rFonts w:cs="OpenSymbol"/>
    </w:rPr>
  </w:style>
  <w:style w:type="character" w:customStyle="1" w:styleId="ListLabel740">
    <w:name w:val="ListLabel 740"/>
    <w:qFormat/>
    <w:rPr>
      <w:rFonts w:cs="OpenSymbol"/>
    </w:rPr>
  </w:style>
  <w:style w:type="character" w:customStyle="1" w:styleId="ListLabel741">
    <w:name w:val="ListLabel 741"/>
    <w:qFormat/>
    <w:rPr>
      <w:rFonts w:cs="OpenSymbol"/>
    </w:rPr>
  </w:style>
  <w:style w:type="character" w:customStyle="1" w:styleId="ListLabel742">
    <w:name w:val="ListLabel 742"/>
    <w:qFormat/>
    <w:rPr>
      <w:rFonts w:cs="OpenSymbol"/>
    </w:rPr>
  </w:style>
  <w:style w:type="character" w:customStyle="1" w:styleId="ListLabel743">
    <w:name w:val="ListLabel 743"/>
    <w:qFormat/>
    <w:rPr>
      <w:rFonts w:cs="OpenSymbol"/>
    </w:rPr>
  </w:style>
  <w:style w:type="character" w:customStyle="1" w:styleId="ListLabel744">
    <w:name w:val="ListLabel 744"/>
    <w:qFormat/>
    <w:rPr>
      <w:rFonts w:cs="Courier New"/>
    </w:rPr>
  </w:style>
  <w:style w:type="character" w:customStyle="1" w:styleId="ListLabel745">
    <w:name w:val="ListLabel 745"/>
    <w:qFormat/>
    <w:rPr>
      <w:rFonts w:cs="Courier New"/>
    </w:rPr>
  </w:style>
  <w:style w:type="character" w:customStyle="1" w:styleId="ListLabel746">
    <w:name w:val="ListLabel 746"/>
    <w:qFormat/>
    <w:rPr>
      <w:rFonts w:cs="Courier New"/>
    </w:rPr>
  </w:style>
  <w:style w:type="character" w:customStyle="1" w:styleId="ListLabel747">
    <w:name w:val="ListLabel 747"/>
    <w:qFormat/>
    <w:rPr>
      <w:rFonts w:cs="Courier New"/>
    </w:rPr>
  </w:style>
  <w:style w:type="character" w:customStyle="1" w:styleId="ListLabel748">
    <w:name w:val="ListLabel 748"/>
    <w:qFormat/>
    <w:rPr>
      <w:rFonts w:cs="Courier New"/>
    </w:rPr>
  </w:style>
  <w:style w:type="character" w:customStyle="1" w:styleId="ListLabel749">
    <w:name w:val="ListLabel 749"/>
    <w:qFormat/>
    <w:rPr>
      <w:rFonts w:cs="Courier New"/>
    </w:rPr>
  </w:style>
  <w:style w:type="character" w:customStyle="1" w:styleId="ListLabel750">
    <w:name w:val="ListLabel 750"/>
    <w:qFormat/>
    <w:rPr>
      <w:rFonts w:cs="Arial"/>
    </w:rPr>
  </w:style>
  <w:style w:type="character" w:customStyle="1" w:styleId="ListLabel751">
    <w:name w:val="ListLabel 751"/>
    <w:qFormat/>
    <w:rPr>
      <w:rFonts w:eastAsiaTheme="majorEastAsia" w:cs="TeXGyreTermes-Regular"/>
      <w:b/>
      <w:bCs/>
      <w:color w:val="00000A"/>
      <w:sz w:val="28"/>
      <w:szCs w:val="28"/>
      <w:lang w:val="es-ES"/>
    </w:rPr>
  </w:style>
  <w:style w:type="character" w:customStyle="1" w:styleId="ListLabel752">
    <w:name w:val="ListLabel 752"/>
    <w:qFormat/>
    <w:rPr>
      <w:lang w:val="es-EC"/>
    </w:rPr>
  </w:style>
  <w:style w:type="character" w:customStyle="1" w:styleId="ListLabel753">
    <w:name w:val="ListLabel 753"/>
    <w:qFormat/>
    <w:rPr>
      <w:rFonts w:cs="TeXGyreTermes-Regular"/>
      <w:lang w:val="es-ES"/>
    </w:rPr>
  </w:style>
  <w:style w:type="character" w:customStyle="1" w:styleId="ListLabel754">
    <w:name w:val="ListLabel 754"/>
    <w:qFormat/>
  </w:style>
  <w:style w:type="character" w:customStyle="1" w:styleId="Cita1">
    <w:name w:val="Cita1"/>
    <w:qFormat/>
    <w:rPr>
      <w:i/>
      <w:iCs/>
    </w:rPr>
  </w:style>
  <w:style w:type="paragraph" w:styleId="Ttulo">
    <w:name w:val="Title"/>
    <w:basedOn w:val="Normal"/>
    <w:next w:val="Textoindependiente"/>
    <w:qFormat/>
    <w:pPr>
      <w:keepNext/>
      <w:spacing w:before="240" w:after="120"/>
    </w:pPr>
    <w:rPr>
      <w:rFonts w:ascii="Liberation Sans" w:eastAsia="Microsoft YaHei" w:hAnsi="Liberation Sans" w:cs="Mangal"/>
      <w:sz w:val="28"/>
      <w:szCs w:val="28"/>
    </w:rPr>
  </w:style>
  <w:style w:type="paragraph" w:styleId="Textoindependiente">
    <w:name w:val="Body Text"/>
    <w:basedOn w:val="Normal"/>
    <w:link w:val="TextoindependienteCar"/>
    <w:uiPriority w:val="99"/>
    <w:unhideWhenUsed/>
    <w:rsid w:val="00E464E0"/>
    <w:pPr>
      <w:spacing w:after="120"/>
    </w:pPr>
    <w:rPr>
      <w:rFonts w:cs="Times New Roman"/>
      <w:lang w:val="es-ES"/>
    </w:rPr>
  </w:style>
  <w:style w:type="paragraph" w:styleId="Lista">
    <w:name w:val="List"/>
    <w:basedOn w:val="Textoindependiente"/>
    <w:rPr>
      <w:rFonts w:cs="Mangal"/>
    </w:rPr>
  </w:style>
  <w:style w:type="paragraph" w:styleId="Descripcin">
    <w:name w:val="caption"/>
    <w:basedOn w:val="Normal"/>
    <w:next w:val="Normal"/>
    <w:uiPriority w:val="35"/>
    <w:unhideWhenUsed/>
    <w:qFormat/>
    <w:rsid w:val="00E464E0"/>
    <w:pPr>
      <w:spacing w:line="240" w:lineRule="auto"/>
    </w:pPr>
    <w:rPr>
      <w:rFonts w:cs="Times New Roman"/>
      <w:i/>
      <w:iCs/>
      <w:color w:val="1F497D" w:themeColor="text2"/>
      <w:sz w:val="18"/>
      <w:szCs w:val="18"/>
      <w:lang w:val="es-ES"/>
    </w:rPr>
  </w:style>
  <w:style w:type="paragraph" w:customStyle="1" w:styleId="ndice">
    <w:name w:val="Índice"/>
    <w:basedOn w:val="Normal"/>
    <w:qFormat/>
    <w:pPr>
      <w:suppressLineNumbers/>
    </w:pPr>
    <w:rPr>
      <w:rFonts w:cs="Mangal"/>
    </w:rPr>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paragraph" w:styleId="Textodeglobo">
    <w:name w:val="Balloon Text"/>
    <w:basedOn w:val="Normal"/>
    <w:link w:val="TextodegloboCar"/>
    <w:uiPriority w:val="99"/>
    <w:semiHidden/>
    <w:unhideWhenUsed/>
    <w:qFormat/>
    <w:rsid w:val="00320A2D"/>
    <w:pPr>
      <w:spacing w:after="0" w:line="240" w:lineRule="auto"/>
    </w:pPr>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paragraph" w:styleId="NormalWeb">
    <w:name w:val="Normal (Web)"/>
    <w:basedOn w:val="Normal"/>
    <w:uiPriority w:val="99"/>
    <w:qFormat/>
    <w:rsid w:val="00320A2D"/>
    <w:pPr>
      <w:spacing w:beforeAutospacing="1" w:afterAutospacing="1" w:line="480" w:lineRule="auto"/>
      <w:ind w:firstLine="360"/>
    </w:pPr>
    <w:rPr>
      <w:rFonts w:ascii="Calibri" w:eastAsia="Times New Roman" w:hAnsi="Calibri" w:cs="Times New Roman"/>
      <w:lang w:val="en-US" w:bidi="en-US"/>
    </w:rPr>
  </w:style>
  <w:style w:type="paragraph" w:customStyle="1" w:styleId="Default">
    <w:name w:val="Default"/>
    <w:qFormat/>
    <w:rsid w:val="00E464E0"/>
    <w:rPr>
      <w:rFonts w:ascii="Georgia" w:eastAsia="Times New Roman" w:hAnsi="Georgia" w:cs="Georgia"/>
      <w:color w:val="000000"/>
      <w:sz w:val="24"/>
      <w:szCs w:val="24"/>
      <w:lang w:val="es-ES" w:eastAsia="es-ES"/>
    </w:rPr>
  </w:style>
  <w:style w:type="paragraph" w:customStyle="1" w:styleId="Prrafodelista1">
    <w:name w:val="Párrafo de lista1"/>
    <w:basedOn w:val="Normal"/>
    <w:qFormat/>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qFormat/>
    <w:rsid w:val="00E464E0"/>
    <w:pPr>
      <w:spacing w:after="0" w:line="240" w:lineRule="auto"/>
    </w:pPr>
    <w:rPr>
      <w:rFonts w:eastAsia="PMingLiU" w:cs="Arial"/>
      <w:b/>
      <w:bCs/>
      <w:sz w:val="24"/>
      <w:szCs w:val="24"/>
      <w:lang w:val="es-MX" w:eastAsia="es-ES"/>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paragraph" w:customStyle="1" w:styleId="Titulo">
    <w:name w:val="Titulo"/>
    <w:basedOn w:val="Normal"/>
    <w:qFormat/>
    <w:rsid w:val="00E464E0"/>
    <w:pPr>
      <w:spacing w:after="0"/>
      <w:jc w:val="center"/>
    </w:pPr>
    <w:rPr>
      <w:rFonts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paragraph" w:styleId="TDC1">
    <w:name w:val="toc 1"/>
    <w:basedOn w:val="Normal"/>
    <w:next w:val="Normal"/>
    <w:autoRedefine/>
    <w:uiPriority w:val="39"/>
    <w:unhideWhenUsed/>
    <w:qFormat/>
    <w:rsid w:val="00405E81"/>
    <w:pPr>
      <w:spacing w:before="120" w:after="120"/>
    </w:pPr>
    <w:rPr>
      <w:rFonts w:cs="Times New Roman"/>
      <w:lang w:val="es-ES"/>
    </w:rPr>
  </w:style>
  <w:style w:type="paragraph" w:styleId="TDC2">
    <w:name w:val="toc 2"/>
    <w:basedOn w:val="Normal"/>
    <w:next w:val="Normal"/>
    <w:uiPriority w:val="39"/>
    <w:unhideWhenUsed/>
    <w:qFormat/>
    <w:rsid w:val="00BA5509"/>
    <w:pPr>
      <w:spacing w:before="120" w:after="120"/>
      <w:ind w:left="221"/>
    </w:pPr>
    <w:rPr>
      <w:rFonts w:cs="Times New Roman"/>
      <w:lang w:val="es-ES"/>
    </w:rPr>
  </w:style>
  <w:style w:type="paragraph" w:styleId="Tabladeilustraciones">
    <w:name w:val="table of figures"/>
    <w:basedOn w:val="TDC1"/>
    <w:uiPriority w:val="99"/>
    <w:unhideWhenUsed/>
    <w:qFormat/>
    <w:rsid w:val="00E464E0"/>
  </w:style>
  <w:style w:type="paragraph" w:styleId="TDC3">
    <w:name w:val="toc 3"/>
    <w:basedOn w:val="Normal"/>
    <w:next w:val="Normal"/>
    <w:autoRedefine/>
    <w:uiPriority w:val="39"/>
    <w:unhideWhenUsed/>
    <w:qFormat/>
    <w:rsid w:val="00BA5509"/>
    <w:pPr>
      <w:spacing w:before="120" w:after="120"/>
      <w:ind w:left="442"/>
    </w:pPr>
    <w:rPr>
      <w:rFonts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cs="Times New Roman"/>
      <w:lang w:val="es-ES"/>
    </w:rPr>
  </w:style>
  <w:style w:type="paragraph" w:styleId="Encabezadodelista">
    <w:name w:val="toa heading"/>
    <w:basedOn w:val="Normal"/>
    <w:next w:val="Normal"/>
    <w:uiPriority w:val="99"/>
    <w:semiHidden/>
    <w:unhideWhenUsed/>
    <w:qFormat/>
    <w:rsid w:val="00E464E0"/>
    <w:pPr>
      <w:spacing w:before="120"/>
    </w:pPr>
    <w:rPr>
      <w:rFonts w:ascii="Cambria" w:eastAsia="Times New Roman" w:hAnsi="Cambria" w:cs="Times New Roman"/>
      <w:b/>
      <w:bCs/>
      <w:sz w:val="24"/>
      <w:szCs w:val="24"/>
      <w:lang w:val="es-ES"/>
    </w:rPr>
  </w:style>
  <w:style w:type="paragraph" w:styleId="Bibliografa">
    <w:name w:val="Bibliography"/>
    <w:basedOn w:val="Normal"/>
    <w:next w:val="Normal"/>
    <w:uiPriority w:val="37"/>
    <w:unhideWhenUsed/>
    <w:qFormat/>
    <w:rsid w:val="00E464E0"/>
    <w:rPr>
      <w:rFonts w:cs="Times New Roman"/>
      <w:lang w:val="es-ES"/>
    </w:r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paragraph" w:customStyle="1" w:styleId="Contenidodelmarco">
    <w:name w:val="Contenido del marco"/>
    <w:basedOn w:val="Normal"/>
    <w:qFormat/>
  </w:style>
  <w:style w:type="paragraph" w:customStyle="1" w:styleId="ndicedeilustraciones1">
    <w:name w:val="Índice de ilustraciones 1"/>
    <w:basedOn w:val="ndice"/>
    <w:qFormat/>
    <w:pPr>
      <w:tabs>
        <w:tab w:val="right" w:leader="dot" w:pos="9070"/>
      </w:tabs>
    </w:pPr>
  </w:style>
  <w:style w:type="paragraph" w:styleId="Textocomentario">
    <w:name w:val="annotation text"/>
    <w:basedOn w:val="Normal"/>
    <w:link w:val="TextocomentarioCar"/>
    <w:uiPriority w:val="99"/>
    <w:semiHidden/>
    <w:unhideWhenUsed/>
    <w:qFormat/>
    <w:pPr>
      <w:spacing w:line="240" w:lineRule="auto"/>
    </w:pPr>
    <w:rPr>
      <w:sz w:val="20"/>
      <w:szCs w:val="20"/>
    </w:rPr>
  </w:style>
  <w:style w:type="paragraph" w:customStyle="1" w:styleId="Contenidodelatabla">
    <w:name w:val="Contenido de la tabla"/>
    <w:basedOn w:val="Normal"/>
    <w:qFormat/>
    <w:pPr>
      <w:suppressLineNumbers/>
    </w:pPr>
  </w:style>
  <w:style w:type="paragraph" w:customStyle="1" w:styleId="Ttulodelatabla">
    <w:name w:val="Título de la tabla"/>
    <w:basedOn w:val="Contenidodelatabla"/>
    <w:qFormat/>
    <w:pPr>
      <w:jc w:val="center"/>
    </w:pPr>
    <w:rPr>
      <w:b/>
      <w:bCs/>
    </w:rPr>
  </w:style>
  <w:style w:type="table" w:styleId="Tablaconcuadrcula">
    <w:name w:val="Table Grid"/>
    <w:basedOn w:val="Tablanormal"/>
    <w:uiPriority w:val="59"/>
    <w:rsid w:val="00E464E0"/>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CE4D60"/>
    <w:rPr>
      <w:color w:val="0000FF"/>
      <w:u w:val="single"/>
    </w:rPr>
  </w:style>
  <w:style w:type="character" w:styleId="Textodelmarcadordeposicin">
    <w:name w:val="Placeholder Text"/>
    <w:basedOn w:val="Fuentedeprrafopredeter"/>
    <w:uiPriority w:val="99"/>
    <w:semiHidden/>
    <w:rsid w:val="00423445"/>
    <w:rPr>
      <w:color w:val="808080"/>
    </w:rPr>
  </w:style>
  <w:style w:type="character" w:customStyle="1" w:styleId="Mencinsinresolver1">
    <w:name w:val="Mención sin resolver1"/>
    <w:basedOn w:val="Fuentedeprrafopredeter"/>
    <w:uiPriority w:val="99"/>
    <w:semiHidden/>
    <w:unhideWhenUsed/>
    <w:rsid w:val="00BB3A34"/>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342161"/>
    <w:rPr>
      <w:b/>
      <w:bCs/>
    </w:rPr>
  </w:style>
  <w:style w:type="character" w:customStyle="1" w:styleId="AsuntodelcomentarioCar">
    <w:name w:val="Asunto del comentario Car"/>
    <w:basedOn w:val="TextocomentarioCar"/>
    <w:link w:val="Asuntodelcomentario"/>
    <w:uiPriority w:val="99"/>
    <w:semiHidden/>
    <w:rsid w:val="00342161"/>
    <w:rPr>
      <w:rFonts w:ascii="Arial" w:eastAsia="Calibri" w:hAnsi="Arial"/>
      <w:b/>
      <w:bCs/>
      <w:color w:val="00000A"/>
      <w:szCs w:val="20"/>
      <w:lang w:val="es-EC"/>
    </w:rPr>
  </w:style>
  <w:style w:type="paragraph" w:styleId="HTMLconformatoprevio">
    <w:name w:val="HTML Preformatted"/>
    <w:basedOn w:val="Normal"/>
    <w:link w:val="HTMLconformatoprevioCar"/>
    <w:uiPriority w:val="99"/>
    <w:semiHidden/>
    <w:unhideWhenUsed/>
    <w:rsid w:val="00E30B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eastAsia="es-EC"/>
    </w:rPr>
  </w:style>
  <w:style w:type="character" w:customStyle="1" w:styleId="HTMLconformatoprevioCar">
    <w:name w:val="HTML con formato previo Car"/>
    <w:basedOn w:val="Fuentedeprrafopredeter"/>
    <w:link w:val="HTMLconformatoprevio"/>
    <w:uiPriority w:val="99"/>
    <w:semiHidden/>
    <w:rsid w:val="00E30B3F"/>
    <w:rPr>
      <w:rFonts w:ascii="Courier New" w:eastAsia="Times New Roman" w:hAnsi="Courier New" w:cs="Courier New"/>
      <w:szCs w:val="20"/>
      <w:lang w:val="es-EC" w:eastAsia="es-EC"/>
    </w:rPr>
  </w:style>
  <w:style w:type="character" w:customStyle="1" w:styleId="fy">
    <w:name w:val="fy"/>
    <w:basedOn w:val="Fuentedeprrafopredeter"/>
    <w:rsid w:val="00E30B3F"/>
  </w:style>
  <w:style w:type="character" w:customStyle="1" w:styleId="pl-k">
    <w:name w:val="pl-k"/>
    <w:basedOn w:val="Fuentedeprrafopredeter"/>
    <w:rsid w:val="007410E3"/>
  </w:style>
  <w:style w:type="character" w:customStyle="1" w:styleId="pl-s1">
    <w:name w:val="pl-s1"/>
    <w:basedOn w:val="Fuentedeprrafopredeter"/>
    <w:rsid w:val="007410E3"/>
  </w:style>
  <w:style w:type="character" w:customStyle="1" w:styleId="pl-v">
    <w:name w:val="pl-v"/>
    <w:basedOn w:val="Fuentedeprrafopredeter"/>
    <w:rsid w:val="007410E3"/>
  </w:style>
  <w:style w:type="character" w:customStyle="1" w:styleId="pl-token">
    <w:name w:val="pl-token"/>
    <w:basedOn w:val="Fuentedeprrafopredeter"/>
    <w:rsid w:val="007410E3"/>
  </w:style>
  <w:style w:type="character" w:customStyle="1" w:styleId="pl-c1">
    <w:name w:val="pl-c1"/>
    <w:basedOn w:val="Fuentedeprrafopredeter"/>
    <w:rsid w:val="007410E3"/>
  </w:style>
  <w:style w:type="character" w:customStyle="1" w:styleId="pl-en">
    <w:name w:val="pl-en"/>
    <w:basedOn w:val="Fuentedeprrafopredeter"/>
    <w:rsid w:val="007410E3"/>
  </w:style>
  <w:style w:type="character" w:customStyle="1" w:styleId="pl-s">
    <w:name w:val="pl-s"/>
    <w:basedOn w:val="Fuentedeprrafopredeter"/>
    <w:rsid w:val="007410E3"/>
  </w:style>
  <w:style w:type="character" w:customStyle="1" w:styleId="y2iqfc">
    <w:name w:val="y2iqfc"/>
    <w:basedOn w:val="Fuentedeprrafopredeter"/>
    <w:rsid w:val="00E01F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6679">
      <w:bodyDiv w:val="1"/>
      <w:marLeft w:val="0"/>
      <w:marRight w:val="0"/>
      <w:marTop w:val="0"/>
      <w:marBottom w:val="0"/>
      <w:divBdr>
        <w:top w:val="none" w:sz="0" w:space="0" w:color="auto"/>
        <w:left w:val="none" w:sz="0" w:space="0" w:color="auto"/>
        <w:bottom w:val="none" w:sz="0" w:space="0" w:color="auto"/>
        <w:right w:val="none" w:sz="0" w:space="0" w:color="auto"/>
      </w:divBdr>
    </w:div>
    <w:div w:id="22630209">
      <w:bodyDiv w:val="1"/>
      <w:marLeft w:val="0"/>
      <w:marRight w:val="0"/>
      <w:marTop w:val="0"/>
      <w:marBottom w:val="0"/>
      <w:divBdr>
        <w:top w:val="none" w:sz="0" w:space="0" w:color="auto"/>
        <w:left w:val="none" w:sz="0" w:space="0" w:color="auto"/>
        <w:bottom w:val="none" w:sz="0" w:space="0" w:color="auto"/>
        <w:right w:val="none" w:sz="0" w:space="0" w:color="auto"/>
      </w:divBdr>
    </w:div>
    <w:div w:id="25758684">
      <w:bodyDiv w:val="1"/>
      <w:marLeft w:val="0"/>
      <w:marRight w:val="0"/>
      <w:marTop w:val="0"/>
      <w:marBottom w:val="0"/>
      <w:divBdr>
        <w:top w:val="none" w:sz="0" w:space="0" w:color="auto"/>
        <w:left w:val="none" w:sz="0" w:space="0" w:color="auto"/>
        <w:bottom w:val="none" w:sz="0" w:space="0" w:color="auto"/>
        <w:right w:val="none" w:sz="0" w:space="0" w:color="auto"/>
      </w:divBdr>
    </w:div>
    <w:div w:id="38406318">
      <w:bodyDiv w:val="1"/>
      <w:marLeft w:val="0"/>
      <w:marRight w:val="0"/>
      <w:marTop w:val="0"/>
      <w:marBottom w:val="0"/>
      <w:divBdr>
        <w:top w:val="none" w:sz="0" w:space="0" w:color="auto"/>
        <w:left w:val="none" w:sz="0" w:space="0" w:color="auto"/>
        <w:bottom w:val="none" w:sz="0" w:space="0" w:color="auto"/>
        <w:right w:val="none" w:sz="0" w:space="0" w:color="auto"/>
      </w:divBdr>
    </w:div>
    <w:div w:id="43066900">
      <w:bodyDiv w:val="1"/>
      <w:marLeft w:val="0"/>
      <w:marRight w:val="0"/>
      <w:marTop w:val="0"/>
      <w:marBottom w:val="0"/>
      <w:divBdr>
        <w:top w:val="none" w:sz="0" w:space="0" w:color="auto"/>
        <w:left w:val="none" w:sz="0" w:space="0" w:color="auto"/>
        <w:bottom w:val="none" w:sz="0" w:space="0" w:color="auto"/>
        <w:right w:val="none" w:sz="0" w:space="0" w:color="auto"/>
      </w:divBdr>
    </w:div>
    <w:div w:id="44722851">
      <w:bodyDiv w:val="1"/>
      <w:marLeft w:val="0"/>
      <w:marRight w:val="0"/>
      <w:marTop w:val="0"/>
      <w:marBottom w:val="0"/>
      <w:divBdr>
        <w:top w:val="none" w:sz="0" w:space="0" w:color="auto"/>
        <w:left w:val="none" w:sz="0" w:space="0" w:color="auto"/>
        <w:bottom w:val="none" w:sz="0" w:space="0" w:color="auto"/>
        <w:right w:val="none" w:sz="0" w:space="0" w:color="auto"/>
      </w:divBdr>
    </w:div>
    <w:div w:id="47190739">
      <w:bodyDiv w:val="1"/>
      <w:marLeft w:val="0"/>
      <w:marRight w:val="0"/>
      <w:marTop w:val="0"/>
      <w:marBottom w:val="0"/>
      <w:divBdr>
        <w:top w:val="none" w:sz="0" w:space="0" w:color="auto"/>
        <w:left w:val="none" w:sz="0" w:space="0" w:color="auto"/>
        <w:bottom w:val="none" w:sz="0" w:space="0" w:color="auto"/>
        <w:right w:val="none" w:sz="0" w:space="0" w:color="auto"/>
      </w:divBdr>
    </w:div>
    <w:div w:id="75248024">
      <w:bodyDiv w:val="1"/>
      <w:marLeft w:val="0"/>
      <w:marRight w:val="0"/>
      <w:marTop w:val="0"/>
      <w:marBottom w:val="0"/>
      <w:divBdr>
        <w:top w:val="none" w:sz="0" w:space="0" w:color="auto"/>
        <w:left w:val="none" w:sz="0" w:space="0" w:color="auto"/>
        <w:bottom w:val="none" w:sz="0" w:space="0" w:color="auto"/>
        <w:right w:val="none" w:sz="0" w:space="0" w:color="auto"/>
      </w:divBdr>
    </w:div>
    <w:div w:id="92282704">
      <w:bodyDiv w:val="1"/>
      <w:marLeft w:val="0"/>
      <w:marRight w:val="0"/>
      <w:marTop w:val="0"/>
      <w:marBottom w:val="0"/>
      <w:divBdr>
        <w:top w:val="none" w:sz="0" w:space="0" w:color="auto"/>
        <w:left w:val="none" w:sz="0" w:space="0" w:color="auto"/>
        <w:bottom w:val="none" w:sz="0" w:space="0" w:color="auto"/>
        <w:right w:val="none" w:sz="0" w:space="0" w:color="auto"/>
      </w:divBdr>
    </w:div>
    <w:div w:id="103350921">
      <w:bodyDiv w:val="1"/>
      <w:marLeft w:val="0"/>
      <w:marRight w:val="0"/>
      <w:marTop w:val="0"/>
      <w:marBottom w:val="0"/>
      <w:divBdr>
        <w:top w:val="none" w:sz="0" w:space="0" w:color="auto"/>
        <w:left w:val="none" w:sz="0" w:space="0" w:color="auto"/>
        <w:bottom w:val="none" w:sz="0" w:space="0" w:color="auto"/>
        <w:right w:val="none" w:sz="0" w:space="0" w:color="auto"/>
      </w:divBdr>
    </w:div>
    <w:div w:id="114176428">
      <w:bodyDiv w:val="1"/>
      <w:marLeft w:val="0"/>
      <w:marRight w:val="0"/>
      <w:marTop w:val="0"/>
      <w:marBottom w:val="0"/>
      <w:divBdr>
        <w:top w:val="none" w:sz="0" w:space="0" w:color="auto"/>
        <w:left w:val="none" w:sz="0" w:space="0" w:color="auto"/>
        <w:bottom w:val="none" w:sz="0" w:space="0" w:color="auto"/>
        <w:right w:val="none" w:sz="0" w:space="0" w:color="auto"/>
      </w:divBdr>
    </w:div>
    <w:div w:id="115612321">
      <w:bodyDiv w:val="1"/>
      <w:marLeft w:val="0"/>
      <w:marRight w:val="0"/>
      <w:marTop w:val="0"/>
      <w:marBottom w:val="0"/>
      <w:divBdr>
        <w:top w:val="none" w:sz="0" w:space="0" w:color="auto"/>
        <w:left w:val="none" w:sz="0" w:space="0" w:color="auto"/>
        <w:bottom w:val="none" w:sz="0" w:space="0" w:color="auto"/>
        <w:right w:val="none" w:sz="0" w:space="0" w:color="auto"/>
      </w:divBdr>
    </w:div>
    <w:div w:id="116994966">
      <w:bodyDiv w:val="1"/>
      <w:marLeft w:val="0"/>
      <w:marRight w:val="0"/>
      <w:marTop w:val="0"/>
      <w:marBottom w:val="0"/>
      <w:divBdr>
        <w:top w:val="none" w:sz="0" w:space="0" w:color="auto"/>
        <w:left w:val="none" w:sz="0" w:space="0" w:color="auto"/>
        <w:bottom w:val="none" w:sz="0" w:space="0" w:color="auto"/>
        <w:right w:val="none" w:sz="0" w:space="0" w:color="auto"/>
      </w:divBdr>
    </w:div>
    <w:div w:id="117379992">
      <w:bodyDiv w:val="1"/>
      <w:marLeft w:val="0"/>
      <w:marRight w:val="0"/>
      <w:marTop w:val="0"/>
      <w:marBottom w:val="0"/>
      <w:divBdr>
        <w:top w:val="none" w:sz="0" w:space="0" w:color="auto"/>
        <w:left w:val="none" w:sz="0" w:space="0" w:color="auto"/>
        <w:bottom w:val="none" w:sz="0" w:space="0" w:color="auto"/>
        <w:right w:val="none" w:sz="0" w:space="0" w:color="auto"/>
      </w:divBdr>
    </w:div>
    <w:div w:id="128793091">
      <w:bodyDiv w:val="1"/>
      <w:marLeft w:val="0"/>
      <w:marRight w:val="0"/>
      <w:marTop w:val="0"/>
      <w:marBottom w:val="0"/>
      <w:divBdr>
        <w:top w:val="none" w:sz="0" w:space="0" w:color="auto"/>
        <w:left w:val="none" w:sz="0" w:space="0" w:color="auto"/>
        <w:bottom w:val="none" w:sz="0" w:space="0" w:color="auto"/>
        <w:right w:val="none" w:sz="0" w:space="0" w:color="auto"/>
      </w:divBdr>
    </w:div>
    <w:div w:id="190070199">
      <w:bodyDiv w:val="1"/>
      <w:marLeft w:val="0"/>
      <w:marRight w:val="0"/>
      <w:marTop w:val="0"/>
      <w:marBottom w:val="0"/>
      <w:divBdr>
        <w:top w:val="none" w:sz="0" w:space="0" w:color="auto"/>
        <w:left w:val="none" w:sz="0" w:space="0" w:color="auto"/>
        <w:bottom w:val="none" w:sz="0" w:space="0" w:color="auto"/>
        <w:right w:val="none" w:sz="0" w:space="0" w:color="auto"/>
      </w:divBdr>
    </w:div>
    <w:div w:id="195435452">
      <w:bodyDiv w:val="1"/>
      <w:marLeft w:val="0"/>
      <w:marRight w:val="0"/>
      <w:marTop w:val="0"/>
      <w:marBottom w:val="0"/>
      <w:divBdr>
        <w:top w:val="none" w:sz="0" w:space="0" w:color="auto"/>
        <w:left w:val="none" w:sz="0" w:space="0" w:color="auto"/>
        <w:bottom w:val="none" w:sz="0" w:space="0" w:color="auto"/>
        <w:right w:val="none" w:sz="0" w:space="0" w:color="auto"/>
      </w:divBdr>
    </w:div>
    <w:div w:id="199823895">
      <w:bodyDiv w:val="1"/>
      <w:marLeft w:val="0"/>
      <w:marRight w:val="0"/>
      <w:marTop w:val="0"/>
      <w:marBottom w:val="0"/>
      <w:divBdr>
        <w:top w:val="none" w:sz="0" w:space="0" w:color="auto"/>
        <w:left w:val="none" w:sz="0" w:space="0" w:color="auto"/>
        <w:bottom w:val="none" w:sz="0" w:space="0" w:color="auto"/>
        <w:right w:val="none" w:sz="0" w:space="0" w:color="auto"/>
      </w:divBdr>
    </w:div>
    <w:div w:id="207030715">
      <w:bodyDiv w:val="1"/>
      <w:marLeft w:val="0"/>
      <w:marRight w:val="0"/>
      <w:marTop w:val="0"/>
      <w:marBottom w:val="0"/>
      <w:divBdr>
        <w:top w:val="none" w:sz="0" w:space="0" w:color="auto"/>
        <w:left w:val="none" w:sz="0" w:space="0" w:color="auto"/>
        <w:bottom w:val="none" w:sz="0" w:space="0" w:color="auto"/>
        <w:right w:val="none" w:sz="0" w:space="0" w:color="auto"/>
      </w:divBdr>
    </w:div>
    <w:div w:id="213086644">
      <w:bodyDiv w:val="1"/>
      <w:marLeft w:val="0"/>
      <w:marRight w:val="0"/>
      <w:marTop w:val="0"/>
      <w:marBottom w:val="0"/>
      <w:divBdr>
        <w:top w:val="none" w:sz="0" w:space="0" w:color="auto"/>
        <w:left w:val="none" w:sz="0" w:space="0" w:color="auto"/>
        <w:bottom w:val="none" w:sz="0" w:space="0" w:color="auto"/>
        <w:right w:val="none" w:sz="0" w:space="0" w:color="auto"/>
      </w:divBdr>
    </w:div>
    <w:div w:id="217057478">
      <w:bodyDiv w:val="1"/>
      <w:marLeft w:val="0"/>
      <w:marRight w:val="0"/>
      <w:marTop w:val="0"/>
      <w:marBottom w:val="0"/>
      <w:divBdr>
        <w:top w:val="none" w:sz="0" w:space="0" w:color="auto"/>
        <w:left w:val="none" w:sz="0" w:space="0" w:color="auto"/>
        <w:bottom w:val="none" w:sz="0" w:space="0" w:color="auto"/>
        <w:right w:val="none" w:sz="0" w:space="0" w:color="auto"/>
      </w:divBdr>
    </w:div>
    <w:div w:id="227347082">
      <w:bodyDiv w:val="1"/>
      <w:marLeft w:val="0"/>
      <w:marRight w:val="0"/>
      <w:marTop w:val="0"/>
      <w:marBottom w:val="0"/>
      <w:divBdr>
        <w:top w:val="none" w:sz="0" w:space="0" w:color="auto"/>
        <w:left w:val="none" w:sz="0" w:space="0" w:color="auto"/>
        <w:bottom w:val="none" w:sz="0" w:space="0" w:color="auto"/>
        <w:right w:val="none" w:sz="0" w:space="0" w:color="auto"/>
      </w:divBdr>
    </w:div>
    <w:div w:id="238907945">
      <w:bodyDiv w:val="1"/>
      <w:marLeft w:val="0"/>
      <w:marRight w:val="0"/>
      <w:marTop w:val="0"/>
      <w:marBottom w:val="0"/>
      <w:divBdr>
        <w:top w:val="none" w:sz="0" w:space="0" w:color="auto"/>
        <w:left w:val="none" w:sz="0" w:space="0" w:color="auto"/>
        <w:bottom w:val="none" w:sz="0" w:space="0" w:color="auto"/>
        <w:right w:val="none" w:sz="0" w:space="0" w:color="auto"/>
      </w:divBdr>
    </w:div>
    <w:div w:id="247731629">
      <w:bodyDiv w:val="1"/>
      <w:marLeft w:val="0"/>
      <w:marRight w:val="0"/>
      <w:marTop w:val="0"/>
      <w:marBottom w:val="0"/>
      <w:divBdr>
        <w:top w:val="none" w:sz="0" w:space="0" w:color="auto"/>
        <w:left w:val="none" w:sz="0" w:space="0" w:color="auto"/>
        <w:bottom w:val="none" w:sz="0" w:space="0" w:color="auto"/>
        <w:right w:val="none" w:sz="0" w:space="0" w:color="auto"/>
      </w:divBdr>
    </w:div>
    <w:div w:id="265843046">
      <w:bodyDiv w:val="1"/>
      <w:marLeft w:val="0"/>
      <w:marRight w:val="0"/>
      <w:marTop w:val="0"/>
      <w:marBottom w:val="0"/>
      <w:divBdr>
        <w:top w:val="none" w:sz="0" w:space="0" w:color="auto"/>
        <w:left w:val="none" w:sz="0" w:space="0" w:color="auto"/>
        <w:bottom w:val="none" w:sz="0" w:space="0" w:color="auto"/>
        <w:right w:val="none" w:sz="0" w:space="0" w:color="auto"/>
      </w:divBdr>
    </w:div>
    <w:div w:id="275723744">
      <w:bodyDiv w:val="1"/>
      <w:marLeft w:val="0"/>
      <w:marRight w:val="0"/>
      <w:marTop w:val="0"/>
      <w:marBottom w:val="0"/>
      <w:divBdr>
        <w:top w:val="none" w:sz="0" w:space="0" w:color="auto"/>
        <w:left w:val="none" w:sz="0" w:space="0" w:color="auto"/>
        <w:bottom w:val="none" w:sz="0" w:space="0" w:color="auto"/>
        <w:right w:val="none" w:sz="0" w:space="0" w:color="auto"/>
      </w:divBdr>
    </w:div>
    <w:div w:id="279531613">
      <w:bodyDiv w:val="1"/>
      <w:marLeft w:val="0"/>
      <w:marRight w:val="0"/>
      <w:marTop w:val="0"/>
      <w:marBottom w:val="0"/>
      <w:divBdr>
        <w:top w:val="none" w:sz="0" w:space="0" w:color="auto"/>
        <w:left w:val="none" w:sz="0" w:space="0" w:color="auto"/>
        <w:bottom w:val="none" w:sz="0" w:space="0" w:color="auto"/>
        <w:right w:val="none" w:sz="0" w:space="0" w:color="auto"/>
      </w:divBdr>
    </w:div>
    <w:div w:id="307978943">
      <w:bodyDiv w:val="1"/>
      <w:marLeft w:val="0"/>
      <w:marRight w:val="0"/>
      <w:marTop w:val="0"/>
      <w:marBottom w:val="0"/>
      <w:divBdr>
        <w:top w:val="none" w:sz="0" w:space="0" w:color="auto"/>
        <w:left w:val="none" w:sz="0" w:space="0" w:color="auto"/>
        <w:bottom w:val="none" w:sz="0" w:space="0" w:color="auto"/>
        <w:right w:val="none" w:sz="0" w:space="0" w:color="auto"/>
      </w:divBdr>
    </w:div>
    <w:div w:id="314771425">
      <w:bodyDiv w:val="1"/>
      <w:marLeft w:val="0"/>
      <w:marRight w:val="0"/>
      <w:marTop w:val="0"/>
      <w:marBottom w:val="0"/>
      <w:divBdr>
        <w:top w:val="none" w:sz="0" w:space="0" w:color="auto"/>
        <w:left w:val="none" w:sz="0" w:space="0" w:color="auto"/>
        <w:bottom w:val="none" w:sz="0" w:space="0" w:color="auto"/>
        <w:right w:val="none" w:sz="0" w:space="0" w:color="auto"/>
      </w:divBdr>
    </w:div>
    <w:div w:id="316614660">
      <w:bodyDiv w:val="1"/>
      <w:marLeft w:val="0"/>
      <w:marRight w:val="0"/>
      <w:marTop w:val="0"/>
      <w:marBottom w:val="0"/>
      <w:divBdr>
        <w:top w:val="none" w:sz="0" w:space="0" w:color="auto"/>
        <w:left w:val="none" w:sz="0" w:space="0" w:color="auto"/>
        <w:bottom w:val="none" w:sz="0" w:space="0" w:color="auto"/>
        <w:right w:val="none" w:sz="0" w:space="0" w:color="auto"/>
      </w:divBdr>
    </w:div>
    <w:div w:id="326445063">
      <w:bodyDiv w:val="1"/>
      <w:marLeft w:val="0"/>
      <w:marRight w:val="0"/>
      <w:marTop w:val="0"/>
      <w:marBottom w:val="0"/>
      <w:divBdr>
        <w:top w:val="none" w:sz="0" w:space="0" w:color="auto"/>
        <w:left w:val="none" w:sz="0" w:space="0" w:color="auto"/>
        <w:bottom w:val="none" w:sz="0" w:space="0" w:color="auto"/>
        <w:right w:val="none" w:sz="0" w:space="0" w:color="auto"/>
      </w:divBdr>
    </w:div>
    <w:div w:id="327902545">
      <w:bodyDiv w:val="1"/>
      <w:marLeft w:val="0"/>
      <w:marRight w:val="0"/>
      <w:marTop w:val="0"/>
      <w:marBottom w:val="0"/>
      <w:divBdr>
        <w:top w:val="none" w:sz="0" w:space="0" w:color="auto"/>
        <w:left w:val="none" w:sz="0" w:space="0" w:color="auto"/>
        <w:bottom w:val="none" w:sz="0" w:space="0" w:color="auto"/>
        <w:right w:val="none" w:sz="0" w:space="0" w:color="auto"/>
      </w:divBdr>
    </w:div>
    <w:div w:id="338512240">
      <w:bodyDiv w:val="1"/>
      <w:marLeft w:val="0"/>
      <w:marRight w:val="0"/>
      <w:marTop w:val="0"/>
      <w:marBottom w:val="0"/>
      <w:divBdr>
        <w:top w:val="none" w:sz="0" w:space="0" w:color="auto"/>
        <w:left w:val="none" w:sz="0" w:space="0" w:color="auto"/>
        <w:bottom w:val="none" w:sz="0" w:space="0" w:color="auto"/>
        <w:right w:val="none" w:sz="0" w:space="0" w:color="auto"/>
      </w:divBdr>
    </w:div>
    <w:div w:id="349569351">
      <w:bodyDiv w:val="1"/>
      <w:marLeft w:val="0"/>
      <w:marRight w:val="0"/>
      <w:marTop w:val="0"/>
      <w:marBottom w:val="0"/>
      <w:divBdr>
        <w:top w:val="none" w:sz="0" w:space="0" w:color="auto"/>
        <w:left w:val="none" w:sz="0" w:space="0" w:color="auto"/>
        <w:bottom w:val="none" w:sz="0" w:space="0" w:color="auto"/>
        <w:right w:val="none" w:sz="0" w:space="0" w:color="auto"/>
      </w:divBdr>
    </w:div>
    <w:div w:id="352418985">
      <w:bodyDiv w:val="1"/>
      <w:marLeft w:val="0"/>
      <w:marRight w:val="0"/>
      <w:marTop w:val="0"/>
      <w:marBottom w:val="0"/>
      <w:divBdr>
        <w:top w:val="none" w:sz="0" w:space="0" w:color="auto"/>
        <w:left w:val="none" w:sz="0" w:space="0" w:color="auto"/>
        <w:bottom w:val="none" w:sz="0" w:space="0" w:color="auto"/>
        <w:right w:val="none" w:sz="0" w:space="0" w:color="auto"/>
      </w:divBdr>
    </w:div>
    <w:div w:id="354304689">
      <w:bodyDiv w:val="1"/>
      <w:marLeft w:val="0"/>
      <w:marRight w:val="0"/>
      <w:marTop w:val="0"/>
      <w:marBottom w:val="0"/>
      <w:divBdr>
        <w:top w:val="none" w:sz="0" w:space="0" w:color="auto"/>
        <w:left w:val="none" w:sz="0" w:space="0" w:color="auto"/>
        <w:bottom w:val="none" w:sz="0" w:space="0" w:color="auto"/>
        <w:right w:val="none" w:sz="0" w:space="0" w:color="auto"/>
      </w:divBdr>
    </w:div>
    <w:div w:id="361631847">
      <w:bodyDiv w:val="1"/>
      <w:marLeft w:val="0"/>
      <w:marRight w:val="0"/>
      <w:marTop w:val="0"/>
      <w:marBottom w:val="0"/>
      <w:divBdr>
        <w:top w:val="none" w:sz="0" w:space="0" w:color="auto"/>
        <w:left w:val="none" w:sz="0" w:space="0" w:color="auto"/>
        <w:bottom w:val="none" w:sz="0" w:space="0" w:color="auto"/>
        <w:right w:val="none" w:sz="0" w:space="0" w:color="auto"/>
      </w:divBdr>
    </w:div>
    <w:div w:id="400297327">
      <w:bodyDiv w:val="1"/>
      <w:marLeft w:val="0"/>
      <w:marRight w:val="0"/>
      <w:marTop w:val="0"/>
      <w:marBottom w:val="0"/>
      <w:divBdr>
        <w:top w:val="none" w:sz="0" w:space="0" w:color="auto"/>
        <w:left w:val="none" w:sz="0" w:space="0" w:color="auto"/>
        <w:bottom w:val="none" w:sz="0" w:space="0" w:color="auto"/>
        <w:right w:val="none" w:sz="0" w:space="0" w:color="auto"/>
      </w:divBdr>
    </w:div>
    <w:div w:id="453406209">
      <w:bodyDiv w:val="1"/>
      <w:marLeft w:val="0"/>
      <w:marRight w:val="0"/>
      <w:marTop w:val="0"/>
      <w:marBottom w:val="0"/>
      <w:divBdr>
        <w:top w:val="none" w:sz="0" w:space="0" w:color="auto"/>
        <w:left w:val="none" w:sz="0" w:space="0" w:color="auto"/>
        <w:bottom w:val="none" w:sz="0" w:space="0" w:color="auto"/>
        <w:right w:val="none" w:sz="0" w:space="0" w:color="auto"/>
      </w:divBdr>
    </w:div>
    <w:div w:id="481039972">
      <w:bodyDiv w:val="1"/>
      <w:marLeft w:val="0"/>
      <w:marRight w:val="0"/>
      <w:marTop w:val="0"/>
      <w:marBottom w:val="0"/>
      <w:divBdr>
        <w:top w:val="none" w:sz="0" w:space="0" w:color="auto"/>
        <w:left w:val="none" w:sz="0" w:space="0" w:color="auto"/>
        <w:bottom w:val="none" w:sz="0" w:space="0" w:color="auto"/>
        <w:right w:val="none" w:sz="0" w:space="0" w:color="auto"/>
      </w:divBdr>
    </w:div>
    <w:div w:id="494807804">
      <w:bodyDiv w:val="1"/>
      <w:marLeft w:val="0"/>
      <w:marRight w:val="0"/>
      <w:marTop w:val="0"/>
      <w:marBottom w:val="0"/>
      <w:divBdr>
        <w:top w:val="none" w:sz="0" w:space="0" w:color="auto"/>
        <w:left w:val="none" w:sz="0" w:space="0" w:color="auto"/>
        <w:bottom w:val="none" w:sz="0" w:space="0" w:color="auto"/>
        <w:right w:val="none" w:sz="0" w:space="0" w:color="auto"/>
      </w:divBdr>
    </w:div>
    <w:div w:id="497187026">
      <w:bodyDiv w:val="1"/>
      <w:marLeft w:val="0"/>
      <w:marRight w:val="0"/>
      <w:marTop w:val="0"/>
      <w:marBottom w:val="0"/>
      <w:divBdr>
        <w:top w:val="none" w:sz="0" w:space="0" w:color="auto"/>
        <w:left w:val="none" w:sz="0" w:space="0" w:color="auto"/>
        <w:bottom w:val="none" w:sz="0" w:space="0" w:color="auto"/>
        <w:right w:val="none" w:sz="0" w:space="0" w:color="auto"/>
      </w:divBdr>
    </w:div>
    <w:div w:id="545722540">
      <w:bodyDiv w:val="1"/>
      <w:marLeft w:val="0"/>
      <w:marRight w:val="0"/>
      <w:marTop w:val="0"/>
      <w:marBottom w:val="0"/>
      <w:divBdr>
        <w:top w:val="none" w:sz="0" w:space="0" w:color="auto"/>
        <w:left w:val="none" w:sz="0" w:space="0" w:color="auto"/>
        <w:bottom w:val="none" w:sz="0" w:space="0" w:color="auto"/>
        <w:right w:val="none" w:sz="0" w:space="0" w:color="auto"/>
      </w:divBdr>
    </w:div>
    <w:div w:id="547642848">
      <w:bodyDiv w:val="1"/>
      <w:marLeft w:val="0"/>
      <w:marRight w:val="0"/>
      <w:marTop w:val="0"/>
      <w:marBottom w:val="0"/>
      <w:divBdr>
        <w:top w:val="none" w:sz="0" w:space="0" w:color="auto"/>
        <w:left w:val="none" w:sz="0" w:space="0" w:color="auto"/>
        <w:bottom w:val="none" w:sz="0" w:space="0" w:color="auto"/>
        <w:right w:val="none" w:sz="0" w:space="0" w:color="auto"/>
      </w:divBdr>
    </w:div>
    <w:div w:id="566262912">
      <w:bodyDiv w:val="1"/>
      <w:marLeft w:val="0"/>
      <w:marRight w:val="0"/>
      <w:marTop w:val="0"/>
      <w:marBottom w:val="0"/>
      <w:divBdr>
        <w:top w:val="none" w:sz="0" w:space="0" w:color="auto"/>
        <w:left w:val="none" w:sz="0" w:space="0" w:color="auto"/>
        <w:bottom w:val="none" w:sz="0" w:space="0" w:color="auto"/>
        <w:right w:val="none" w:sz="0" w:space="0" w:color="auto"/>
      </w:divBdr>
    </w:div>
    <w:div w:id="570040056">
      <w:bodyDiv w:val="1"/>
      <w:marLeft w:val="0"/>
      <w:marRight w:val="0"/>
      <w:marTop w:val="0"/>
      <w:marBottom w:val="0"/>
      <w:divBdr>
        <w:top w:val="none" w:sz="0" w:space="0" w:color="auto"/>
        <w:left w:val="none" w:sz="0" w:space="0" w:color="auto"/>
        <w:bottom w:val="none" w:sz="0" w:space="0" w:color="auto"/>
        <w:right w:val="none" w:sz="0" w:space="0" w:color="auto"/>
      </w:divBdr>
    </w:div>
    <w:div w:id="592975607">
      <w:bodyDiv w:val="1"/>
      <w:marLeft w:val="0"/>
      <w:marRight w:val="0"/>
      <w:marTop w:val="0"/>
      <w:marBottom w:val="0"/>
      <w:divBdr>
        <w:top w:val="none" w:sz="0" w:space="0" w:color="auto"/>
        <w:left w:val="none" w:sz="0" w:space="0" w:color="auto"/>
        <w:bottom w:val="none" w:sz="0" w:space="0" w:color="auto"/>
        <w:right w:val="none" w:sz="0" w:space="0" w:color="auto"/>
      </w:divBdr>
    </w:div>
    <w:div w:id="595754483">
      <w:bodyDiv w:val="1"/>
      <w:marLeft w:val="0"/>
      <w:marRight w:val="0"/>
      <w:marTop w:val="0"/>
      <w:marBottom w:val="0"/>
      <w:divBdr>
        <w:top w:val="none" w:sz="0" w:space="0" w:color="auto"/>
        <w:left w:val="none" w:sz="0" w:space="0" w:color="auto"/>
        <w:bottom w:val="none" w:sz="0" w:space="0" w:color="auto"/>
        <w:right w:val="none" w:sz="0" w:space="0" w:color="auto"/>
      </w:divBdr>
    </w:div>
    <w:div w:id="596716181">
      <w:bodyDiv w:val="1"/>
      <w:marLeft w:val="0"/>
      <w:marRight w:val="0"/>
      <w:marTop w:val="0"/>
      <w:marBottom w:val="0"/>
      <w:divBdr>
        <w:top w:val="none" w:sz="0" w:space="0" w:color="auto"/>
        <w:left w:val="none" w:sz="0" w:space="0" w:color="auto"/>
        <w:bottom w:val="none" w:sz="0" w:space="0" w:color="auto"/>
        <w:right w:val="none" w:sz="0" w:space="0" w:color="auto"/>
      </w:divBdr>
    </w:div>
    <w:div w:id="624772979">
      <w:bodyDiv w:val="1"/>
      <w:marLeft w:val="0"/>
      <w:marRight w:val="0"/>
      <w:marTop w:val="0"/>
      <w:marBottom w:val="0"/>
      <w:divBdr>
        <w:top w:val="none" w:sz="0" w:space="0" w:color="auto"/>
        <w:left w:val="none" w:sz="0" w:space="0" w:color="auto"/>
        <w:bottom w:val="none" w:sz="0" w:space="0" w:color="auto"/>
        <w:right w:val="none" w:sz="0" w:space="0" w:color="auto"/>
      </w:divBdr>
    </w:div>
    <w:div w:id="645087845">
      <w:bodyDiv w:val="1"/>
      <w:marLeft w:val="0"/>
      <w:marRight w:val="0"/>
      <w:marTop w:val="0"/>
      <w:marBottom w:val="0"/>
      <w:divBdr>
        <w:top w:val="none" w:sz="0" w:space="0" w:color="auto"/>
        <w:left w:val="none" w:sz="0" w:space="0" w:color="auto"/>
        <w:bottom w:val="none" w:sz="0" w:space="0" w:color="auto"/>
        <w:right w:val="none" w:sz="0" w:space="0" w:color="auto"/>
      </w:divBdr>
    </w:div>
    <w:div w:id="663629535">
      <w:bodyDiv w:val="1"/>
      <w:marLeft w:val="0"/>
      <w:marRight w:val="0"/>
      <w:marTop w:val="0"/>
      <w:marBottom w:val="0"/>
      <w:divBdr>
        <w:top w:val="none" w:sz="0" w:space="0" w:color="auto"/>
        <w:left w:val="none" w:sz="0" w:space="0" w:color="auto"/>
        <w:bottom w:val="none" w:sz="0" w:space="0" w:color="auto"/>
        <w:right w:val="none" w:sz="0" w:space="0" w:color="auto"/>
      </w:divBdr>
    </w:div>
    <w:div w:id="678965001">
      <w:bodyDiv w:val="1"/>
      <w:marLeft w:val="0"/>
      <w:marRight w:val="0"/>
      <w:marTop w:val="0"/>
      <w:marBottom w:val="0"/>
      <w:divBdr>
        <w:top w:val="none" w:sz="0" w:space="0" w:color="auto"/>
        <w:left w:val="none" w:sz="0" w:space="0" w:color="auto"/>
        <w:bottom w:val="none" w:sz="0" w:space="0" w:color="auto"/>
        <w:right w:val="none" w:sz="0" w:space="0" w:color="auto"/>
      </w:divBdr>
    </w:div>
    <w:div w:id="679888525">
      <w:bodyDiv w:val="1"/>
      <w:marLeft w:val="0"/>
      <w:marRight w:val="0"/>
      <w:marTop w:val="0"/>
      <w:marBottom w:val="0"/>
      <w:divBdr>
        <w:top w:val="none" w:sz="0" w:space="0" w:color="auto"/>
        <w:left w:val="none" w:sz="0" w:space="0" w:color="auto"/>
        <w:bottom w:val="none" w:sz="0" w:space="0" w:color="auto"/>
        <w:right w:val="none" w:sz="0" w:space="0" w:color="auto"/>
      </w:divBdr>
    </w:div>
    <w:div w:id="693725123">
      <w:bodyDiv w:val="1"/>
      <w:marLeft w:val="0"/>
      <w:marRight w:val="0"/>
      <w:marTop w:val="0"/>
      <w:marBottom w:val="0"/>
      <w:divBdr>
        <w:top w:val="none" w:sz="0" w:space="0" w:color="auto"/>
        <w:left w:val="none" w:sz="0" w:space="0" w:color="auto"/>
        <w:bottom w:val="none" w:sz="0" w:space="0" w:color="auto"/>
        <w:right w:val="none" w:sz="0" w:space="0" w:color="auto"/>
      </w:divBdr>
    </w:div>
    <w:div w:id="710687919">
      <w:bodyDiv w:val="1"/>
      <w:marLeft w:val="0"/>
      <w:marRight w:val="0"/>
      <w:marTop w:val="0"/>
      <w:marBottom w:val="0"/>
      <w:divBdr>
        <w:top w:val="none" w:sz="0" w:space="0" w:color="auto"/>
        <w:left w:val="none" w:sz="0" w:space="0" w:color="auto"/>
        <w:bottom w:val="none" w:sz="0" w:space="0" w:color="auto"/>
        <w:right w:val="none" w:sz="0" w:space="0" w:color="auto"/>
      </w:divBdr>
    </w:div>
    <w:div w:id="756440116">
      <w:bodyDiv w:val="1"/>
      <w:marLeft w:val="0"/>
      <w:marRight w:val="0"/>
      <w:marTop w:val="0"/>
      <w:marBottom w:val="0"/>
      <w:divBdr>
        <w:top w:val="none" w:sz="0" w:space="0" w:color="auto"/>
        <w:left w:val="none" w:sz="0" w:space="0" w:color="auto"/>
        <w:bottom w:val="none" w:sz="0" w:space="0" w:color="auto"/>
        <w:right w:val="none" w:sz="0" w:space="0" w:color="auto"/>
      </w:divBdr>
    </w:div>
    <w:div w:id="759982937">
      <w:bodyDiv w:val="1"/>
      <w:marLeft w:val="0"/>
      <w:marRight w:val="0"/>
      <w:marTop w:val="0"/>
      <w:marBottom w:val="0"/>
      <w:divBdr>
        <w:top w:val="none" w:sz="0" w:space="0" w:color="auto"/>
        <w:left w:val="none" w:sz="0" w:space="0" w:color="auto"/>
        <w:bottom w:val="none" w:sz="0" w:space="0" w:color="auto"/>
        <w:right w:val="none" w:sz="0" w:space="0" w:color="auto"/>
      </w:divBdr>
    </w:div>
    <w:div w:id="760300927">
      <w:bodyDiv w:val="1"/>
      <w:marLeft w:val="0"/>
      <w:marRight w:val="0"/>
      <w:marTop w:val="0"/>
      <w:marBottom w:val="0"/>
      <w:divBdr>
        <w:top w:val="none" w:sz="0" w:space="0" w:color="auto"/>
        <w:left w:val="none" w:sz="0" w:space="0" w:color="auto"/>
        <w:bottom w:val="none" w:sz="0" w:space="0" w:color="auto"/>
        <w:right w:val="none" w:sz="0" w:space="0" w:color="auto"/>
      </w:divBdr>
    </w:div>
    <w:div w:id="768740195">
      <w:bodyDiv w:val="1"/>
      <w:marLeft w:val="0"/>
      <w:marRight w:val="0"/>
      <w:marTop w:val="0"/>
      <w:marBottom w:val="0"/>
      <w:divBdr>
        <w:top w:val="none" w:sz="0" w:space="0" w:color="auto"/>
        <w:left w:val="none" w:sz="0" w:space="0" w:color="auto"/>
        <w:bottom w:val="none" w:sz="0" w:space="0" w:color="auto"/>
        <w:right w:val="none" w:sz="0" w:space="0" w:color="auto"/>
      </w:divBdr>
    </w:div>
    <w:div w:id="783961861">
      <w:bodyDiv w:val="1"/>
      <w:marLeft w:val="0"/>
      <w:marRight w:val="0"/>
      <w:marTop w:val="0"/>
      <w:marBottom w:val="0"/>
      <w:divBdr>
        <w:top w:val="none" w:sz="0" w:space="0" w:color="auto"/>
        <w:left w:val="none" w:sz="0" w:space="0" w:color="auto"/>
        <w:bottom w:val="none" w:sz="0" w:space="0" w:color="auto"/>
        <w:right w:val="none" w:sz="0" w:space="0" w:color="auto"/>
      </w:divBdr>
    </w:div>
    <w:div w:id="791443114">
      <w:bodyDiv w:val="1"/>
      <w:marLeft w:val="0"/>
      <w:marRight w:val="0"/>
      <w:marTop w:val="0"/>
      <w:marBottom w:val="0"/>
      <w:divBdr>
        <w:top w:val="none" w:sz="0" w:space="0" w:color="auto"/>
        <w:left w:val="none" w:sz="0" w:space="0" w:color="auto"/>
        <w:bottom w:val="none" w:sz="0" w:space="0" w:color="auto"/>
        <w:right w:val="none" w:sz="0" w:space="0" w:color="auto"/>
      </w:divBdr>
    </w:div>
    <w:div w:id="799766308">
      <w:bodyDiv w:val="1"/>
      <w:marLeft w:val="0"/>
      <w:marRight w:val="0"/>
      <w:marTop w:val="0"/>
      <w:marBottom w:val="0"/>
      <w:divBdr>
        <w:top w:val="none" w:sz="0" w:space="0" w:color="auto"/>
        <w:left w:val="none" w:sz="0" w:space="0" w:color="auto"/>
        <w:bottom w:val="none" w:sz="0" w:space="0" w:color="auto"/>
        <w:right w:val="none" w:sz="0" w:space="0" w:color="auto"/>
      </w:divBdr>
    </w:div>
    <w:div w:id="816185810">
      <w:bodyDiv w:val="1"/>
      <w:marLeft w:val="0"/>
      <w:marRight w:val="0"/>
      <w:marTop w:val="0"/>
      <w:marBottom w:val="0"/>
      <w:divBdr>
        <w:top w:val="none" w:sz="0" w:space="0" w:color="auto"/>
        <w:left w:val="none" w:sz="0" w:space="0" w:color="auto"/>
        <w:bottom w:val="none" w:sz="0" w:space="0" w:color="auto"/>
        <w:right w:val="none" w:sz="0" w:space="0" w:color="auto"/>
      </w:divBdr>
    </w:div>
    <w:div w:id="820384270">
      <w:bodyDiv w:val="1"/>
      <w:marLeft w:val="0"/>
      <w:marRight w:val="0"/>
      <w:marTop w:val="0"/>
      <w:marBottom w:val="0"/>
      <w:divBdr>
        <w:top w:val="none" w:sz="0" w:space="0" w:color="auto"/>
        <w:left w:val="none" w:sz="0" w:space="0" w:color="auto"/>
        <w:bottom w:val="none" w:sz="0" w:space="0" w:color="auto"/>
        <w:right w:val="none" w:sz="0" w:space="0" w:color="auto"/>
      </w:divBdr>
    </w:div>
    <w:div w:id="827207340">
      <w:bodyDiv w:val="1"/>
      <w:marLeft w:val="0"/>
      <w:marRight w:val="0"/>
      <w:marTop w:val="0"/>
      <w:marBottom w:val="0"/>
      <w:divBdr>
        <w:top w:val="none" w:sz="0" w:space="0" w:color="auto"/>
        <w:left w:val="none" w:sz="0" w:space="0" w:color="auto"/>
        <w:bottom w:val="none" w:sz="0" w:space="0" w:color="auto"/>
        <w:right w:val="none" w:sz="0" w:space="0" w:color="auto"/>
      </w:divBdr>
    </w:div>
    <w:div w:id="831145942">
      <w:bodyDiv w:val="1"/>
      <w:marLeft w:val="0"/>
      <w:marRight w:val="0"/>
      <w:marTop w:val="0"/>
      <w:marBottom w:val="0"/>
      <w:divBdr>
        <w:top w:val="none" w:sz="0" w:space="0" w:color="auto"/>
        <w:left w:val="none" w:sz="0" w:space="0" w:color="auto"/>
        <w:bottom w:val="none" w:sz="0" w:space="0" w:color="auto"/>
        <w:right w:val="none" w:sz="0" w:space="0" w:color="auto"/>
      </w:divBdr>
    </w:div>
    <w:div w:id="847673467">
      <w:bodyDiv w:val="1"/>
      <w:marLeft w:val="0"/>
      <w:marRight w:val="0"/>
      <w:marTop w:val="0"/>
      <w:marBottom w:val="0"/>
      <w:divBdr>
        <w:top w:val="none" w:sz="0" w:space="0" w:color="auto"/>
        <w:left w:val="none" w:sz="0" w:space="0" w:color="auto"/>
        <w:bottom w:val="none" w:sz="0" w:space="0" w:color="auto"/>
        <w:right w:val="none" w:sz="0" w:space="0" w:color="auto"/>
      </w:divBdr>
    </w:div>
    <w:div w:id="862397062">
      <w:bodyDiv w:val="1"/>
      <w:marLeft w:val="0"/>
      <w:marRight w:val="0"/>
      <w:marTop w:val="0"/>
      <w:marBottom w:val="0"/>
      <w:divBdr>
        <w:top w:val="none" w:sz="0" w:space="0" w:color="auto"/>
        <w:left w:val="none" w:sz="0" w:space="0" w:color="auto"/>
        <w:bottom w:val="none" w:sz="0" w:space="0" w:color="auto"/>
        <w:right w:val="none" w:sz="0" w:space="0" w:color="auto"/>
      </w:divBdr>
    </w:div>
    <w:div w:id="904410526">
      <w:bodyDiv w:val="1"/>
      <w:marLeft w:val="0"/>
      <w:marRight w:val="0"/>
      <w:marTop w:val="0"/>
      <w:marBottom w:val="0"/>
      <w:divBdr>
        <w:top w:val="none" w:sz="0" w:space="0" w:color="auto"/>
        <w:left w:val="none" w:sz="0" w:space="0" w:color="auto"/>
        <w:bottom w:val="none" w:sz="0" w:space="0" w:color="auto"/>
        <w:right w:val="none" w:sz="0" w:space="0" w:color="auto"/>
      </w:divBdr>
    </w:div>
    <w:div w:id="934243430">
      <w:bodyDiv w:val="1"/>
      <w:marLeft w:val="0"/>
      <w:marRight w:val="0"/>
      <w:marTop w:val="0"/>
      <w:marBottom w:val="0"/>
      <w:divBdr>
        <w:top w:val="none" w:sz="0" w:space="0" w:color="auto"/>
        <w:left w:val="none" w:sz="0" w:space="0" w:color="auto"/>
        <w:bottom w:val="none" w:sz="0" w:space="0" w:color="auto"/>
        <w:right w:val="none" w:sz="0" w:space="0" w:color="auto"/>
      </w:divBdr>
    </w:div>
    <w:div w:id="942808814">
      <w:bodyDiv w:val="1"/>
      <w:marLeft w:val="0"/>
      <w:marRight w:val="0"/>
      <w:marTop w:val="0"/>
      <w:marBottom w:val="0"/>
      <w:divBdr>
        <w:top w:val="none" w:sz="0" w:space="0" w:color="auto"/>
        <w:left w:val="none" w:sz="0" w:space="0" w:color="auto"/>
        <w:bottom w:val="none" w:sz="0" w:space="0" w:color="auto"/>
        <w:right w:val="none" w:sz="0" w:space="0" w:color="auto"/>
      </w:divBdr>
    </w:div>
    <w:div w:id="946471452">
      <w:bodyDiv w:val="1"/>
      <w:marLeft w:val="0"/>
      <w:marRight w:val="0"/>
      <w:marTop w:val="0"/>
      <w:marBottom w:val="0"/>
      <w:divBdr>
        <w:top w:val="none" w:sz="0" w:space="0" w:color="auto"/>
        <w:left w:val="none" w:sz="0" w:space="0" w:color="auto"/>
        <w:bottom w:val="none" w:sz="0" w:space="0" w:color="auto"/>
        <w:right w:val="none" w:sz="0" w:space="0" w:color="auto"/>
      </w:divBdr>
    </w:div>
    <w:div w:id="956527543">
      <w:bodyDiv w:val="1"/>
      <w:marLeft w:val="0"/>
      <w:marRight w:val="0"/>
      <w:marTop w:val="0"/>
      <w:marBottom w:val="0"/>
      <w:divBdr>
        <w:top w:val="none" w:sz="0" w:space="0" w:color="auto"/>
        <w:left w:val="none" w:sz="0" w:space="0" w:color="auto"/>
        <w:bottom w:val="none" w:sz="0" w:space="0" w:color="auto"/>
        <w:right w:val="none" w:sz="0" w:space="0" w:color="auto"/>
      </w:divBdr>
    </w:div>
    <w:div w:id="956837566">
      <w:bodyDiv w:val="1"/>
      <w:marLeft w:val="0"/>
      <w:marRight w:val="0"/>
      <w:marTop w:val="0"/>
      <w:marBottom w:val="0"/>
      <w:divBdr>
        <w:top w:val="none" w:sz="0" w:space="0" w:color="auto"/>
        <w:left w:val="none" w:sz="0" w:space="0" w:color="auto"/>
        <w:bottom w:val="none" w:sz="0" w:space="0" w:color="auto"/>
        <w:right w:val="none" w:sz="0" w:space="0" w:color="auto"/>
      </w:divBdr>
    </w:div>
    <w:div w:id="993994642">
      <w:bodyDiv w:val="1"/>
      <w:marLeft w:val="0"/>
      <w:marRight w:val="0"/>
      <w:marTop w:val="0"/>
      <w:marBottom w:val="0"/>
      <w:divBdr>
        <w:top w:val="none" w:sz="0" w:space="0" w:color="auto"/>
        <w:left w:val="none" w:sz="0" w:space="0" w:color="auto"/>
        <w:bottom w:val="none" w:sz="0" w:space="0" w:color="auto"/>
        <w:right w:val="none" w:sz="0" w:space="0" w:color="auto"/>
      </w:divBdr>
    </w:div>
    <w:div w:id="1003436186">
      <w:bodyDiv w:val="1"/>
      <w:marLeft w:val="0"/>
      <w:marRight w:val="0"/>
      <w:marTop w:val="0"/>
      <w:marBottom w:val="0"/>
      <w:divBdr>
        <w:top w:val="none" w:sz="0" w:space="0" w:color="auto"/>
        <w:left w:val="none" w:sz="0" w:space="0" w:color="auto"/>
        <w:bottom w:val="none" w:sz="0" w:space="0" w:color="auto"/>
        <w:right w:val="none" w:sz="0" w:space="0" w:color="auto"/>
      </w:divBdr>
    </w:div>
    <w:div w:id="1007556567">
      <w:bodyDiv w:val="1"/>
      <w:marLeft w:val="0"/>
      <w:marRight w:val="0"/>
      <w:marTop w:val="0"/>
      <w:marBottom w:val="0"/>
      <w:divBdr>
        <w:top w:val="none" w:sz="0" w:space="0" w:color="auto"/>
        <w:left w:val="none" w:sz="0" w:space="0" w:color="auto"/>
        <w:bottom w:val="none" w:sz="0" w:space="0" w:color="auto"/>
        <w:right w:val="none" w:sz="0" w:space="0" w:color="auto"/>
      </w:divBdr>
    </w:div>
    <w:div w:id="1010570032">
      <w:bodyDiv w:val="1"/>
      <w:marLeft w:val="0"/>
      <w:marRight w:val="0"/>
      <w:marTop w:val="0"/>
      <w:marBottom w:val="0"/>
      <w:divBdr>
        <w:top w:val="none" w:sz="0" w:space="0" w:color="auto"/>
        <w:left w:val="none" w:sz="0" w:space="0" w:color="auto"/>
        <w:bottom w:val="none" w:sz="0" w:space="0" w:color="auto"/>
        <w:right w:val="none" w:sz="0" w:space="0" w:color="auto"/>
      </w:divBdr>
    </w:div>
    <w:div w:id="1031687234">
      <w:bodyDiv w:val="1"/>
      <w:marLeft w:val="0"/>
      <w:marRight w:val="0"/>
      <w:marTop w:val="0"/>
      <w:marBottom w:val="0"/>
      <w:divBdr>
        <w:top w:val="none" w:sz="0" w:space="0" w:color="auto"/>
        <w:left w:val="none" w:sz="0" w:space="0" w:color="auto"/>
        <w:bottom w:val="none" w:sz="0" w:space="0" w:color="auto"/>
        <w:right w:val="none" w:sz="0" w:space="0" w:color="auto"/>
      </w:divBdr>
    </w:div>
    <w:div w:id="1093823696">
      <w:bodyDiv w:val="1"/>
      <w:marLeft w:val="0"/>
      <w:marRight w:val="0"/>
      <w:marTop w:val="0"/>
      <w:marBottom w:val="0"/>
      <w:divBdr>
        <w:top w:val="none" w:sz="0" w:space="0" w:color="auto"/>
        <w:left w:val="none" w:sz="0" w:space="0" w:color="auto"/>
        <w:bottom w:val="none" w:sz="0" w:space="0" w:color="auto"/>
        <w:right w:val="none" w:sz="0" w:space="0" w:color="auto"/>
      </w:divBdr>
    </w:div>
    <w:div w:id="1095978709">
      <w:bodyDiv w:val="1"/>
      <w:marLeft w:val="0"/>
      <w:marRight w:val="0"/>
      <w:marTop w:val="0"/>
      <w:marBottom w:val="0"/>
      <w:divBdr>
        <w:top w:val="none" w:sz="0" w:space="0" w:color="auto"/>
        <w:left w:val="none" w:sz="0" w:space="0" w:color="auto"/>
        <w:bottom w:val="none" w:sz="0" w:space="0" w:color="auto"/>
        <w:right w:val="none" w:sz="0" w:space="0" w:color="auto"/>
      </w:divBdr>
    </w:div>
    <w:div w:id="1099449115">
      <w:bodyDiv w:val="1"/>
      <w:marLeft w:val="0"/>
      <w:marRight w:val="0"/>
      <w:marTop w:val="0"/>
      <w:marBottom w:val="0"/>
      <w:divBdr>
        <w:top w:val="none" w:sz="0" w:space="0" w:color="auto"/>
        <w:left w:val="none" w:sz="0" w:space="0" w:color="auto"/>
        <w:bottom w:val="none" w:sz="0" w:space="0" w:color="auto"/>
        <w:right w:val="none" w:sz="0" w:space="0" w:color="auto"/>
      </w:divBdr>
    </w:div>
    <w:div w:id="1103920945">
      <w:bodyDiv w:val="1"/>
      <w:marLeft w:val="0"/>
      <w:marRight w:val="0"/>
      <w:marTop w:val="0"/>
      <w:marBottom w:val="0"/>
      <w:divBdr>
        <w:top w:val="none" w:sz="0" w:space="0" w:color="auto"/>
        <w:left w:val="none" w:sz="0" w:space="0" w:color="auto"/>
        <w:bottom w:val="none" w:sz="0" w:space="0" w:color="auto"/>
        <w:right w:val="none" w:sz="0" w:space="0" w:color="auto"/>
      </w:divBdr>
    </w:div>
    <w:div w:id="1117213287">
      <w:bodyDiv w:val="1"/>
      <w:marLeft w:val="0"/>
      <w:marRight w:val="0"/>
      <w:marTop w:val="0"/>
      <w:marBottom w:val="0"/>
      <w:divBdr>
        <w:top w:val="none" w:sz="0" w:space="0" w:color="auto"/>
        <w:left w:val="none" w:sz="0" w:space="0" w:color="auto"/>
        <w:bottom w:val="none" w:sz="0" w:space="0" w:color="auto"/>
        <w:right w:val="none" w:sz="0" w:space="0" w:color="auto"/>
      </w:divBdr>
    </w:div>
    <w:div w:id="1119836594">
      <w:bodyDiv w:val="1"/>
      <w:marLeft w:val="0"/>
      <w:marRight w:val="0"/>
      <w:marTop w:val="0"/>
      <w:marBottom w:val="0"/>
      <w:divBdr>
        <w:top w:val="none" w:sz="0" w:space="0" w:color="auto"/>
        <w:left w:val="none" w:sz="0" w:space="0" w:color="auto"/>
        <w:bottom w:val="none" w:sz="0" w:space="0" w:color="auto"/>
        <w:right w:val="none" w:sz="0" w:space="0" w:color="auto"/>
      </w:divBdr>
    </w:div>
    <w:div w:id="1128819572">
      <w:bodyDiv w:val="1"/>
      <w:marLeft w:val="0"/>
      <w:marRight w:val="0"/>
      <w:marTop w:val="0"/>
      <w:marBottom w:val="0"/>
      <w:divBdr>
        <w:top w:val="none" w:sz="0" w:space="0" w:color="auto"/>
        <w:left w:val="none" w:sz="0" w:space="0" w:color="auto"/>
        <w:bottom w:val="none" w:sz="0" w:space="0" w:color="auto"/>
        <w:right w:val="none" w:sz="0" w:space="0" w:color="auto"/>
      </w:divBdr>
    </w:div>
    <w:div w:id="1152329799">
      <w:bodyDiv w:val="1"/>
      <w:marLeft w:val="0"/>
      <w:marRight w:val="0"/>
      <w:marTop w:val="0"/>
      <w:marBottom w:val="0"/>
      <w:divBdr>
        <w:top w:val="none" w:sz="0" w:space="0" w:color="auto"/>
        <w:left w:val="none" w:sz="0" w:space="0" w:color="auto"/>
        <w:bottom w:val="none" w:sz="0" w:space="0" w:color="auto"/>
        <w:right w:val="none" w:sz="0" w:space="0" w:color="auto"/>
      </w:divBdr>
    </w:div>
    <w:div w:id="1157763618">
      <w:bodyDiv w:val="1"/>
      <w:marLeft w:val="0"/>
      <w:marRight w:val="0"/>
      <w:marTop w:val="0"/>
      <w:marBottom w:val="0"/>
      <w:divBdr>
        <w:top w:val="none" w:sz="0" w:space="0" w:color="auto"/>
        <w:left w:val="none" w:sz="0" w:space="0" w:color="auto"/>
        <w:bottom w:val="none" w:sz="0" w:space="0" w:color="auto"/>
        <w:right w:val="none" w:sz="0" w:space="0" w:color="auto"/>
      </w:divBdr>
    </w:div>
    <w:div w:id="1160733319">
      <w:bodyDiv w:val="1"/>
      <w:marLeft w:val="0"/>
      <w:marRight w:val="0"/>
      <w:marTop w:val="0"/>
      <w:marBottom w:val="0"/>
      <w:divBdr>
        <w:top w:val="none" w:sz="0" w:space="0" w:color="auto"/>
        <w:left w:val="none" w:sz="0" w:space="0" w:color="auto"/>
        <w:bottom w:val="none" w:sz="0" w:space="0" w:color="auto"/>
        <w:right w:val="none" w:sz="0" w:space="0" w:color="auto"/>
      </w:divBdr>
    </w:div>
    <w:div w:id="1172405103">
      <w:bodyDiv w:val="1"/>
      <w:marLeft w:val="0"/>
      <w:marRight w:val="0"/>
      <w:marTop w:val="0"/>
      <w:marBottom w:val="0"/>
      <w:divBdr>
        <w:top w:val="none" w:sz="0" w:space="0" w:color="auto"/>
        <w:left w:val="none" w:sz="0" w:space="0" w:color="auto"/>
        <w:bottom w:val="none" w:sz="0" w:space="0" w:color="auto"/>
        <w:right w:val="none" w:sz="0" w:space="0" w:color="auto"/>
      </w:divBdr>
    </w:div>
    <w:div w:id="1177841425">
      <w:bodyDiv w:val="1"/>
      <w:marLeft w:val="0"/>
      <w:marRight w:val="0"/>
      <w:marTop w:val="0"/>
      <w:marBottom w:val="0"/>
      <w:divBdr>
        <w:top w:val="none" w:sz="0" w:space="0" w:color="auto"/>
        <w:left w:val="none" w:sz="0" w:space="0" w:color="auto"/>
        <w:bottom w:val="none" w:sz="0" w:space="0" w:color="auto"/>
        <w:right w:val="none" w:sz="0" w:space="0" w:color="auto"/>
      </w:divBdr>
    </w:div>
    <w:div w:id="1244418082">
      <w:bodyDiv w:val="1"/>
      <w:marLeft w:val="0"/>
      <w:marRight w:val="0"/>
      <w:marTop w:val="0"/>
      <w:marBottom w:val="0"/>
      <w:divBdr>
        <w:top w:val="none" w:sz="0" w:space="0" w:color="auto"/>
        <w:left w:val="none" w:sz="0" w:space="0" w:color="auto"/>
        <w:bottom w:val="none" w:sz="0" w:space="0" w:color="auto"/>
        <w:right w:val="none" w:sz="0" w:space="0" w:color="auto"/>
      </w:divBdr>
    </w:div>
    <w:div w:id="1249847354">
      <w:bodyDiv w:val="1"/>
      <w:marLeft w:val="0"/>
      <w:marRight w:val="0"/>
      <w:marTop w:val="0"/>
      <w:marBottom w:val="0"/>
      <w:divBdr>
        <w:top w:val="none" w:sz="0" w:space="0" w:color="auto"/>
        <w:left w:val="none" w:sz="0" w:space="0" w:color="auto"/>
        <w:bottom w:val="none" w:sz="0" w:space="0" w:color="auto"/>
        <w:right w:val="none" w:sz="0" w:space="0" w:color="auto"/>
      </w:divBdr>
    </w:div>
    <w:div w:id="1253246006">
      <w:bodyDiv w:val="1"/>
      <w:marLeft w:val="0"/>
      <w:marRight w:val="0"/>
      <w:marTop w:val="0"/>
      <w:marBottom w:val="0"/>
      <w:divBdr>
        <w:top w:val="none" w:sz="0" w:space="0" w:color="auto"/>
        <w:left w:val="none" w:sz="0" w:space="0" w:color="auto"/>
        <w:bottom w:val="none" w:sz="0" w:space="0" w:color="auto"/>
        <w:right w:val="none" w:sz="0" w:space="0" w:color="auto"/>
      </w:divBdr>
    </w:div>
    <w:div w:id="1283420952">
      <w:bodyDiv w:val="1"/>
      <w:marLeft w:val="0"/>
      <w:marRight w:val="0"/>
      <w:marTop w:val="0"/>
      <w:marBottom w:val="0"/>
      <w:divBdr>
        <w:top w:val="none" w:sz="0" w:space="0" w:color="auto"/>
        <w:left w:val="none" w:sz="0" w:space="0" w:color="auto"/>
        <w:bottom w:val="none" w:sz="0" w:space="0" w:color="auto"/>
        <w:right w:val="none" w:sz="0" w:space="0" w:color="auto"/>
      </w:divBdr>
    </w:div>
    <w:div w:id="1325013874">
      <w:bodyDiv w:val="1"/>
      <w:marLeft w:val="0"/>
      <w:marRight w:val="0"/>
      <w:marTop w:val="0"/>
      <w:marBottom w:val="0"/>
      <w:divBdr>
        <w:top w:val="none" w:sz="0" w:space="0" w:color="auto"/>
        <w:left w:val="none" w:sz="0" w:space="0" w:color="auto"/>
        <w:bottom w:val="none" w:sz="0" w:space="0" w:color="auto"/>
        <w:right w:val="none" w:sz="0" w:space="0" w:color="auto"/>
      </w:divBdr>
    </w:div>
    <w:div w:id="1327585530">
      <w:bodyDiv w:val="1"/>
      <w:marLeft w:val="0"/>
      <w:marRight w:val="0"/>
      <w:marTop w:val="0"/>
      <w:marBottom w:val="0"/>
      <w:divBdr>
        <w:top w:val="none" w:sz="0" w:space="0" w:color="auto"/>
        <w:left w:val="none" w:sz="0" w:space="0" w:color="auto"/>
        <w:bottom w:val="none" w:sz="0" w:space="0" w:color="auto"/>
        <w:right w:val="none" w:sz="0" w:space="0" w:color="auto"/>
      </w:divBdr>
    </w:div>
    <w:div w:id="1349528099">
      <w:bodyDiv w:val="1"/>
      <w:marLeft w:val="0"/>
      <w:marRight w:val="0"/>
      <w:marTop w:val="0"/>
      <w:marBottom w:val="0"/>
      <w:divBdr>
        <w:top w:val="none" w:sz="0" w:space="0" w:color="auto"/>
        <w:left w:val="none" w:sz="0" w:space="0" w:color="auto"/>
        <w:bottom w:val="none" w:sz="0" w:space="0" w:color="auto"/>
        <w:right w:val="none" w:sz="0" w:space="0" w:color="auto"/>
      </w:divBdr>
    </w:div>
    <w:div w:id="1371882877">
      <w:bodyDiv w:val="1"/>
      <w:marLeft w:val="0"/>
      <w:marRight w:val="0"/>
      <w:marTop w:val="0"/>
      <w:marBottom w:val="0"/>
      <w:divBdr>
        <w:top w:val="none" w:sz="0" w:space="0" w:color="auto"/>
        <w:left w:val="none" w:sz="0" w:space="0" w:color="auto"/>
        <w:bottom w:val="none" w:sz="0" w:space="0" w:color="auto"/>
        <w:right w:val="none" w:sz="0" w:space="0" w:color="auto"/>
      </w:divBdr>
    </w:div>
    <w:div w:id="1378045804">
      <w:bodyDiv w:val="1"/>
      <w:marLeft w:val="0"/>
      <w:marRight w:val="0"/>
      <w:marTop w:val="0"/>
      <w:marBottom w:val="0"/>
      <w:divBdr>
        <w:top w:val="none" w:sz="0" w:space="0" w:color="auto"/>
        <w:left w:val="none" w:sz="0" w:space="0" w:color="auto"/>
        <w:bottom w:val="none" w:sz="0" w:space="0" w:color="auto"/>
        <w:right w:val="none" w:sz="0" w:space="0" w:color="auto"/>
      </w:divBdr>
    </w:div>
    <w:div w:id="1378627588">
      <w:bodyDiv w:val="1"/>
      <w:marLeft w:val="0"/>
      <w:marRight w:val="0"/>
      <w:marTop w:val="0"/>
      <w:marBottom w:val="0"/>
      <w:divBdr>
        <w:top w:val="none" w:sz="0" w:space="0" w:color="auto"/>
        <w:left w:val="none" w:sz="0" w:space="0" w:color="auto"/>
        <w:bottom w:val="none" w:sz="0" w:space="0" w:color="auto"/>
        <w:right w:val="none" w:sz="0" w:space="0" w:color="auto"/>
      </w:divBdr>
    </w:div>
    <w:div w:id="1397434425">
      <w:bodyDiv w:val="1"/>
      <w:marLeft w:val="0"/>
      <w:marRight w:val="0"/>
      <w:marTop w:val="0"/>
      <w:marBottom w:val="0"/>
      <w:divBdr>
        <w:top w:val="none" w:sz="0" w:space="0" w:color="auto"/>
        <w:left w:val="none" w:sz="0" w:space="0" w:color="auto"/>
        <w:bottom w:val="none" w:sz="0" w:space="0" w:color="auto"/>
        <w:right w:val="none" w:sz="0" w:space="0" w:color="auto"/>
      </w:divBdr>
    </w:div>
    <w:div w:id="1440488741">
      <w:bodyDiv w:val="1"/>
      <w:marLeft w:val="0"/>
      <w:marRight w:val="0"/>
      <w:marTop w:val="0"/>
      <w:marBottom w:val="0"/>
      <w:divBdr>
        <w:top w:val="none" w:sz="0" w:space="0" w:color="auto"/>
        <w:left w:val="none" w:sz="0" w:space="0" w:color="auto"/>
        <w:bottom w:val="none" w:sz="0" w:space="0" w:color="auto"/>
        <w:right w:val="none" w:sz="0" w:space="0" w:color="auto"/>
      </w:divBdr>
    </w:div>
    <w:div w:id="1441535491">
      <w:bodyDiv w:val="1"/>
      <w:marLeft w:val="0"/>
      <w:marRight w:val="0"/>
      <w:marTop w:val="0"/>
      <w:marBottom w:val="0"/>
      <w:divBdr>
        <w:top w:val="none" w:sz="0" w:space="0" w:color="auto"/>
        <w:left w:val="none" w:sz="0" w:space="0" w:color="auto"/>
        <w:bottom w:val="none" w:sz="0" w:space="0" w:color="auto"/>
        <w:right w:val="none" w:sz="0" w:space="0" w:color="auto"/>
      </w:divBdr>
    </w:div>
    <w:div w:id="1456951252">
      <w:bodyDiv w:val="1"/>
      <w:marLeft w:val="0"/>
      <w:marRight w:val="0"/>
      <w:marTop w:val="0"/>
      <w:marBottom w:val="0"/>
      <w:divBdr>
        <w:top w:val="none" w:sz="0" w:space="0" w:color="auto"/>
        <w:left w:val="none" w:sz="0" w:space="0" w:color="auto"/>
        <w:bottom w:val="none" w:sz="0" w:space="0" w:color="auto"/>
        <w:right w:val="none" w:sz="0" w:space="0" w:color="auto"/>
      </w:divBdr>
    </w:div>
    <w:div w:id="1475180050">
      <w:bodyDiv w:val="1"/>
      <w:marLeft w:val="0"/>
      <w:marRight w:val="0"/>
      <w:marTop w:val="0"/>
      <w:marBottom w:val="0"/>
      <w:divBdr>
        <w:top w:val="none" w:sz="0" w:space="0" w:color="auto"/>
        <w:left w:val="none" w:sz="0" w:space="0" w:color="auto"/>
        <w:bottom w:val="none" w:sz="0" w:space="0" w:color="auto"/>
        <w:right w:val="none" w:sz="0" w:space="0" w:color="auto"/>
      </w:divBdr>
    </w:div>
    <w:div w:id="1491945437">
      <w:bodyDiv w:val="1"/>
      <w:marLeft w:val="0"/>
      <w:marRight w:val="0"/>
      <w:marTop w:val="0"/>
      <w:marBottom w:val="0"/>
      <w:divBdr>
        <w:top w:val="none" w:sz="0" w:space="0" w:color="auto"/>
        <w:left w:val="none" w:sz="0" w:space="0" w:color="auto"/>
        <w:bottom w:val="none" w:sz="0" w:space="0" w:color="auto"/>
        <w:right w:val="none" w:sz="0" w:space="0" w:color="auto"/>
      </w:divBdr>
    </w:div>
    <w:div w:id="1501848582">
      <w:bodyDiv w:val="1"/>
      <w:marLeft w:val="0"/>
      <w:marRight w:val="0"/>
      <w:marTop w:val="0"/>
      <w:marBottom w:val="0"/>
      <w:divBdr>
        <w:top w:val="none" w:sz="0" w:space="0" w:color="auto"/>
        <w:left w:val="none" w:sz="0" w:space="0" w:color="auto"/>
        <w:bottom w:val="none" w:sz="0" w:space="0" w:color="auto"/>
        <w:right w:val="none" w:sz="0" w:space="0" w:color="auto"/>
      </w:divBdr>
    </w:div>
    <w:div w:id="1525903886">
      <w:bodyDiv w:val="1"/>
      <w:marLeft w:val="0"/>
      <w:marRight w:val="0"/>
      <w:marTop w:val="0"/>
      <w:marBottom w:val="0"/>
      <w:divBdr>
        <w:top w:val="none" w:sz="0" w:space="0" w:color="auto"/>
        <w:left w:val="none" w:sz="0" w:space="0" w:color="auto"/>
        <w:bottom w:val="none" w:sz="0" w:space="0" w:color="auto"/>
        <w:right w:val="none" w:sz="0" w:space="0" w:color="auto"/>
      </w:divBdr>
    </w:div>
    <w:div w:id="1533224606">
      <w:bodyDiv w:val="1"/>
      <w:marLeft w:val="0"/>
      <w:marRight w:val="0"/>
      <w:marTop w:val="0"/>
      <w:marBottom w:val="0"/>
      <w:divBdr>
        <w:top w:val="none" w:sz="0" w:space="0" w:color="auto"/>
        <w:left w:val="none" w:sz="0" w:space="0" w:color="auto"/>
        <w:bottom w:val="none" w:sz="0" w:space="0" w:color="auto"/>
        <w:right w:val="none" w:sz="0" w:space="0" w:color="auto"/>
      </w:divBdr>
    </w:div>
    <w:div w:id="1547060211">
      <w:bodyDiv w:val="1"/>
      <w:marLeft w:val="0"/>
      <w:marRight w:val="0"/>
      <w:marTop w:val="0"/>
      <w:marBottom w:val="0"/>
      <w:divBdr>
        <w:top w:val="none" w:sz="0" w:space="0" w:color="auto"/>
        <w:left w:val="none" w:sz="0" w:space="0" w:color="auto"/>
        <w:bottom w:val="none" w:sz="0" w:space="0" w:color="auto"/>
        <w:right w:val="none" w:sz="0" w:space="0" w:color="auto"/>
      </w:divBdr>
    </w:div>
    <w:div w:id="1558785992">
      <w:bodyDiv w:val="1"/>
      <w:marLeft w:val="0"/>
      <w:marRight w:val="0"/>
      <w:marTop w:val="0"/>
      <w:marBottom w:val="0"/>
      <w:divBdr>
        <w:top w:val="none" w:sz="0" w:space="0" w:color="auto"/>
        <w:left w:val="none" w:sz="0" w:space="0" w:color="auto"/>
        <w:bottom w:val="none" w:sz="0" w:space="0" w:color="auto"/>
        <w:right w:val="none" w:sz="0" w:space="0" w:color="auto"/>
      </w:divBdr>
    </w:div>
    <w:div w:id="1558853679">
      <w:bodyDiv w:val="1"/>
      <w:marLeft w:val="0"/>
      <w:marRight w:val="0"/>
      <w:marTop w:val="0"/>
      <w:marBottom w:val="0"/>
      <w:divBdr>
        <w:top w:val="none" w:sz="0" w:space="0" w:color="auto"/>
        <w:left w:val="none" w:sz="0" w:space="0" w:color="auto"/>
        <w:bottom w:val="none" w:sz="0" w:space="0" w:color="auto"/>
        <w:right w:val="none" w:sz="0" w:space="0" w:color="auto"/>
      </w:divBdr>
    </w:div>
    <w:div w:id="1586724213">
      <w:bodyDiv w:val="1"/>
      <w:marLeft w:val="0"/>
      <w:marRight w:val="0"/>
      <w:marTop w:val="0"/>
      <w:marBottom w:val="0"/>
      <w:divBdr>
        <w:top w:val="none" w:sz="0" w:space="0" w:color="auto"/>
        <w:left w:val="none" w:sz="0" w:space="0" w:color="auto"/>
        <w:bottom w:val="none" w:sz="0" w:space="0" w:color="auto"/>
        <w:right w:val="none" w:sz="0" w:space="0" w:color="auto"/>
      </w:divBdr>
    </w:div>
    <w:div w:id="1589457989">
      <w:bodyDiv w:val="1"/>
      <w:marLeft w:val="0"/>
      <w:marRight w:val="0"/>
      <w:marTop w:val="0"/>
      <w:marBottom w:val="0"/>
      <w:divBdr>
        <w:top w:val="none" w:sz="0" w:space="0" w:color="auto"/>
        <w:left w:val="none" w:sz="0" w:space="0" w:color="auto"/>
        <w:bottom w:val="none" w:sz="0" w:space="0" w:color="auto"/>
        <w:right w:val="none" w:sz="0" w:space="0" w:color="auto"/>
      </w:divBdr>
    </w:div>
    <w:div w:id="1590844076">
      <w:bodyDiv w:val="1"/>
      <w:marLeft w:val="0"/>
      <w:marRight w:val="0"/>
      <w:marTop w:val="0"/>
      <w:marBottom w:val="0"/>
      <w:divBdr>
        <w:top w:val="none" w:sz="0" w:space="0" w:color="auto"/>
        <w:left w:val="none" w:sz="0" w:space="0" w:color="auto"/>
        <w:bottom w:val="none" w:sz="0" w:space="0" w:color="auto"/>
        <w:right w:val="none" w:sz="0" w:space="0" w:color="auto"/>
      </w:divBdr>
    </w:div>
    <w:div w:id="1602951440">
      <w:bodyDiv w:val="1"/>
      <w:marLeft w:val="0"/>
      <w:marRight w:val="0"/>
      <w:marTop w:val="0"/>
      <w:marBottom w:val="0"/>
      <w:divBdr>
        <w:top w:val="none" w:sz="0" w:space="0" w:color="auto"/>
        <w:left w:val="none" w:sz="0" w:space="0" w:color="auto"/>
        <w:bottom w:val="none" w:sz="0" w:space="0" w:color="auto"/>
        <w:right w:val="none" w:sz="0" w:space="0" w:color="auto"/>
      </w:divBdr>
    </w:div>
    <w:div w:id="1611354857">
      <w:bodyDiv w:val="1"/>
      <w:marLeft w:val="0"/>
      <w:marRight w:val="0"/>
      <w:marTop w:val="0"/>
      <w:marBottom w:val="0"/>
      <w:divBdr>
        <w:top w:val="none" w:sz="0" w:space="0" w:color="auto"/>
        <w:left w:val="none" w:sz="0" w:space="0" w:color="auto"/>
        <w:bottom w:val="none" w:sz="0" w:space="0" w:color="auto"/>
        <w:right w:val="none" w:sz="0" w:space="0" w:color="auto"/>
      </w:divBdr>
    </w:div>
    <w:div w:id="1640987516">
      <w:bodyDiv w:val="1"/>
      <w:marLeft w:val="0"/>
      <w:marRight w:val="0"/>
      <w:marTop w:val="0"/>
      <w:marBottom w:val="0"/>
      <w:divBdr>
        <w:top w:val="none" w:sz="0" w:space="0" w:color="auto"/>
        <w:left w:val="none" w:sz="0" w:space="0" w:color="auto"/>
        <w:bottom w:val="none" w:sz="0" w:space="0" w:color="auto"/>
        <w:right w:val="none" w:sz="0" w:space="0" w:color="auto"/>
      </w:divBdr>
    </w:div>
    <w:div w:id="1673100081">
      <w:bodyDiv w:val="1"/>
      <w:marLeft w:val="0"/>
      <w:marRight w:val="0"/>
      <w:marTop w:val="0"/>
      <w:marBottom w:val="0"/>
      <w:divBdr>
        <w:top w:val="none" w:sz="0" w:space="0" w:color="auto"/>
        <w:left w:val="none" w:sz="0" w:space="0" w:color="auto"/>
        <w:bottom w:val="none" w:sz="0" w:space="0" w:color="auto"/>
        <w:right w:val="none" w:sz="0" w:space="0" w:color="auto"/>
      </w:divBdr>
    </w:div>
    <w:div w:id="1697803176">
      <w:bodyDiv w:val="1"/>
      <w:marLeft w:val="0"/>
      <w:marRight w:val="0"/>
      <w:marTop w:val="0"/>
      <w:marBottom w:val="0"/>
      <w:divBdr>
        <w:top w:val="none" w:sz="0" w:space="0" w:color="auto"/>
        <w:left w:val="none" w:sz="0" w:space="0" w:color="auto"/>
        <w:bottom w:val="none" w:sz="0" w:space="0" w:color="auto"/>
        <w:right w:val="none" w:sz="0" w:space="0" w:color="auto"/>
      </w:divBdr>
    </w:div>
    <w:div w:id="1706053282">
      <w:bodyDiv w:val="1"/>
      <w:marLeft w:val="0"/>
      <w:marRight w:val="0"/>
      <w:marTop w:val="0"/>
      <w:marBottom w:val="0"/>
      <w:divBdr>
        <w:top w:val="none" w:sz="0" w:space="0" w:color="auto"/>
        <w:left w:val="none" w:sz="0" w:space="0" w:color="auto"/>
        <w:bottom w:val="none" w:sz="0" w:space="0" w:color="auto"/>
        <w:right w:val="none" w:sz="0" w:space="0" w:color="auto"/>
      </w:divBdr>
    </w:div>
    <w:div w:id="1727339804">
      <w:bodyDiv w:val="1"/>
      <w:marLeft w:val="0"/>
      <w:marRight w:val="0"/>
      <w:marTop w:val="0"/>
      <w:marBottom w:val="0"/>
      <w:divBdr>
        <w:top w:val="none" w:sz="0" w:space="0" w:color="auto"/>
        <w:left w:val="none" w:sz="0" w:space="0" w:color="auto"/>
        <w:bottom w:val="none" w:sz="0" w:space="0" w:color="auto"/>
        <w:right w:val="none" w:sz="0" w:space="0" w:color="auto"/>
      </w:divBdr>
    </w:div>
    <w:div w:id="1739396809">
      <w:bodyDiv w:val="1"/>
      <w:marLeft w:val="0"/>
      <w:marRight w:val="0"/>
      <w:marTop w:val="0"/>
      <w:marBottom w:val="0"/>
      <w:divBdr>
        <w:top w:val="none" w:sz="0" w:space="0" w:color="auto"/>
        <w:left w:val="none" w:sz="0" w:space="0" w:color="auto"/>
        <w:bottom w:val="none" w:sz="0" w:space="0" w:color="auto"/>
        <w:right w:val="none" w:sz="0" w:space="0" w:color="auto"/>
      </w:divBdr>
    </w:div>
    <w:div w:id="1748649998">
      <w:bodyDiv w:val="1"/>
      <w:marLeft w:val="0"/>
      <w:marRight w:val="0"/>
      <w:marTop w:val="0"/>
      <w:marBottom w:val="0"/>
      <w:divBdr>
        <w:top w:val="none" w:sz="0" w:space="0" w:color="auto"/>
        <w:left w:val="none" w:sz="0" w:space="0" w:color="auto"/>
        <w:bottom w:val="none" w:sz="0" w:space="0" w:color="auto"/>
        <w:right w:val="none" w:sz="0" w:space="0" w:color="auto"/>
      </w:divBdr>
    </w:div>
    <w:div w:id="1751124186">
      <w:bodyDiv w:val="1"/>
      <w:marLeft w:val="0"/>
      <w:marRight w:val="0"/>
      <w:marTop w:val="0"/>
      <w:marBottom w:val="0"/>
      <w:divBdr>
        <w:top w:val="none" w:sz="0" w:space="0" w:color="auto"/>
        <w:left w:val="none" w:sz="0" w:space="0" w:color="auto"/>
        <w:bottom w:val="none" w:sz="0" w:space="0" w:color="auto"/>
        <w:right w:val="none" w:sz="0" w:space="0" w:color="auto"/>
      </w:divBdr>
    </w:div>
    <w:div w:id="1759793911">
      <w:bodyDiv w:val="1"/>
      <w:marLeft w:val="0"/>
      <w:marRight w:val="0"/>
      <w:marTop w:val="0"/>
      <w:marBottom w:val="0"/>
      <w:divBdr>
        <w:top w:val="none" w:sz="0" w:space="0" w:color="auto"/>
        <w:left w:val="none" w:sz="0" w:space="0" w:color="auto"/>
        <w:bottom w:val="none" w:sz="0" w:space="0" w:color="auto"/>
        <w:right w:val="none" w:sz="0" w:space="0" w:color="auto"/>
      </w:divBdr>
    </w:div>
    <w:div w:id="1791972844">
      <w:bodyDiv w:val="1"/>
      <w:marLeft w:val="0"/>
      <w:marRight w:val="0"/>
      <w:marTop w:val="0"/>
      <w:marBottom w:val="0"/>
      <w:divBdr>
        <w:top w:val="none" w:sz="0" w:space="0" w:color="auto"/>
        <w:left w:val="none" w:sz="0" w:space="0" w:color="auto"/>
        <w:bottom w:val="none" w:sz="0" w:space="0" w:color="auto"/>
        <w:right w:val="none" w:sz="0" w:space="0" w:color="auto"/>
      </w:divBdr>
    </w:div>
    <w:div w:id="1798795254">
      <w:bodyDiv w:val="1"/>
      <w:marLeft w:val="0"/>
      <w:marRight w:val="0"/>
      <w:marTop w:val="0"/>
      <w:marBottom w:val="0"/>
      <w:divBdr>
        <w:top w:val="none" w:sz="0" w:space="0" w:color="auto"/>
        <w:left w:val="none" w:sz="0" w:space="0" w:color="auto"/>
        <w:bottom w:val="none" w:sz="0" w:space="0" w:color="auto"/>
        <w:right w:val="none" w:sz="0" w:space="0" w:color="auto"/>
      </w:divBdr>
    </w:div>
    <w:div w:id="1822699080">
      <w:bodyDiv w:val="1"/>
      <w:marLeft w:val="0"/>
      <w:marRight w:val="0"/>
      <w:marTop w:val="0"/>
      <w:marBottom w:val="0"/>
      <w:divBdr>
        <w:top w:val="none" w:sz="0" w:space="0" w:color="auto"/>
        <w:left w:val="none" w:sz="0" w:space="0" w:color="auto"/>
        <w:bottom w:val="none" w:sz="0" w:space="0" w:color="auto"/>
        <w:right w:val="none" w:sz="0" w:space="0" w:color="auto"/>
      </w:divBdr>
    </w:div>
    <w:div w:id="1839954106">
      <w:bodyDiv w:val="1"/>
      <w:marLeft w:val="0"/>
      <w:marRight w:val="0"/>
      <w:marTop w:val="0"/>
      <w:marBottom w:val="0"/>
      <w:divBdr>
        <w:top w:val="none" w:sz="0" w:space="0" w:color="auto"/>
        <w:left w:val="none" w:sz="0" w:space="0" w:color="auto"/>
        <w:bottom w:val="none" w:sz="0" w:space="0" w:color="auto"/>
        <w:right w:val="none" w:sz="0" w:space="0" w:color="auto"/>
      </w:divBdr>
    </w:div>
    <w:div w:id="1851601073">
      <w:bodyDiv w:val="1"/>
      <w:marLeft w:val="0"/>
      <w:marRight w:val="0"/>
      <w:marTop w:val="0"/>
      <w:marBottom w:val="0"/>
      <w:divBdr>
        <w:top w:val="none" w:sz="0" w:space="0" w:color="auto"/>
        <w:left w:val="none" w:sz="0" w:space="0" w:color="auto"/>
        <w:bottom w:val="none" w:sz="0" w:space="0" w:color="auto"/>
        <w:right w:val="none" w:sz="0" w:space="0" w:color="auto"/>
      </w:divBdr>
    </w:div>
    <w:div w:id="1871339102">
      <w:bodyDiv w:val="1"/>
      <w:marLeft w:val="0"/>
      <w:marRight w:val="0"/>
      <w:marTop w:val="0"/>
      <w:marBottom w:val="0"/>
      <w:divBdr>
        <w:top w:val="none" w:sz="0" w:space="0" w:color="auto"/>
        <w:left w:val="none" w:sz="0" w:space="0" w:color="auto"/>
        <w:bottom w:val="none" w:sz="0" w:space="0" w:color="auto"/>
        <w:right w:val="none" w:sz="0" w:space="0" w:color="auto"/>
      </w:divBdr>
    </w:div>
    <w:div w:id="1874149794">
      <w:bodyDiv w:val="1"/>
      <w:marLeft w:val="0"/>
      <w:marRight w:val="0"/>
      <w:marTop w:val="0"/>
      <w:marBottom w:val="0"/>
      <w:divBdr>
        <w:top w:val="none" w:sz="0" w:space="0" w:color="auto"/>
        <w:left w:val="none" w:sz="0" w:space="0" w:color="auto"/>
        <w:bottom w:val="none" w:sz="0" w:space="0" w:color="auto"/>
        <w:right w:val="none" w:sz="0" w:space="0" w:color="auto"/>
      </w:divBdr>
    </w:div>
    <w:div w:id="1887796049">
      <w:bodyDiv w:val="1"/>
      <w:marLeft w:val="0"/>
      <w:marRight w:val="0"/>
      <w:marTop w:val="0"/>
      <w:marBottom w:val="0"/>
      <w:divBdr>
        <w:top w:val="none" w:sz="0" w:space="0" w:color="auto"/>
        <w:left w:val="none" w:sz="0" w:space="0" w:color="auto"/>
        <w:bottom w:val="none" w:sz="0" w:space="0" w:color="auto"/>
        <w:right w:val="none" w:sz="0" w:space="0" w:color="auto"/>
      </w:divBdr>
    </w:div>
    <w:div w:id="1895045962">
      <w:bodyDiv w:val="1"/>
      <w:marLeft w:val="0"/>
      <w:marRight w:val="0"/>
      <w:marTop w:val="0"/>
      <w:marBottom w:val="0"/>
      <w:divBdr>
        <w:top w:val="none" w:sz="0" w:space="0" w:color="auto"/>
        <w:left w:val="none" w:sz="0" w:space="0" w:color="auto"/>
        <w:bottom w:val="none" w:sz="0" w:space="0" w:color="auto"/>
        <w:right w:val="none" w:sz="0" w:space="0" w:color="auto"/>
      </w:divBdr>
    </w:div>
    <w:div w:id="1911888978">
      <w:bodyDiv w:val="1"/>
      <w:marLeft w:val="0"/>
      <w:marRight w:val="0"/>
      <w:marTop w:val="0"/>
      <w:marBottom w:val="0"/>
      <w:divBdr>
        <w:top w:val="none" w:sz="0" w:space="0" w:color="auto"/>
        <w:left w:val="none" w:sz="0" w:space="0" w:color="auto"/>
        <w:bottom w:val="none" w:sz="0" w:space="0" w:color="auto"/>
        <w:right w:val="none" w:sz="0" w:space="0" w:color="auto"/>
      </w:divBdr>
    </w:div>
    <w:div w:id="1923493288">
      <w:bodyDiv w:val="1"/>
      <w:marLeft w:val="0"/>
      <w:marRight w:val="0"/>
      <w:marTop w:val="0"/>
      <w:marBottom w:val="0"/>
      <w:divBdr>
        <w:top w:val="none" w:sz="0" w:space="0" w:color="auto"/>
        <w:left w:val="none" w:sz="0" w:space="0" w:color="auto"/>
        <w:bottom w:val="none" w:sz="0" w:space="0" w:color="auto"/>
        <w:right w:val="none" w:sz="0" w:space="0" w:color="auto"/>
      </w:divBdr>
    </w:div>
    <w:div w:id="1934783197">
      <w:bodyDiv w:val="1"/>
      <w:marLeft w:val="0"/>
      <w:marRight w:val="0"/>
      <w:marTop w:val="0"/>
      <w:marBottom w:val="0"/>
      <w:divBdr>
        <w:top w:val="none" w:sz="0" w:space="0" w:color="auto"/>
        <w:left w:val="none" w:sz="0" w:space="0" w:color="auto"/>
        <w:bottom w:val="none" w:sz="0" w:space="0" w:color="auto"/>
        <w:right w:val="none" w:sz="0" w:space="0" w:color="auto"/>
      </w:divBdr>
    </w:div>
    <w:div w:id="1956134119">
      <w:bodyDiv w:val="1"/>
      <w:marLeft w:val="0"/>
      <w:marRight w:val="0"/>
      <w:marTop w:val="0"/>
      <w:marBottom w:val="0"/>
      <w:divBdr>
        <w:top w:val="none" w:sz="0" w:space="0" w:color="auto"/>
        <w:left w:val="none" w:sz="0" w:space="0" w:color="auto"/>
        <w:bottom w:val="none" w:sz="0" w:space="0" w:color="auto"/>
        <w:right w:val="none" w:sz="0" w:space="0" w:color="auto"/>
      </w:divBdr>
    </w:div>
    <w:div w:id="1975864037">
      <w:bodyDiv w:val="1"/>
      <w:marLeft w:val="0"/>
      <w:marRight w:val="0"/>
      <w:marTop w:val="0"/>
      <w:marBottom w:val="0"/>
      <w:divBdr>
        <w:top w:val="none" w:sz="0" w:space="0" w:color="auto"/>
        <w:left w:val="none" w:sz="0" w:space="0" w:color="auto"/>
        <w:bottom w:val="none" w:sz="0" w:space="0" w:color="auto"/>
        <w:right w:val="none" w:sz="0" w:space="0" w:color="auto"/>
      </w:divBdr>
    </w:div>
    <w:div w:id="1990400962">
      <w:bodyDiv w:val="1"/>
      <w:marLeft w:val="0"/>
      <w:marRight w:val="0"/>
      <w:marTop w:val="0"/>
      <w:marBottom w:val="0"/>
      <w:divBdr>
        <w:top w:val="none" w:sz="0" w:space="0" w:color="auto"/>
        <w:left w:val="none" w:sz="0" w:space="0" w:color="auto"/>
        <w:bottom w:val="none" w:sz="0" w:space="0" w:color="auto"/>
        <w:right w:val="none" w:sz="0" w:space="0" w:color="auto"/>
      </w:divBdr>
    </w:div>
    <w:div w:id="1992824845">
      <w:bodyDiv w:val="1"/>
      <w:marLeft w:val="0"/>
      <w:marRight w:val="0"/>
      <w:marTop w:val="0"/>
      <w:marBottom w:val="0"/>
      <w:divBdr>
        <w:top w:val="none" w:sz="0" w:space="0" w:color="auto"/>
        <w:left w:val="none" w:sz="0" w:space="0" w:color="auto"/>
        <w:bottom w:val="none" w:sz="0" w:space="0" w:color="auto"/>
        <w:right w:val="none" w:sz="0" w:space="0" w:color="auto"/>
      </w:divBdr>
    </w:div>
    <w:div w:id="2019699013">
      <w:bodyDiv w:val="1"/>
      <w:marLeft w:val="0"/>
      <w:marRight w:val="0"/>
      <w:marTop w:val="0"/>
      <w:marBottom w:val="0"/>
      <w:divBdr>
        <w:top w:val="none" w:sz="0" w:space="0" w:color="auto"/>
        <w:left w:val="none" w:sz="0" w:space="0" w:color="auto"/>
        <w:bottom w:val="none" w:sz="0" w:space="0" w:color="auto"/>
        <w:right w:val="none" w:sz="0" w:space="0" w:color="auto"/>
      </w:divBdr>
    </w:div>
    <w:div w:id="2022706254">
      <w:bodyDiv w:val="1"/>
      <w:marLeft w:val="0"/>
      <w:marRight w:val="0"/>
      <w:marTop w:val="0"/>
      <w:marBottom w:val="0"/>
      <w:divBdr>
        <w:top w:val="none" w:sz="0" w:space="0" w:color="auto"/>
        <w:left w:val="none" w:sz="0" w:space="0" w:color="auto"/>
        <w:bottom w:val="none" w:sz="0" w:space="0" w:color="auto"/>
        <w:right w:val="none" w:sz="0" w:space="0" w:color="auto"/>
      </w:divBdr>
    </w:div>
    <w:div w:id="2034113195">
      <w:bodyDiv w:val="1"/>
      <w:marLeft w:val="0"/>
      <w:marRight w:val="0"/>
      <w:marTop w:val="0"/>
      <w:marBottom w:val="0"/>
      <w:divBdr>
        <w:top w:val="none" w:sz="0" w:space="0" w:color="auto"/>
        <w:left w:val="none" w:sz="0" w:space="0" w:color="auto"/>
        <w:bottom w:val="none" w:sz="0" w:space="0" w:color="auto"/>
        <w:right w:val="none" w:sz="0" w:space="0" w:color="auto"/>
      </w:divBdr>
    </w:div>
    <w:div w:id="2049061938">
      <w:bodyDiv w:val="1"/>
      <w:marLeft w:val="0"/>
      <w:marRight w:val="0"/>
      <w:marTop w:val="0"/>
      <w:marBottom w:val="0"/>
      <w:divBdr>
        <w:top w:val="none" w:sz="0" w:space="0" w:color="auto"/>
        <w:left w:val="none" w:sz="0" w:space="0" w:color="auto"/>
        <w:bottom w:val="none" w:sz="0" w:space="0" w:color="auto"/>
        <w:right w:val="none" w:sz="0" w:space="0" w:color="auto"/>
      </w:divBdr>
    </w:div>
    <w:div w:id="2069457066">
      <w:bodyDiv w:val="1"/>
      <w:marLeft w:val="0"/>
      <w:marRight w:val="0"/>
      <w:marTop w:val="0"/>
      <w:marBottom w:val="0"/>
      <w:divBdr>
        <w:top w:val="none" w:sz="0" w:space="0" w:color="auto"/>
        <w:left w:val="none" w:sz="0" w:space="0" w:color="auto"/>
        <w:bottom w:val="none" w:sz="0" w:space="0" w:color="auto"/>
        <w:right w:val="none" w:sz="0" w:space="0" w:color="auto"/>
      </w:divBdr>
    </w:div>
    <w:div w:id="2077240491">
      <w:bodyDiv w:val="1"/>
      <w:marLeft w:val="0"/>
      <w:marRight w:val="0"/>
      <w:marTop w:val="0"/>
      <w:marBottom w:val="0"/>
      <w:divBdr>
        <w:top w:val="none" w:sz="0" w:space="0" w:color="auto"/>
        <w:left w:val="none" w:sz="0" w:space="0" w:color="auto"/>
        <w:bottom w:val="none" w:sz="0" w:space="0" w:color="auto"/>
        <w:right w:val="none" w:sz="0" w:space="0" w:color="auto"/>
      </w:divBdr>
    </w:div>
    <w:div w:id="2115400316">
      <w:bodyDiv w:val="1"/>
      <w:marLeft w:val="0"/>
      <w:marRight w:val="0"/>
      <w:marTop w:val="0"/>
      <w:marBottom w:val="0"/>
      <w:divBdr>
        <w:top w:val="none" w:sz="0" w:space="0" w:color="auto"/>
        <w:left w:val="none" w:sz="0" w:space="0" w:color="auto"/>
        <w:bottom w:val="none" w:sz="0" w:space="0" w:color="auto"/>
        <w:right w:val="none" w:sz="0" w:space="0" w:color="auto"/>
      </w:divBdr>
    </w:div>
    <w:div w:id="2127457497">
      <w:bodyDiv w:val="1"/>
      <w:marLeft w:val="0"/>
      <w:marRight w:val="0"/>
      <w:marTop w:val="0"/>
      <w:marBottom w:val="0"/>
      <w:divBdr>
        <w:top w:val="none" w:sz="0" w:space="0" w:color="auto"/>
        <w:left w:val="none" w:sz="0" w:space="0" w:color="auto"/>
        <w:bottom w:val="none" w:sz="0" w:space="0" w:color="auto"/>
        <w:right w:val="none" w:sz="0" w:space="0" w:color="auto"/>
      </w:divBdr>
    </w:div>
    <w:div w:id="2133594609">
      <w:bodyDiv w:val="1"/>
      <w:marLeft w:val="0"/>
      <w:marRight w:val="0"/>
      <w:marTop w:val="0"/>
      <w:marBottom w:val="0"/>
      <w:divBdr>
        <w:top w:val="none" w:sz="0" w:space="0" w:color="auto"/>
        <w:left w:val="none" w:sz="0" w:space="0" w:color="auto"/>
        <w:bottom w:val="none" w:sz="0" w:space="0" w:color="auto"/>
        <w:right w:val="none" w:sz="0" w:space="0" w:color="auto"/>
      </w:divBdr>
    </w:div>
    <w:div w:id="2141149192">
      <w:bodyDiv w:val="1"/>
      <w:marLeft w:val="0"/>
      <w:marRight w:val="0"/>
      <w:marTop w:val="0"/>
      <w:marBottom w:val="0"/>
      <w:divBdr>
        <w:top w:val="none" w:sz="0" w:space="0" w:color="auto"/>
        <w:left w:val="none" w:sz="0" w:space="0" w:color="auto"/>
        <w:bottom w:val="none" w:sz="0" w:space="0" w:color="auto"/>
        <w:right w:val="none" w:sz="0" w:space="0" w:color="auto"/>
      </w:divBdr>
    </w:div>
    <w:div w:id="214384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comments" Target="comments.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ww.youtube.com/watch?v=fPw1PyqrleM" TargetMode="External"/><Relationship Id="rId89" Type="http://schemas.openxmlformats.org/officeDocument/2006/relationships/image" Target="media/image64.png"/><Relationship Id="rId16" Type="http://schemas.openxmlformats.org/officeDocument/2006/relationships/image" Target="media/image5.png"/><Relationship Id="rId107" Type="http://schemas.microsoft.com/office/2018/08/relationships/commentsExtensible" Target="commentsExtensible.xml"/><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github.com/byronodg/REPOSITORIO_TFM/blob/main/CLUSTERIZACION/cantones.geojson" TargetMode="External"/><Relationship Id="rId102"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hyperlink" Target="https://www.anaconda.com/products/distribution" TargetMode="External"/><Relationship Id="rId22" Type="http://schemas.microsoft.com/office/2011/relationships/commentsExtended" Target="commentsExtended.xm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hyperlink" Target="https://github.com/byronodg/REPOSITORIO_TFM/blob/main/CLUSTERIZACION/poblacion_ecu_2020.csv" TargetMode="External"/><Relationship Id="rId85" Type="http://schemas.openxmlformats.org/officeDocument/2006/relationships/hyperlink" Target="https://www.oracle.com/mx/database/technologies/xe-downloads.html" TargetMode="External"/><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github.com/byronodg/REPOSITORIO_TFM" TargetMode="External"/><Relationship Id="rId83" Type="http://schemas.openxmlformats.org/officeDocument/2006/relationships/hyperlink" Target="https://github.com/byronodg/REPOSITORIO_TFM/blob/main/CLUSTERIZACION/clusterizacion.ipynb" TargetMode="External"/><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106" Type="http://schemas.microsoft.com/office/2016/09/relationships/commentsIds" Target="commentsIds.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github.com/byronodg/REPOSITORIO_TFM/blob/main/ELK/dashboard_declaraciones_2022.ndjson" TargetMode="External"/><Relationship Id="rId81" Type="http://schemas.openxmlformats.org/officeDocument/2006/relationships/hyperlink" Target="https://github.com/byronodg/REPOSITORIO_TFM/blob/main/CLUSTERIZACION/sri_ventas_2020L.csv" TargetMode="External"/><Relationship Id="rId86" Type="http://schemas.openxmlformats.org/officeDocument/2006/relationships/image" Target="media/image61.png"/><Relationship Id="rId94" Type="http://schemas.openxmlformats.org/officeDocument/2006/relationships/hyperlink" Target="https://github.com/steveloughran/winutils/tree/master/hadoop-2.8.1" TargetMode="External"/><Relationship Id="rId99" Type="http://schemas.openxmlformats.org/officeDocument/2006/relationships/header" Target="header3.xml"/><Relationship Id="rId10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76" Type="http://schemas.openxmlformats.org/officeDocument/2006/relationships/image" Target="media/image60.png"/><Relationship Id="rId97" Type="http://schemas.openxmlformats.org/officeDocument/2006/relationships/image" Target="media/image69.png"/><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62.png"/><Relationship Id="rId61" Type="http://schemas.openxmlformats.org/officeDocument/2006/relationships/image" Target="media/image46.png"/><Relationship Id="rId82" Type="http://schemas.openxmlformats.org/officeDocument/2006/relationships/hyperlink" Target="https://github.com/byronodg/REPOSITORIO_TFM/blob/main/CLUSTERIZACION/sri_ventas_2020L.csv"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hyperlink" Target="https://github.com/byronodg/REPOSITORIO_TFM/blob/main/ELK/dashboard_declaraciones_historicas.ndjson" TargetMode="External"/><Relationship Id="rId100" Type="http://schemas.openxmlformats.org/officeDocument/2006/relationships/footer" Target="footer3.xm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hyperlink" Target="https://spark.apache.org/downloads.html" TargetMode="External"/><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Has14</b:Tag>
    <b:SourceType>JournalArticle</b:SourceType>
    <b:Guid>{0EDF5249-3F8E-4585-8645-C0014E34EB22}</b:Guid>
    <b:Author>
      <b:Author>
        <b:NameList>
          <b:Person>
            <b:Last>Hasani</b:Last>
            <b:First>Zirije</b:First>
            <b:Middle>et al.:</b:Middle>
          </b:Person>
        </b:NameList>
      </b:Author>
    </b:Author>
    <b:Title>Lambda architecture for real time big data analytic.</b:Title>
    <b:JournalName>ICT Innovations</b:JournalName>
    <b:Year>2014</b:Year>
    <b:RefOrder>1</b:RefOrder>
  </b:Source>
  <b:Source>
    <b:Tag>Cas12</b:Tag>
    <b:SourceType>JournalArticle</b:SourceType>
    <b:Guid>{02C8B6C6-B5C4-4AC8-9045-83952F570F39}</b:Guid>
    <b:Author>
      <b:Author>
        <b:NameList>
          <b:Person>
            <b:Last>Castro</b:Last>
            <b:First>Alexander</b:First>
          </b:Person>
          <b:Person>
            <b:Last>Gonzalez</b:Last>
            <b:First>Juan</b:First>
          </b:Person>
        </b:NameList>
      </b:Author>
    </b:Author>
    <b:Title>Utilidad y funcionamiento de las bases de datos NoSQL</b:Title>
    <b:JournalName>Red de Revistas Científicas de América Latina, el Caribe, España y Portugal</b:JournalName>
    <b:Year>2012</b:Year>
    <b:RefOrder>3</b:RefOrder>
  </b:Source>
  <b:Source>
    <b:Tag>Bur19</b:Tag>
    <b:SourceType>JournalArticle</b:SourceType>
    <b:Guid>{055287D7-59BD-4E4A-930A-72E8687C183F}</b:Guid>
    <b:Author>
      <b:Author>
        <b:NameList>
          <b:Person>
            <b:Last>Burnay</b:Last>
            <b:First>Corentin</b:First>
          </b:Person>
          <b:Person>
            <b:Last>Dargam</b:Last>
            <b:First>Fatima</b:First>
          </b:Person>
          <b:Person>
            <b:Last>Zarate</b:Last>
            <b:First>Pascale</b:First>
          </b:Person>
        </b:NameList>
      </b:Author>
    </b:Author>
    <b:Title>Special issue: Data visualization for decision‑making:</b:Title>
    <b:JournalName>Springer Nature</b:JournalName>
    <b:Year>2019</b:Year>
    <b:RefOrder>4</b:RefOrder>
  </b:Source>
  <b:Source>
    <b:Tag>Mar18</b:Tag>
    <b:SourceType>JournalArticle</b:SourceType>
    <b:Guid>{94BC4BA5-2A09-4F1D-904F-97DEACAE17FF}</b:Guid>
    <b:Title>Fundamentals of Real-Time Data Processing Architectures</b:Title>
    <b:Year>2018</b:Year>
    <b:Author>
      <b:Author>
        <b:NameList>
          <b:Person>
            <b:Last>Feick</b:Last>
            <b:First>Martin</b:First>
          </b:Person>
          <b:Person>
            <b:Last>Kleer</b:Last>
            <b:First>Niko</b:First>
          </b:Person>
          <b:Person>
            <b:Last>Kohn</b:Last>
            <b:First>Marek</b:First>
          </b:Person>
        </b:NameList>
      </b:Author>
    </b:Author>
    <b:JournalName>Lecture Notes in Informatics (LNI)</b:JournalName>
    <b:RefOrder>2</b:RefOrder>
  </b:Source>
  <b:Source>
    <b:Tag>Jea17</b:Tag>
    <b:SourceType>JournalArticle</b:SourceType>
    <b:Guid>{63BD7F0F-F664-4B19-9714-3A2F5B514FED}</b:Guid>
    <b:Author>
      <b:Author>
        <b:NameList>
          <b:Person>
            <b:Last>Moore</b:Last>
            <b:First>Jeane</b:First>
          </b:Person>
        </b:NameList>
      </b:Author>
    </b:Author>
    <b:Title>DATA VISUALIZATION IN SUPPORT OF EXECUTIVE DECISION MAKING</b:Title>
    <b:JournalName>Informing Science Institute</b:JournalName>
    <b:Year>2017</b:Year>
    <b:RefOrder>5</b:RefOrder>
  </b:Source>
  <b:Source>
    <b:Tag>Ped11</b:Tag>
    <b:SourceType>JournalArticle</b:SourceType>
    <b:Guid>{ACF6AE36-0441-4A98-B2F4-D059D3D0B953}</b:Guid>
    <b:Title>Scikit-learn: Machine Learning in Python</b:Title>
    <b:Year>2011</b:Year>
    <b:Author>
      <b:Author>
        <b:NameList>
          <b:Person>
            <b:Last>Pedregosa</b:Last>
            <b:First>Fabian</b:First>
          </b:Person>
          <b:Person>
            <b:Last>Varoquaux</b:Last>
            <b:First>G</b:First>
          </b:Person>
          <b:Person>
            <b:Last>Gramfort</b:Last>
            <b:First>A</b:First>
            <b:Middle>et Al.</b:Middle>
          </b:Person>
        </b:NameList>
      </b:Author>
    </b:Author>
    <b:JournalName>Journal of Machine Learning</b:JournalName>
    <b:RefOrder>6</b:RefOrder>
  </b:Source>
  <b:Source>
    <b:Tag>Ela</b:Tag>
    <b:SourceType>InternetSite</b:SourceType>
    <b:Guid>{9BB6344B-29B0-41FB-A4CF-04F5D098B846}</b:Guid>
    <b:Author>
      <b:Author>
        <b:Corporate>Elastic</b:Corporate>
      </b:Author>
    </b:Author>
    <b:Title>Elastic</b:Title>
    <b:URL>https://www.elastic.co/es/what-is/elk-stack</b:URL>
    <b:RefOrder>9</b:RefOrder>
  </b:Source>
  <b:Source>
    <b:Tag>Enl</b:Tag>
    <b:SourceType>InternetSite</b:SourceType>
    <b:Guid>{1332FF27-DF9D-4E36-9481-3AB861737EFC}</b:Guid>
    <b:Author>
      <b:Author>
        <b:Corporate>Enlyft</b:Corporate>
      </b:Author>
    </b:Author>
    <b:URL>https://enlyft.com/tech/products/kibana</b:URL>
    <b:RefOrder>10</b:RefOrder>
  </b:Source>
  <b:Source>
    <b:Tag>Sci</b:Tag>
    <b:SourceType>InternetSite</b:SourceType>
    <b:Guid>{090EB3CA-4094-41C0-BDCF-6421150CCB8A}</b:Guid>
    <b:Author>
      <b:Author>
        <b:Corporate>Scikit-Learn</b:Corporate>
      </b:Author>
    </b:Author>
    <b:Title>Scikit-Learn</b:Title>
    <b:URL>https://scikit-learn.org/stable/testimonials/testimonials.html</b:URL>
    <b:RefOrder>11</b:RefOrder>
  </b:Source>
  <b:Source>
    <b:Tag>EDU</b:Tag>
    <b:SourceType>InternetSite</b:SourceType>
    <b:Guid>{66198DDD-E926-47B8-8821-7954212575AC}</b:Guid>
    <b:Author>
      <b:Author>
        <b:Corporate>EDUCBA</b:Corporate>
      </b:Author>
    </b:Author>
    <b:Title>EDUCBA</b:Title>
    <b:URL>https://www.educba.com/</b:URL>
    <b:RefOrder>12</b:RefOrder>
  </b:Source>
  <b:Source>
    <b:Tag>LiK16</b:Tag>
    <b:SourceType>JournalArticle</b:SourceType>
    <b:Guid>{285FBC6F-AF3E-4211-9399-12D770870E09}</b:Guid>
    <b:Title>Categorisation of visualization methods to support the design of Human-Computer Interaction Systems. </b:Title>
    <b:Year>2016</b:Year>
    <b:JournalName>Applied Ergonomics</b:JournalName>
    <b:Pages>55,85-107</b:Pages>
    <b:Author>
      <b:Author>
        <b:NameList>
          <b:Person>
            <b:Last>Li</b:Last>
            <b:First>K</b:First>
          </b:Person>
          <b:Person>
            <b:Last>Tiwari</b:Last>
            <b:First>A</b:First>
          </b:Person>
          <b:Person>
            <b:Last>Alcock</b:Last>
            <b:First>J</b:First>
          </b:Person>
          <b:Person>
            <b:Last> Bermell-Garcia</b:Last>
            <b:First>P</b:First>
          </b:Person>
        </b:NameList>
      </b:Author>
    </b:Author>
    <b:RefOrder>13</b:RefOrder>
  </b:Source>
  <b:Source>
    <b:Tag>pro</b:Tag>
    <b:SourceType>InternetSite</b:SourceType>
    <b:Guid>{8C55F556-6E1E-40F4-ACB8-73C837774C37}</b:Guid>
    <b:Author>
      <b:Author>
        <b:Corporate>programmerclick</b:Corporate>
      </b:Author>
    </b:Author>
    <b:Title>programmerclick</b:Title>
    <b:URL>https://programmerclick.com/article/4039326230/</b:URL>
    <b:RefOrder>14</b:RefOrder>
  </b:Source>
  <b:Source>
    <b:Tag>Xie17</b:Tag>
    <b:SourceType>InternetSite</b:SourceType>
    <b:Guid>{4E1FA968-4E56-41DE-BC90-D32BCD55A76A}</b:Guid>
    <b:Author>
      <b:Author>
        <b:NameList>
          <b:Person>
            <b:Last>Xie</b:Last>
            <b:First>Guocheng </b:First>
          </b:Person>
          <b:Person>
            <b:Last>Huang</b:Last>
            <b:First>Yanjun</b:First>
          </b:Person>
        </b:NameList>
      </b:Author>
    </b:Author>
    <b:Title>Uber Engineering</b:Title>
    <b:Year>2017</b:Year>
    <b:Month>Julio</b:Month>
    <b:Day>24</b:Day>
    <b:URL>https://eng.uber.com/elk/</b:URL>
    <b:RefOrder>15</b:RefOrder>
  </b:Source>
  <b:Source>
    <b:Tag>Wae21</b:Tag>
    <b:SourceType>InternetSite</b:SourceType>
    <b:Guid>{4EBD0F48-DD0E-45CF-A7A9-57E5B7128454}</b:Guid>
    <b:Title>https://www.kai-waehner.de/</b:Title>
    <b:Year>2021</b:Year>
    <b:Month>Septiembre</b:Month>
    <b:Day>23</b:Day>
    <b:InternetSiteTitle>Kai Waehner</b:InternetSiteTitle>
    <b:URL>https://www.kai-waehner.de/</b:URL>
    <b:Author>
      <b:Author>
        <b:NameList>
          <b:Person>
            <b:Last>Waehner</b:Last>
            <b:First>Kai</b:First>
          </b:Person>
        </b:NameList>
      </b:Author>
    </b:Author>
    <b:RefOrder>16</b:RefOrder>
  </b:Source>
  <b:Source>
    <b:Tag>Tuy22</b:Tag>
    <b:SourceType>InternetSite</b:SourceType>
    <b:Guid>{79EF5BC7-92A6-4B4C-809B-7E73852C95DD}</b:Guid>
    <b:Title>MDPI</b:Title>
    <b:Year>2022</b:Year>
    <b:Month>Febrero</b:Month>
    <b:Day>17</b:Day>
    <b:URL>https://www.mdpi.com/2078-2489/13/2/94/htm#B12-information-13-00094</b:URL>
    <b:Author>
      <b:Author>
        <b:NameList>
          <b:Person>
            <b:Last>Tuyishimire</b:Last>
            <b:First>Emmanuel </b:First>
          </b:Person>
          <b:Person>
            <b:Last>Mabuto</b:Last>
            <b:First>Wadzanai </b:First>
          </b:Person>
          <b:Person>
            <b:Last>Gatabazi</b:Last>
            <b:First>Paul</b:First>
          </b:Person>
        </b:NameList>
      </b:Author>
    </b:Author>
    <b:RefOrder>8</b:RefOrder>
  </b:Source>
  <b:Source>
    <b:Tag>Sar20</b:Tag>
    <b:SourceType>InternetSite</b:SourceType>
    <b:Guid>{87D28B0A-C53C-4B1D-A8D6-F91852276367}</b:Guid>
    <b:Author>
      <b:Author>
        <b:Corporate>Sartorius</b:Corporate>
      </b:Author>
    </b:Author>
    <b:Year>2020</b:Year>
    <b:Month>Agosto</b:Month>
    <b:Day>18</b:Day>
    <b:URL>https://www.sartorius.com/en/knowledge/science-snippets/what-is-principal-component-analysis-pca-and-how-it-is-used-507186</b:URL>
    <b:RefOrder>17</b:RefOrder>
  </b:Source>
  <b:Source>
    <b:Tag>Ban21</b:Tag>
    <b:SourceType>InternetSite</b:SourceType>
    <b:Guid>{60779D5F-4F48-41DF-9201-F0D727449724}</b:Guid>
    <b:Title>https://www.bce.fin.ec/</b:Title>
    <b:Year>2021</b:Year>
    <b:Author>
      <b:Author>
        <b:Corporate>Banco Central del Ecuador</b:Corporate>
      </b:Author>
    </b:Author>
    <b:Month>Noviembre</b:Month>
    <b:Day>30</b:Day>
    <b:URL>https://www.bce.fin.ec/index.php/boletines-de-prensa-archivo/item/1458-el-banco-central-actualiza-al-alza-su-prevision-de-crecimiento-para-2021-a-3-55</b:URL>
    <b:RefOrder>18</b:RefOrder>
  </b:Source>
  <b:Source>
    <b:Tag>Int20</b:Tag>
    <b:SourceType>InternetSite</b:SourceType>
    <b:Guid>{7890FC36-3BA5-4130-90E0-D85B0842937B}</b:Guid>
    <b:Author>
      <b:Author>
        <b:Corporate>Intellipaat</b:Corporate>
      </b:Author>
    </b:Author>
    <b:Title>Intellipaat</b:Title>
    <b:Year>2020</b:Year>
    <b:Month>Octubre</b:Month>
    <b:Day>17</b:Day>
    <b:URL>https://intellipaat.com/blog/a-brief-introduction-to-principal-component-analysis/</b:URL>
    <b:RefOrder>19</b:RefOrder>
  </b:Source>
  <b:Source>
    <b:Tag>Wae22</b:Tag>
    <b:SourceType>InternetSite</b:SourceType>
    <b:Guid>{5B175C57-82A2-4934-9956-8F0250F777D2}</b:Guid>
    <b:Title>Kai Waehner</b:Title>
    <b:Year>2022</b:Year>
    <b:Month>Febrero</b:Month>
    <b:Day>25</b:Day>
    <b:URL>https://www.kai-waehner.de/blog/tag/real-time/</b:URL>
    <b:Author>
      <b:Author>
        <b:NameList>
          <b:Person>
            <b:Last> Waehner</b:Last>
            <b:First>Kai</b:First>
          </b:Person>
        </b:NameList>
      </b:Author>
    </b:Author>
    <b:RefOrder>20</b:RefOrder>
  </b:Source>
  <b:Source>
    <b:Tag>Alv18</b:Tag>
    <b:SourceType>InternetSite</b:SourceType>
    <b:Guid>{B7F0BD7E-CE95-4B32-8F88-128BB6C5A2E1}</b:Guid>
    <b:Title>Blog de José Mariano Alvarez</b:Title>
    <b:Year>2018</b:Year>
    <b:Month>Septiembre</b:Month>
    <b:Day>9</b:Day>
    <b:URL>http://blog.josemarianoalvarez.com/2018/09/09/instalar-apache-spark-en-windows-10/</b:URL>
    <b:Author>
      <b:Author>
        <b:NameList>
          <b:Person>
            <b:Last>Alvarez</b:Last>
            <b:First>José</b:First>
          </b:Person>
        </b:NameList>
      </b:Author>
    </b:Author>
    <b:RefOrder>21</b:RefOrder>
  </b:Source>
  <b:Source>
    <b:Tag>Ben21</b:Tag>
    <b:SourceType>InternetSite</b:SourceType>
    <b:Guid>{41DE7D95-DE24-4B7F-9B10-88E35798D8B3}</b:Guid>
    <b:Title>Logit</b:Title>
    <b:Year>2021</b:Year>
    <b:Month>Agosto</b:Month>
    <b:Day>17</b:Day>
    <b:URL>https://logit.io/blog/post/the-top-elasticsearch-use-cases</b:URL>
    <b:Author>
      <b:Author>
        <b:NameList>
          <b:Person>
            <b:Last>Bennett</b:Last>
            <b:First>Eleanor</b:First>
          </b:Person>
        </b:NameList>
      </b:Author>
    </b:Author>
    <b:RefOrder>22</b:RefOrder>
  </b:Source>
  <b:Source>
    <b:Tag>FuY20</b:Tag>
    <b:SourceType>InternetSite</b:SourceType>
    <b:Guid>{E88B9B68-D24E-412F-A784-3CFBC9B650D6}</b:Guid>
    <b:Title>Uber Engineering</b:Title>
    <b:Year>2020</b:Year>
    <b:Month>Diciembre</b:Month>
    <b:Day>20</b:Day>
    <b:URL>https://eng.uber.com/kafka/</b:URL>
    <b:Author>
      <b:Author>
        <b:NameList>
          <b:Person>
            <b:Last>Fu</b:Last>
            <b:First>Yupeng</b:First>
          </b:Person>
          <b:Person>
            <b:Last>Chen</b:Last>
            <b:First>Mingmin</b:First>
          </b:Person>
        </b:NameList>
      </b:Author>
    </b:Author>
    <b:RefOrder>23</b:RefOrder>
  </b:Source>
  <b:Source>
    <b:Tag>Gup20</b:Tag>
    <b:SourceType>InternetSite</b:SourceType>
    <b:Guid>{375B4907-2230-4DD1-9B0F-B060739851EE}</b:Guid>
    <b:Title>medium</b:Title>
    <b:Year>2020</b:Year>
    <b:Month>Diciembre</b:Month>
    <b:Day>06</b:Day>
    <b:URL>https://medium.com/analytics-vidhya/fastest-way-to-install-geopandas-in-jupyter-notebook-on-windows-8f734e11fa2b</b:URL>
    <b:Author>
      <b:Author>
        <b:NameList>
          <b:Person>
            <b:Last>Gupta</b:Last>
            <b:First>Tanish </b:First>
          </b:Person>
        </b:NameList>
      </b:Author>
    </b:Author>
    <b:RefOrder>24</b:RefOrder>
  </b:Source>
  <b:Source>
    <b:Tag>Kal19</b:Tag>
    <b:SourceType>InternetSite</b:SourceType>
    <b:Guid>{91D8BC34-BCFA-4EB1-9B9D-2C14853728DE}</b:Guid>
    <b:Title>365datascience</b:Title>
    <b:Year>2019</b:Year>
    <b:Month>Diciembre</b:Month>
    <b:Day>12</b:Day>
    <b:URL>https://365datascience.com/tutorials/python-tutorials/principal-components-analysis/</b:URL>
    <b:Author>
      <b:Author>
        <b:NameList>
          <b:Person>
            <b:Last>Kaloyanova</b:Last>
            <b:First>Elitsa </b:First>
          </b:Person>
        </b:NameList>
      </b:Author>
    </b:Author>
    <b:RefOrder>25</b:RefOrder>
  </b:Source>
  <b:Source>
    <b:Tag>Kal20</b:Tag>
    <b:SourceType>InternetSite</b:SourceType>
    <b:Guid>{3C7B1D41-C25B-45CF-94AF-F360F6340662}</b:Guid>
    <b:Title>365DataScience</b:Title>
    <b:Year>2020</b:Year>
    <b:Month>Marzo</b:Month>
    <b:Day>10</b:Day>
    <b:URL>https://365datascience.com/tutorials/python-tutorials/pca-k-means/</b:URL>
    <b:Author>
      <b:Author>
        <b:NameList>
          <b:Person>
            <b:Last>Kaloyanova</b:Last>
            <b:First>Elitsa </b:First>
          </b:Person>
        </b:NameList>
      </b:Author>
    </b:Author>
    <b:RefOrder>26</b:RefOrder>
  </b:Source>
  <b:Source>
    <b:Tag>Nav16</b:Tag>
    <b:SourceType>InternetSite</b:SourceType>
    <b:Guid>{A5C78D5B-2579-4967-A001-C364AB777802}</b:Guid>
    <b:Title>Qubole</b:Title>
    <b:Year>2016</b:Year>
    <b:Month>Marzo</b:Month>
    <b:Day>10</b:Day>
    <b:URL>https://www.qubole.com/blog/apache-spark-use-cases/</b:URL>
    <b:Author>
      <b:Author>
        <b:NameList>
          <b:Person>
            <b:Last>Nava</b:Last>
            <b:First>Victoria</b:First>
          </b:Person>
        </b:NameList>
      </b:Author>
    </b:Author>
    <b:RefOrder>27</b:RefOrder>
  </b:Source>
  <b:Source>
    <b:Tag>Pro22</b:Tag>
    <b:SourceType>InternetSite</b:SourceType>
    <b:Guid>{D346A0FD-AE2C-4453-88B1-A56227D83D92}</b:Guid>
    <b:Author>
      <b:Author>
        <b:NameList>
          <b:Person>
            <b:Last>ProjectPro</b:Last>
          </b:Person>
        </b:NameList>
      </b:Author>
    </b:Author>
    <b:Title>ProjectPro</b:Title>
    <b:Year>2022</b:Year>
    <b:Month>Marzo</b:Month>
    <b:Day>31</b:Day>
    <b:URL>https://www.projectpro.io/article/top-5-apache-spark-use-cases/271</b:URL>
    <b:RefOrder>7</b:RefOrder>
  </b:Source>
  <b:Source>
    <b:Tag>San19</b:Tag>
    <b:SourceType>InternetSite</b:SourceType>
    <b:Guid>{A76B93C5-9865-46B2-BB16-598C0991CC2E}</b:Guid>
    <b:Author>
      <b:Author>
        <b:NameList>
          <b:Person>
            <b:Last>Santos</b:Last>
            <b:First>Pedro </b:First>
          </b:Person>
        </b:NameList>
      </b:Author>
    </b:Author>
    <b:Title>openwebinars</b:Title>
    <b:Year>2019</b:Year>
    <b:Month>Marzo</b:Month>
    <b:Day>22</b:Day>
    <b:URL>https://openwebinars.net/blog/como-utilizar-spark-en-windows/</b:URL>
    <b:RefOrder>28</b:RefOrder>
  </b:Source>
  <b:Source>
    <b:Tag>Mic22</b:Tag>
    <b:SourceType>InternetSite</b:SourceType>
    <b:Guid>{7EBC311B-0FD0-4847-BAAA-A172A9EFBC8C}</b:Guid>
    <b:Author>
      <b:Author>
        <b:Corporate>Microsoft</b:Corporate>
      </b:Author>
    </b:Author>
    <b:Title>Microsoft</b:Title>
    <b:Year>2022</b:Year>
    <b:Month>Mayo</b:Month>
    <b:Day>02</b:Day>
    <b:URL>https://docs.microsoft.com/es-es/dotnet/spark/what-is-spark</b:URL>
    <b:RefOrder>29</b:RefOrder>
  </b:Source>
  <b:Source>
    <b:Tag>Apa</b:Tag>
    <b:SourceType>InternetSite</b:SourceType>
    <b:Guid>{D135A853-36C0-4E07-A25E-3D8558904F31}</b:Guid>
    <b:Author>
      <b:Author>
        <b:Corporate>Apache Spark</b:Corporate>
      </b:Author>
    </b:Author>
    <b:Title>Spark</b:Title>
    <b:URL>https://spark.apache.org/docs/latest/structured-streaming-programming-guide.html</b:URL>
    <b:RefOrder>30</b:RefOrder>
  </b:Source>
</b:Sources>
</file>

<file path=customXml/itemProps1.xml><?xml version="1.0" encoding="utf-8"?>
<ds:datastoreItem xmlns:ds="http://schemas.openxmlformats.org/officeDocument/2006/customXml" ds:itemID="{05D65061-9782-437B-9163-F581AB942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1648</TotalTime>
  <Pages>1</Pages>
  <Words>22736</Words>
  <Characters>125053</Characters>
  <Application>Microsoft Office Word</Application>
  <DocSecurity>0</DocSecurity>
  <Lines>1042</Lines>
  <Paragraphs>294</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147495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dc:description/>
  <cp:lastModifiedBy>Delpino Guadalupe, Byron Orlando</cp:lastModifiedBy>
  <cp:revision>129</cp:revision>
  <dcterms:created xsi:type="dcterms:W3CDTF">2022-06-01T23:38:00Z</dcterms:created>
  <dcterms:modified xsi:type="dcterms:W3CDTF">2022-06-13T17:40:00Z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Windows uE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